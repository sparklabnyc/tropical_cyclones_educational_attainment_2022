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67E2A4" w14:textId="663EBF68" w:rsidR="00DF48AE" w:rsidRDefault="007527BE" w:rsidP="00A508E1">
      <w:pPr>
        <w:rPr>
          <w:sz w:val="36"/>
          <w:szCs w:val="36"/>
        </w:rPr>
      </w:pPr>
      <w:r>
        <w:rPr>
          <w:rFonts w:ascii="Arial" w:hAnsi="Arial" w:cs="Arial"/>
          <w:noProof/>
          <w:sz w:val="20"/>
        </w:rPr>
        <w:drawing>
          <wp:inline distT="0" distB="0" distL="0" distR="0" wp14:anchorId="1D71516D" wp14:editId="1F4D7194">
            <wp:extent cx="1200150" cy="42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AS 2022 logo.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9120" cy="432789"/>
                    </a:xfrm>
                    <a:prstGeom prst="rect">
                      <a:avLst/>
                    </a:prstGeom>
                  </pic:spPr>
                </pic:pic>
              </a:graphicData>
            </a:graphic>
          </wp:inline>
        </w:drawing>
      </w:r>
    </w:p>
    <w:p w14:paraId="1649890B" w14:textId="77777777" w:rsidR="00E6133D" w:rsidRPr="00F649EE" w:rsidRDefault="00E6133D" w:rsidP="00E6133D">
      <w:pPr>
        <w:rPr>
          <w:rFonts w:ascii="Arial" w:hAnsi="Arial" w:cs="Arial"/>
          <w:b/>
          <w:sz w:val="28"/>
          <w:szCs w:val="28"/>
        </w:rPr>
      </w:pPr>
      <w:r w:rsidRPr="00F649EE">
        <w:rPr>
          <w:rFonts w:ascii="Arial" w:hAnsi="Arial" w:cs="Arial"/>
          <w:b/>
          <w:sz w:val="28"/>
          <w:szCs w:val="28"/>
        </w:rPr>
        <w:t>Main Manuscript for</w:t>
      </w:r>
    </w:p>
    <w:p w14:paraId="12588F07" w14:textId="6A1E76A4" w:rsidR="00E6133D" w:rsidRPr="005B4FE3" w:rsidRDefault="00F82F95" w:rsidP="00E6133D">
      <w:pPr>
        <w:rPr>
          <w:rFonts w:ascii="Arial" w:hAnsi="Arial" w:cs="Arial"/>
          <w:sz w:val="24"/>
          <w:szCs w:val="24"/>
        </w:rPr>
      </w:pPr>
      <w:r>
        <w:rPr>
          <w:rFonts w:ascii="Arial" w:hAnsi="Arial" w:cs="Arial"/>
          <w:sz w:val="28"/>
          <w:szCs w:val="28"/>
        </w:rPr>
        <w:t xml:space="preserve">Disruption to Test Scores after </w:t>
      </w:r>
      <w:r w:rsidR="003F29D3">
        <w:rPr>
          <w:rFonts w:ascii="Arial" w:hAnsi="Arial" w:cs="Arial"/>
          <w:sz w:val="28"/>
          <w:szCs w:val="28"/>
        </w:rPr>
        <w:t>Hurricanes</w:t>
      </w:r>
      <w:r>
        <w:rPr>
          <w:rFonts w:ascii="Arial" w:hAnsi="Arial" w:cs="Arial"/>
          <w:sz w:val="28"/>
          <w:szCs w:val="28"/>
        </w:rPr>
        <w:t xml:space="preserve"> in the United States</w:t>
      </w:r>
    </w:p>
    <w:p w14:paraId="24098BD5" w14:textId="43F18F8B" w:rsidR="00872845" w:rsidRDefault="006C4644" w:rsidP="00872845">
      <w:pPr>
        <w:rPr>
          <w:rFonts w:ascii="Arial" w:hAnsi="Arial" w:cs="Arial"/>
          <w:sz w:val="20"/>
          <w:szCs w:val="20"/>
          <w:vertAlign w:val="superscript"/>
        </w:rPr>
      </w:pPr>
      <w:r>
        <w:rPr>
          <w:rFonts w:ascii="Arial" w:hAnsi="Arial" w:cs="Arial"/>
          <w:sz w:val="20"/>
          <w:szCs w:val="20"/>
        </w:rPr>
        <w:t>Gabriella Y. Meltzer</w:t>
      </w:r>
      <w:r w:rsidR="00D434C3">
        <w:rPr>
          <w:rFonts w:ascii="Arial" w:hAnsi="Arial" w:cs="Arial"/>
          <w:sz w:val="20"/>
          <w:szCs w:val="20"/>
          <w:vertAlign w:val="superscript"/>
        </w:rPr>
        <w:t>1,2</w:t>
      </w:r>
      <w:r w:rsidR="00872845">
        <w:rPr>
          <w:rFonts w:ascii="Arial" w:hAnsi="Arial" w:cs="Arial"/>
          <w:sz w:val="20"/>
          <w:szCs w:val="20"/>
          <w:vertAlign w:val="superscript"/>
        </w:rPr>
        <w:t>*</w:t>
      </w:r>
      <w:r>
        <w:rPr>
          <w:rFonts w:ascii="Arial" w:hAnsi="Arial" w:cs="Arial"/>
          <w:sz w:val="20"/>
          <w:szCs w:val="20"/>
        </w:rPr>
        <w:t>,</w:t>
      </w:r>
      <w:r w:rsidR="00872845">
        <w:rPr>
          <w:rFonts w:ascii="Arial" w:hAnsi="Arial" w:cs="Arial"/>
          <w:sz w:val="20"/>
          <w:szCs w:val="20"/>
        </w:rPr>
        <w:t xml:space="preserve"> G. Brooke Anderson</w:t>
      </w:r>
      <w:r w:rsidR="00872845">
        <w:rPr>
          <w:rFonts w:ascii="Arial" w:hAnsi="Arial" w:cs="Arial"/>
          <w:sz w:val="20"/>
          <w:szCs w:val="20"/>
          <w:vertAlign w:val="superscript"/>
        </w:rPr>
        <w:t>3</w:t>
      </w:r>
      <w:r w:rsidR="00872845">
        <w:rPr>
          <w:rFonts w:ascii="Arial" w:hAnsi="Arial" w:cs="Arial"/>
          <w:sz w:val="20"/>
          <w:szCs w:val="20"/>
        </w:rPr>
        <w:t>,</w:t>
      </w:r>
      <w:r>
        <w:rPr>
          <w:rFonts w:ascii="Arial" w:hAnsi="Arial" w:cs="Arial"/>
          <w:sz w:val="20"/>
          <w:szCs w:val="20"/>
        </w:rPr>
        <w:t xml:space="preserve"> </w:t>
      </w:r>
      <w:r w:rsidR="00633CFD">
        <w:rPr>
          <w:rFonts w:ascii="Arial" w:hAnsi="Arial" w:cs="Arial"/>
          <w:sz w:val="20"/>
          <w:szCs w:val="20"/>
        </w:rPr>
        <w:t>Xicheng Xie</w:t>
      </w:r>
      <w:r w:rsidR="002246F9">
        <w:rPr>
          <w:rFonts w:ascii="Arial" w:hAnsi="Arial" w:cs="Arial"/>
          <w:sz w:val="20"/>
          <w:szCs w:val="20"/>
          <w:vertAlign w:val="superscript"/>
        </w:rPr>
        <w:t>4</w:t>
      </w:r>
      <w:r w:rsidR="00633CFD">
        <w:rPr>
          <w:rFonts w:ascii="Arial" w:hAnsi="Arial" w:cs="Arial"/>
          <w:sz w:val="20"/>
          <w:szCs w:val="20"/>
        </w:rPr>
        <w:t xml:space="preserve">, </w:t>
      </w:r>
      <w:r>
        <w:rPr>
          <w:rFonts w:ascii="Arial" w:hAnsi="Arial" w:cs="Arial"/>
          <w:sz w:val="20"/>
          <w:szCs w:val="20"/>
        </w:rPr>
        <w:t>Joan A. Casey</w:t>
      </w:r>
      <w:r w:rsidR="00C81AB1">
        <w:rPr>
          <w:rFonts w:ascii="Arial" w:hAnsi="Arial" w:cs="Arial"/>
          <w:sz w:val="20"/>
          <w:szCs w:val="20"/>
          <w:vertAlign w:val="superscript"/>
        </w:rPr>
        <w:t>1,5</w:t>
      </w:r>
      <w:r>
        <w:rPr>
          <w:rFonts w:ascii="Arial" w:hAnsi="Arial" w:cs="Arial"/>
          <w:sz w:val="20"/>
          <w:szCs w:val="20"/>
        </w:rPr>
        <w:t>, Joel Schwartz</w:t>
      </w:r>
      <w:r w:rsidR="002246F9">
        <w:rPr>
          <w:rFonts w:ascii="Arial" w:hAnsi="Arial" w:cs="Arial"/>
          <w:sz w:val="20"/>
          <w:szCs w:val="20"/>
          <w:vertAlign w:val="superscript"/>
        </w:rPr>
        <w:t>6</w:t>
      </w:r>
      <w:r>
        <w:rPr>
          <w:rFonts w:ascii="Arial" w:hAnsi="Arial" w:cs="Arial"/>
          <w:sz w:val="20"/>
          <w:szCs w:val="20"/>
        </w:rPr>
        <w:t>, Michelle L. Bell</w:t>
      </w:r>
      <w:r w:rsidR="002246F9">
        <w:rPr>
          <w:rFonts w:ascii="Arial" w:hAnsi="Arial" w:cs="Arial"/>
          <w:sz w:val="20"/>
          <w:szCs w:val="20"/>
          <w:vertAlign w:val="superscript"/>
        </w:rPr>
        <w:t>7</w:t>
      </w:r>
      <w:r>
        <w:rPr>
          <w:rFonts w:ascii="Arial" w:hAnsi="Arial" w:cs="Arial"/>
          <w:sz w:val="20"/>
          <w:szCs w:val="20"/>
        </w:rPr>
        <w:t>,</w:t>
      </w:r>
      <w:r w:rsidR="00F85E08">
        <w:rPr>
          <w:rFonts w:ascii="Arial" w:hAnsi="Arial" w:cs="Arial"/>
          <w:sz w:val="20"/>
          <w:szCs w:val="20"/>
        </w:rPr>
        <w:t xml:space="preserve"> </w:t>
      </w:r>
      <w:r w:rsidR="0079561D">
        <w:rPr>
          <w:rFonts w:ascii="Arial" w:hAnsi="Arial" w:cs="Arial"/>
          <w:sz w:val="20"/>
          <w:szCs w:val="20"/>
        </w:rPr>
        <w:t>Yoshira Ornelas Van Horne</w:t>
      </w:r>
      <w:r w:rsidR="0079561D">
        <w:rPr>
          <w:rFonts w:ascii="Arial" w:hAnsi="Arial" w:cs="Arial"/>
          <w:sz w:val="20"/>
          <w:szCs w:val="20"/>
          <w:vertAlign w:val="superscript"/>
        </w:rPr>
        <w:t>1</w:t>
      </w:r>
      <w:r w:rsidR="0079561D">
        <w:rPr>
          <w:rFonts w:ascii="Arial" w:hAnsi="Arial" w:cs="Arial"/>
          <w:sz w:val="20"/>
          <w:szCs w:val="20"/>
        </w:rPr>
        <w:t xml:space="preserve">, </w:t>
      </w:r>
      <w:r w:rsidR="00872845">
        <w:rPr>
          <w:rFonts w:ascii="Arial" w:hAnsi="Arial" w:cs="Arial"/>
          <w:sz w:val="20"/>
          <w:szCs w:val="20"/>
        </w:rPr>
        <w:t>Jared Fox</w:t>
      </w:r>
      <w:r w:rsidR="002246F9">
        <w:rPr>
          <w:rFonts w:ascii="Arial" w:hAnsi="Arial" w:cs="Arial"/>
          <w:sz w:val="20"/>
          <w:szCs w:val="20"/>
          <w:vertAlign w:val="superscript"/>
        </w:rPr>
        <w:t>8</w:t>
      </w:r>
      <w:r w:rsidR="00872845">
        <w:rPr>
          <w:rFonts w:ascii="Arial" w:hAnsi="Arial" w:cs="Arial"/>
          <w:sz w:val="20"/>
          <w:szCs w:val="20"/>
        </w:rPr>
        <w:t>,</w:t>
      </w:r>
      <w:r w:rsidR="00E524A0" w:rsidRPr="00E524A0">
        <w:rPr>
          <w:rFonts w:ascii="Arial" w:hAnsi="Arial" w:cs="Arial"/>
          <w:sz w:val="20"/>
          <w:szCs w:val="20"/>
        </w:rPr>
        <w:t xml:space="preserve"> </w:t>
      </w:r>
      <w:r w:rsidR="00E524A0">
        <w:rPr>
          <w:rFonts w:ascii="Arial" w:hAnsi="Arial" w:cs="Arial"/>
          <w:sz w:val="20"/>
          <w:szCs w:val="20"/>
        </w:rPr>
        <w:t>Marianthi-Anna Kioumourtzoglou</w:t>
      </w:r>
      <w:r w:rsidR="00E524A0">
        <w:rPr>
          <w:rFonts w:ascii="Arial" w:hAnsi="Arial" w:cs="Arial"/>
          <w:sz w:val="20"/>
          <w:szCs w:val="20"/>
          <w:vertAlign w:val="superscript"/>
        </w:rPr>
        <w:t>1</w:t>
      </w:r>
      <w:r w:rsidR="00E524A0">
        <w:rPr>
          <w:rFonts w:ascii="Arial" w:hAnsi="Arial" w:cs="Arial"/>
          <w:sz w:val="20"/>
          <w:szCs w:val="20"/>
        </w:rPr>
        <w:t>,</w:t>
      </w:r>
      <w:r w:rsidR="00872845">
        <w:rPr>
          <w:rFonts w:ascii="Arial" w:hAnsi="Arial" w:cs="Arial"/>
          <w:sz w:val="20"/>
          <w:szCs w:val="20"/>
          <w:vertAlign w:val="superscript"/>
        </w:rPr>
        <w:t xml:space="preserve"> </w:t>
      </w:r>
      <w:r>
        <w:rPr>
          <w:rFonts w:ascii="Arial" w:hAnsi="Arial" w:cs="Arial"/>
          <w:sz w:val="20"/>
          <w:szCs w:val="20"/>
        </w:rPr>
        <w:t>Robbie M. Parks</w:t>
      </w:r>
      <w:r w:rsidR="00D434C3">
        <w:rPr>
          <w:rFonts w:ascii="Arial" w:hAnsi="Arial" w:cs="Arial"/>
          <w:sz w:val="20"/>
          <w:szCs w:val="20"/>
          <w:vertAlign w:val="superscript"/>
        </w:rPr>
        <w:t>1</w:t>
      </w:r>
    </w:p>
    <w:p w14:paraId="45579DE4" w14:textId="5E258109" w:rsidR="00D434C3" w:rsidRPr="00872845" w:rsidRDefault="00D434C3" w:rsidP="00872845">
      <w:pPr>
        <w:pStyle w:val="ListParagraph"/>
        <w:numPr>
          <w:ilvl w:val="0"/>
          <w:numId w:val="3"/>
        </w:numPr>
        <w:rPr>
          <w:rFonts w:ascii="Arial" w:hAnsi="Arial" w:cs="Arial"/>
          <w:sz w:val="20"/>
          <w:szCs w:val="20"/>
        </w:rPr>
      </w:pPr>
      <w:r w:rsidRPr="00872845">
        <w:rPr>
          <w:rFonts w:ascii="Arial" w:hAnsi="Arial" w:cs="Arial"/>
          <w:sz w:val="20"/>
          <w:szCs w:val="20"/>
        </w:rPr>
        <w:t>Department of Environmental Health Sciences, Columbia University Mailman School of Public Health, New York, New York, USA</w:t>
      </w:r>
    </w:p>
    <w:p w14:paraId="4D5115FC" w14:textId="77777777" w:rsid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Epidemiology, Columbia University Mailman School of Public Health, New York, New York, USA</w:t>
      </w:r>
    </w:p>
    <w:p w14:paraId="751C62D3" w14:textId="2E6C25FB" w:rsidR="00872845" w:rsidRDefault="00872845" w:rsidP="00872845">
      <w:pPr>
        <w:numPr>
          <w:ilvl w:val="0"/>
          <w:numId w:val="3"/>
        </w:numPr>
        <w:rPr>
          <w:rFonts w:ascii="Arial" w:hAnsi="Arial" w:cs="Arial"/>
          <w:sz w:val="20"/>
          <w:szCs w:val="20"/>
        </w:rPr>
      </w:pPr>
      <w:r w:rsidRPr="00D434C3">
        <w:rPr>
          <w:rFonts w:ascii="Arial" w:hAnsi="Arial" w:cs="Arial"/>
          <w:sz w:val="20"/>
          <w:szCs w:val="20"/>
        </w:rPr>
        <w:t>Department of Environmental &amp; Radiological Health Sciences, Colorado State University, Fort Collins, Colorado, USA</w:t>
      </w:r>
    </w:p>
    <w:p w14:paraId="15F7C9B0" w14:textId="2F10ADAC" w:rsidR="002246F9" w:rsidRPr="00872845" w:rsidRDefault="002246F9" w:rsidP="00872845">
      <w:pPr>
        <w:numPr>
          <w:ilvl w:val="0"/>
          <w:numId w:val="3"/>
        </w:numPr>
        <w:rPr>
          <w:rFonts w:ascii="Arial" w:hAnsi="Arial" w:cs="Arial"/>
          <w:sz w:val="20"/>
          <w:szCs w:val="20"/>
        </w:rPr>
      </w:pPr>
      <w:r>
        <w:rPr>
          <w:rFonts w:ascii="Arial" w:hAnsi="Arial" w:cs="Arial"/>
          <w:sz w:val="20"/>
          <w:szCs w:val="20"/>
        </w:rPr>
        <w:t>Department of Biostatistics, Columbia University Mailman School of Public Health, New York, New York, USA</w:t>
      </w:r>
    </w:p>
    <w:p w14:paraId="2FEAC2A3" w14:textId="723FA59F" w:rsidR="00D434C3" w:rsidRPr="00D434C3" w:rsidRDefault="00D434C3" w:rsidP="00D434C3">
      <w:pPr>
        <w:numPr>
          <w:ilvl w:val="0"/>
          <w:numId w:val="3"/>
        </w:numPr>
        <w:rPr>
          <w:rFonts w:ascii="Arial" w:hAnsi="Arial" w:cs="Arial"/>
          <w:sz w:val="20"/>
          <w:szCs w:val="20"/>
        </w:rPr>
      </w:pPr>
      <w:r>
        <w:rPr>
          <w:rFonts w:ascii="Arial" w:hAnsi="Arial" w:cs="Arial"/>
          <w:sz w:val="20"/>
          <w:szCs w:val="20"/>
        </w:rPr>
        <w:t>Department of Environmental and Occupational Health Sciences, University of Washington School of Public Health, Seattle, Washington, USA</w:t>
      </w:r>
    </w:p>
    <w:p w14:paraId="3AC53C7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Harvard T.H. Chan School of Public Health, Boston, Massachusetts, USA</w:t>
      </w:r>
    </w:p>
    <w:p w14:paraId="3BAC7100" w14:textId="77777777" w:rsidR="00D434C3" w:rsidRPr="00D434C3" w:rsidRDefault="00D434C3" w:rsidP="00D434C3">
      <w:pPr>
        <w:numPr>
          <w:ilvl w:val="0"/>
          <w:numId w:val="3"/>
        </w:numPr>
        <w:rPr>
          <w:rFonts w:ascii="Arial" w:hAnsi="Arial" w:cs="Arial"/>
          <w:sz w:val="20"/>
          <w:szCs w:val="20"/>
        </w:rPr>
      </w:pPr>
      <w:r w:rsidRPr="00D434C3">
        <w:rPr>
          <w:rFonts w:ascii="Arial" w:hAnsi="Arial" w:cs="Arial"/>
          <w:sz w:val="20"/>
          <w:szCs w:val="20"/>
        </w:rPr>
        <w:t>Department of Environmental Health, Yale University School of the Environment, New Haven, Connecticut, USA</w:t>
      </w:r>
    </w:p>
    <w:p w14:paraId="368C449C" w14:textId="52847629" w:rsidR="00D434C3" w:rsidRPr="00D434C3" w:rsidRDefault="00A102FA" w:rsidP="00D434C3">
      <w:pPr>
        <w:numPr>
          <w:ilvl w:val="0"/>
          <w:numId w:val="3"/>
        </w:numPr>
        <w:rPr>
          <w:rFonts w:ascii="Arial" w:hAnsi="Arial" w:cs="Arial"/>
          <w:sz w:val="20"/>
          <w:szCs w:val="20"/>
        </w:rPr>
      </w:pPr>
      <w:r>
        <w:rPr>
          <w:rFonts w:ascii="Arial" w:hAnsi="Arial" w:cs="Arial"/>
          <w:sz w:val="20"/>
          <w:szCs w:val="20"/>
        </w:rPr>
        <w:t xml:space="preserve">Fox EduConsulting, </w:t>
      </w:r>
      <w:r w:rsidR="001A1622">
        <w:rPr>
          <w:rFonts w:ascii="Arial" w:hAnsi="Arial" w:cs="Arial"/>
          <w:sz w:val="20"/>
          <w:szCs w:val="20"/>
        </w:rPr>
        <w:t>Chevy Chase</w:t>
      </w:r>
      <w:r>
        <w:rPr>
          <w:rFonts w:ascii="Arial" w:hAnsi="Arial" w:cs="Arial"/>
          <w:sz w:val="20"/>
          <w:szCs w:val="20"/>
        </w:rPr>
        <w:t>,</w:t>
      </w:r>
      <w:r w:rsidR="001A1622">
        <w:rPr>
          <w:rFonts w:ascii="Arial" w:hAnsi="Arial" w:cs="Arial"/>
          <w:sz w:val="20"/>
          <w:szCs w:val="20"/>
        </w:rPr>
        <w:t xml:space="preserve"> </w:t>
      </w:r>
      <w:r w:rsidR="00BE5C61">
        <w:rPr>
          <w:rFonts w:ascii="Arial" w:hAnsi="Arial" w:cs="Arial"/>
          <w:sz w:val="20"/>
          <w:szCs w:val="20"/>
        </w:rPr>
        <w:t>Maryland</w:t>
      </w:r>
      <w:r w:rsidR="001A1622">
        <w:rPr>
          <w:rFonts w:ascii="Arial" w:hAnsi="Arial" w:cs="Arial"/>
          <w:sz w:val="20"/>
          <w:szCs w:val="20"/>
        </w:rPr>
        <w:t>,</w:t>
      </w:r>
      <w:r>
        <w:rPr>
          <w:rFonts w:ascii="Arial" w:hAnsi="Arial" w:cs="Arial"/>
          <w:sz w:val="20"/>
          <w:szCs w:val="20"/>
        </w:rPr>
        <w:t xml:space="preserve"> USA</w:t>
      </w:r>
    </w:p>
    <w:p w14:paraId="20DFDABE" w14:textId="0CF428A7" w:rsidR="00E6133D" w:rsidRPr="00F649EE" w:rsidRDefault="00D434C3" w:rsidP="00E6133D">
      <w:pPr>
        <w:rPr>
          <w:rFonts w:ascii="Arial" w:hAnsi="Arial" w:cs="Arial"/>
          <w:sz w:val="20"/>
          <w:szCs w:val="20"/>
        </w:rPr>
      </w:pPr>
      <w:r w:rsidRPr="00D434C3">
        <w:rPr>
          <w:rFonts w:ascii="Arial" w:hAnsi="Arial" w:cs="Arial"/>
          <w:sz w:val="20"/>
          <w:szCs w:val="20"/>
        </w:rPr>
        <w:t>*</w:t>
      </w:r>
      <w:r w:rsidR="00872845">
        <w:rPr>
          <w:rFonts w:ascii="Arial" w:hAnsi="Arial" w:cs="Arial"/>
          <w:sz w:val="20"/>
          <w:szCs w:val="20"/>
        </w:rPr>
        <w:t>Gabriella Y. Meltzer</w:t>
      </w:r>
      <w:r w:rsidRPr="00D434C3">
        <w:rPr>
          <w:rFonts w:ascii="Arial" w:hAnsi="Arial" w:cs="Arial"/>
          <w:sz w:val="20"/>
          <w:szCs w:val="20"/>
        </w:rPr>
        <w:t xml:space="preserve">, Department of Environmental Health Sciences, Mailman School of Public Health, Columbia University, </w:t>
      </w:r>
      <w:r w:rsidRPr="00D434C3">
        <w:rPr>
          <w:rFonts w:ascii="Arial" w:hAnsi="Arial" w:cs="Arial"/>
          <w:bCs/>
          <w:sz w:val="20"/>
          <w:szCs w:val="20"/>
          <w:lang w:val="en-GB"/>
        </w:rPr>
        <w:t>722 W. 168th Street, New York, New York, 10032</w:t>
      </w:r>
    </w:p>
    <w:p w14:paraId="46D7756D" w14:textId="5EFD4F7C" w:rsidR="00E6133D" w:rsidRPr="00623869" w:rsidRDefault="00E6133D" w:rsidP="00E6133D">
      <w:pPr>
        <w:rPr>
          <w:rFonts w:ascii="Arial" w:hAnsi="Arial" w:cs="Arial"/>
          <w:sz w:val="20"/>
          <w:szCs w:val="20"/>
        </w:rPr>
      </w:pPr>
      <w:r w:rsidRPr="00623869">
        <w:rPr>
          <w:rFonts w:ascii="Arial" w:hAnsi="Arial" w:cs="Arial"/>
          <w:b/>
          <w:sz w:val="20"/>
          <w:szCs w:val="20"/>
        </w:rPr>
        <w:t xml:space="preserve">Email: </w:t>
      </w:r>
      <w:r w:rsidRPr="00623869">
        <w:rPr>
          <w:rFonts w:ascii="Arial" w:hAnsi="Arial" w:cs="Arial"/>
          <w:sz w:val="20"/>
          <w:szCs w:val="20"/>
        </w:rPr>
        <w:t xml:space="preserve"> </w:t>
      </w:r>
      <w:r w:rsidR="00872845">
        <w:rPr>
          <w:rFonts w:ascii="Arial" w:hAnsi="Arial" w:cs="Arial"/>
          <w:sz w:val="20"/>
          <w:szCs w:val="20"/>
        </w:rPr>
        <w:t>gm3085@cumc.</w:t>
      </w:r>
      <w:r w:rsidR="00D434C3" w:rsidRPr="00D434C3">
        <w:rPr>
          <w:rFonts w:ascii="Arial" w:hAnsi="Arial" w:cs="Arial"/>
          <w:sz w:val="20"/>
          <w:szCs w:val="20"/>
        </w:rPr>
        <w:t>columbia.edu</w:t>
      </w:r>
    </w:p>
    <w:p w14:paraId="0791F5A4" w14:textId="1CFDD81E" w:rsidR="005B4FE3" w:rsidRDefault="00623869" w:rsidP="00623869">
      <w:pPr>
        <w:rPr>
          <w:rFonts w:ascii="Arial" w:hAnsi="Arial" w:cs="Arial"/>
          <w:sz w:val="20"/>
          <w:szCs w:val="20"/>
        </w:rPr>
      </w:pPr>
      <w:r w:rsidRPr="00E6133D">
        <w:rPr>
          <w:rFonts w:ascii="Arial" w:hAnsi="Arial" w:cs="Arial"/>
          <w:b/>
          <w:sz w:val="20"/>
          <w:szCs w:val="20"/>
        </w:rPr>
        <w:t>Author Contributions</w:t>
      </w:r>
      <w:r>
        <w:rPr>
          <w:rFonts w:ascii="Arial" w:hAnsi="Arial" w:cs="Arial"/>
          <w:b/>
          <w:sz w:val="20"/>
          <w:szCs w:val="20"/>
        </w:rPr>
        <w:t xml:space="preserve">: </w:t>
      </w:r>
      <w:r w:rsidR="005B4FE3">
        <w:rPr>
          <w:rFonts w:ascii="Arial" w:hAnsi="Arial" w:cs="Arial"/>
          <w:sz w:val="20"/>
          <w:szCs w:val="20"/>
        </w:rPr>
        <w:t>GYM and RMP</w:t>
      </w:r>
      <w:r w:rsidR="00F0093F">
        <w:rPr>
          <w:rFonts w:ascii="Arial" w:hAnsi="Arial" w:cs="Arial"/>
          <w:sz w:val="20"/>
          <w:szCs w:val="20"/>
        </w:rPr>
        <w:t xml:space="preserve"> established and formulated</w:t>
      </w:r>
      <w:r w:rsidR="005B4FE3">
        <w:rPr>
          <w:rFonts w:ascii="Arial" w:hAnsi="Arial" w:cs="Arial"/>
          <w:sz w:val="20"/>
          <w:szCs w:val="20"/>
        </w:rPr>
        <w:t xml:space="preserve"> the study design</w:t>
      </w:r>
      <w:r w:rsidRPr="00E6133D">
        <w:rPr>
          <w:rFonts w:ascii="Arial" w:hAnsi="Arial" w:cs="Arial"/>
          <w:sz w:val="20"/>
          <w:szCs w:val="20"/>
        </w:rPr>
        <w:t>.</w:t>
      </w:r>
      <w:r w:rsidR="005B4FE3">
        <w:rPr>
          <w:rFonts w:ascii="Arial" w:hAnsi="Arial" w:cs="Arial"/>
          <w:sz w:val="20"/>
          <w:szCs w:val="20"/>
        </w:rPr>
        <w:t xml:space="preserve"> GYM, RMP, </w:t>
      </w:r>
      <w:r w:rsidR="009626D1">
        <w:rPr>
          <w:rFonts w:ascii="Arial" w:hAnsi="Arial" w:cs="Arial"/>
          <w:sz w:val="20"/>
          <w:szCs w:val="20"/>
        </w:rPr>
        <w:t xml:space="preserve">and GBA </w:t>
      </w:r>
      <w:r w:rsidR="005B4FE3">
        <w:rPr>
          <w:rFonts w:ascii="Arial" w:hAnsi="Arial" w:cs="Arial"/>
          <w:sz w:val="20"/>
          <w:szCs w:val="20"/>
        </w:rPr>
        <w:t xml:space="preserve">acquired, analyzed, and interpreted data. RMP obtained funding. GYM and RMP conducted analysis and prepared results. GYM and RMP wrote the first draft of the paper, and JAC, JS, MLB, GBA, </w:t>
      </w:r>
      <w:r w:rsidR="00A5147B">
        <w:rPr>
          <w:rFonts w:ascii="Arial" w:hAnsi="Arial" w:cs="Arial"/>
          <w:sz w:val="20"/>
          <w:szCs w:val="20"/>
        </w:rPr>
        <w:t xml:space="preserve">YOVH, JF, and </w:t>
      </w:r>
      <w:r w:rsidR="005B4FE3">
        <w:rPr>
          <w:rFonts w:ascii="Arial" w:hAnsi="Arial" w:cs="Arial"/>
          <w:sz w:val="20"/>
          <w:szCs w:val="20"/>
        </w:rPr>
        <w:t>MAK contributed to critical revisions.</w:t>
      </w:r>
      <w:r w:rsidR="00310A61">
        <w:rPr>
          <w:rFonts w:ascii="Arial" w:hAnsi="Arial" w:cs="Arial"/>
          <w:sz w:val="20"/>
          <w:szCs w:val="20"/>
        </w:rPr>
        <w:t xml:space="preserve"> XX reviewed all statistical cod</w:t>
      </w:r>
      <w:r w:rsidR="000D015D">
        <w:rPr>
          <w:rFonts w:ascii="Arial" w:hAnsi="Arial" w:cs="Arial"/>
          <w:sz w:val="20"/>
          <w:szCs w:val="20"/>
        </w:rPr>
        <w:t>e</w:t>
      </w:r>
      <w:r w:rsidR="00310A61">
        <w:rPr>
          <w:rFonts w:ascii="Arial" w:hAnsi="Arial" w:cs="Arial"/>
          <w:sz w:val="20"/>
          <w:szCs w:val="20"/>
        </w:rPr>
        <w:t>.</w:t>
      </w:r>
    </w:p>
    <w:p w14:paraId="7A5DDA98" w14:textId="6953E896" w:rsidR="00623869" w:rsidRPr="00BB6B27" w:rsidRDefault="00623869" w:rsidP="00623869">
      <w:pPr>
        <w:rPr>
          <w:rFonts w:ascii="Arial" w:hAnsi="Arial" w:cs="Arial"/>
          <w:sz w:val="20"/>
          <w:szCs w:val="20"/>
        </w:rPr>
      </w:pPr>
      <w:r>
        <w:rPr>
          <w:rFonts w:ascii="Arial" w:hAnsi="Arial" w:cs="Arial"/>
          <w:b/>
          <w:sz w:val="20"/>
          <w:szCs w:val="20"/>
        </w:rPr>
        <w:t xml:space="preserve">Competing Interest Statement: </w:t>
      </w:r>
      <w:r w:rsidR="00D434C3">
        <w:rPr>
          <w:rFonts w:ascii="Arial" w:hAnsi="Arial" w:cs="Arial"/>
          <w:sz w:val="20"/>
          <w:szCs w:val="20"/>
        </w:rPr>
        <w:t>The authors declare no competing interests.</w:t>
      </w:r>
      <w:r>
        <w:rPr>
          <w:rFonts w:ascii="Arial" w:hAnsi="Arial" w:cs="Arial"/>
          <w:sz w:val="20"/>
          <w:szCs w:val="20"/>
        </w:rPr>
        <w:t xml:space="preserve"> </w:t>
      </w:r>
    </w:p>
    <w:p w14:paraId="61606AE0" w14:textId="20B6D7E6" w:rsidR="00E6133D" w:rsidRPr="00E3127E" w:rsidRDefault="00E6133D" w:rsidP="00E6133D">
      <w:pPr>
        <w:rPr>
          <w:rFonts w:ascii="Arial" w:hAnsi="Arial"/>
          <w:sz w:val="20"/>
          <w:lang w:val="fr-FR"/>
        </w:rPr>
      </w:pPr>
      <w:r w:rsidRPr="00E3127E">
        <w:rPr>
          <w:rFonts w:ascii="Arial" w:hAnsi="Arial"/>
          <w:b/>
          <w:sz w:val="20"/>
          <w:lang w:val="fr-FR"/>
        </w:rPr>
        <w:t>Classification</w:t>
      </w:r>
      <w:r w:rsidR="00623869" w:rsidRPr="00E3127E">
        <w:rPr>
          <w:rFonts w:ascii="Arial" w:hAnsi="Arial"/>
          <w:b/>
          <w:sz w:val="20"/>
          <w:lang w:val="fr-FR"/>
        </w:rPr>
        <w:t xml:space="preserve">: </w:t>
      </w:r>
      <w:r w:rsidR="005B4FE3" w:rsidRPr="00E3127E">
        <w:rPr>
          <w:rFonts w:ascii="Arial" w:hAnsi="Arial"/>
          <w:sz w:val="20"/>
          <w:lang w:val="fr-FR"/>
        </w:rPr>
        <w:t>Social Sciences (Environmental Sciences)</w:t>
      </w:r>
      <w:r w:rsidRPr="00E3127E">
        <w:rPr>
          <w:rFonts w:ascii="Arial" w:hAnsi="Arial"/>
          <w:sz w:val="20"/>
          <w:lang w:val="fr-FR"/>
        </w:rPr>
        <w:t>.</w:t>
      </w:r>
    </w:p>
    <w:p w14:paraId="64C487EA" w14:textId="5B504A34" w:rsidR="005B4FE3" w:rsidRDefault="00E6133D" w:rsidP="00E6133D">
      <w:pPr>
        <w:rPr>
          <w:rFonts w:ascii="Arial" w:hAnsi="Arial" w:cs="Arial"/>
          <w:sz w:val="20"/>
          <w:szCs w:val="20"/>
        </w:rPr>
      </w:pPr>
      <w:r w:rsidRPr="00E6133D">
        <w:rPr>
          <w:rFonts w:ascii="Arial" w:hAnsi="Arial" w:cs="Arial"/>
          <w:b/>
          <w:sz w:val="20"/>
          <w:szCs w:val="20"/>
        </w:rPr>
        <w:t>Keywords</w:t>
      </w:r>
      <w:r w:rsidR="00623869">
        <w:rPr>
          <w:rFonts w:ascii="Arial" w:hAnsi="Arial" w:cs="Arial"/>
          <w:b/>
          <w:sz w:val="20"/>
          <w:szCs w:val="20"/>
        </w:rPr>
        <w:t xml:space="preserve">: </w:t>
      </w:r>
      <w:r w:rsidR="005B4FE3">
        <w:rPr>
          <w:rFonts w:ascii="Arial" w:hAnsi="Arial" w:cs="Arial"/>
          <w:sz w:val="20"/>
          <w:szCs w:val="20"/>
        </w:rPr>
        <w:t>hurricanes, educational attainment, standardized testing</w:t>
      </w:r>
    </w:p>
    <w:p w14:paraId="788EAF02" w14:textId="5520C222" w:rsidR="00E6133D" w:rsidRPr="005B4FE3" w:rsidRDefault="00E6133D" w:rsidP="00E6133D">
      <w:pPr>
        <w:rPr>
          <w:rFonts w:ascii="Arial" w:hAnsi="Arial" w:cs="Arial"/>
          <w:sz w:val="20"/>
          <w:szCs w:val="20"/>
        </w:rPr>
      </w:pPr>
      <w:r w:rsidRPr="00E6133D">
        <w:rPr>
          <w:rFonts w:ascii="Arial" w:hAnsi="Arial" w:cs="Arial"/>
          <w:b/>
          <w:sz w:val="20"/>
          <w:szCs w:val="20"/>
        </w:rPr>
        <w:t>This PDF file includes:</w:t>
      </w:r>
    </w:p>
    <w:p w14:paraId="14DCCC60" w14:textId="77777777" w:rsidR="00E6133D" w:rsidRPr="00E6133D" w:rsidRDefault="00E6133D" w:rsidP="00E6133D">
      <w:pPr>
        <w:ind w:left="720"/>
        <w:contextualSpacing/>
        <w:rPr>
          <w:rFonts w:ascii="Arial" w:hAnsi="Arial" w:cs="Arial"/>
          <w:sz w:val="20"/>
          <w:szCs w:val="20"/>
        </w:rPr>
      </w:pPr>
      <w:r w:rsidRPr="00E6133D">
        <w:rPr>
          <w:rFonts w:ascii="Arial" w:hAnsi="Arial" w:cs="Arial"/>
          <w:sz w:val="20"/>
          <w:szCs w:val="20"/>
        </w:rPr>
        <w:t>Main Text</w:t>
      </w:r>
    </w:p>
    <w:p w14:paraId="4EEAF45F" w14:textId="1F4F3D8E" w:rsidR="00474D11" w:rsidRDefault="00E6133D" w:rsidP="00474D11">
      <w:pPr>
        <w:ind w:left="720"/>
        <w:contextualSpacing/>
        <w:rPr>
          <w:rFonts w:ascii="Arial" w:hAnsi="Arial" w:cs="Arial"/>
          <w:sz w:val="20"/>
          <w:szCs w:val="20"/>
        </w:rPr>
      </w:pPr>
      <w:r w:rsidRPr="00E6133D">
        <w:rPr>
          <w:rFonts w:ascii="Arial" w:hAnsi="Arial" w:cs="Arial"/>
          <w:sz w:val="20"/>
          <w:szCs w:val="20"/>
        </w:rPr>
        <w:t xml:space="preserve">Figures 1 to </w:t>
      </w:r>
      <w:r w:rsidR="009626D1">
        <w:rPr>
          <w:rFonts w:ascii="Arial" w:hAnsi="Arial" w:cs="Arial"/>
          <w:sz w:val="20"/>
          <w:szCs w:val="20"/>
        </w:rPr>
        <w:t>5</w:t>
      </w:r>
    </w:p>
    <w:p w14:paraId="06589A43" w14:textId="4C66A4AC" w:rsidR="00E6133D" w:rsidRPr="00474D11" w:rsidRDefault="00E6133D" w:rsidP="00474D11">
      <w:pPr>
        <w:ind w:left="720"/>
        <w:contextualSpacing/>
        <w:rPr>
          <w:rFonts w:ascii="Arial" w:hAnsi="Arial" w:cs="Arial"/>
          <w:sz w:val="20"/>
          <w:szCs w:val="20"/>
        </w:rPr>
      </w:pPr>
      <w:r w:rsidRPr="00E6133D">
        <w:rPr>
          <w:rFonts w:ascii="Arial" w:hAnsi="Arial" w:cs="Arial"/>
          <w:sz w:val="20"/>
          <w:szCs w:val="20"/>
        </w:rPr>
        <w:t>Table 1</w:t>
      </w:r>
    </w:p>
    <w:p w14:paraId="632BD073" w14:textId="77777777" w:rsidR="00A34EBD" w:rsidRDefault="00A34EBD">
      <w:pPr>
        <w:rPr>
          <w:rFonts w:ascii="Arial" w:hAnsi="Arial" w:cs="Arial"/>
          <w:b/>
          <w:color w:val="000000"/>
          <w:sz w:val="20"/>
          <w:szCs w:val="20"/>
        </w:rPr>
      </w:pPr>
      <w:bookmarkStart w:id="0" w:name="30j0zll" w:colFirst="0" w:colLast="0"/>
      <w:bookmarkStart w:id="1" w:name="1fob9te" w:colFirst="0" w:colLast="0"/>
      <w:bookmarkEnd w:id="0"/>
      <w:bookmarkEnd w:id="1"/>
      <w:r>
        <w:rPr>
          <w:rFonts w:ascii="Arial" w:hAnsi="Arial" w:cs="Arial"/>
          <w:b/>
          <w:color w:val="000000"/>
          <w:sz w:val="20"/>
          <w:szCs w:val="20"/>
        </w:rPr>
        <w:br w:type="page"/>
      </w:r>
    </w:p>
    <w:p w14:paraId="1022AED8" w14:textId="6344D853" w:rsidR="00E6133D" w:rsidRPr="00980C22" w:rsidRDefault="00E6133D" w:rsidP="00E6133D">
      <w:pPr>
        <w:keepNext/>
        <w:pBdr>
          <w:top w:val="nil"/>
          <w:left w:val="nil"/>
          <w:bottom w:val="nil"/>
          <w:right w:val="nil"/>
          <w:between w:val="nil"/>
        </w:pBdr>
        <w:spacing w:before="240" w:after="60"/>
        <w:rPr>
          <w:rFonts w:ascii="Arial" w:hAnsi="Arial" w:cs="Arial"/>
          <w:b/>
          <w:color w:val="000000"/>
          <w:sz w:val="20"/>
          <w:szCs w:val="20"/>
        </w:rPr>
      </w:pPr>
      <w:r w:rsidRPr="00980C22">
        <w:rPr>
          <w:rFonts w:ascii="Arial" w:hAnsi="Arial" w:cs="Arial"/>
          <w:b/>
          <w:color w:val="000000"/>
          <w:sz w:val="20"/>
          <w:szCs w:val="20"/>
        </w:rPr>
        <w:lastRenderedPageBreak/>
        <w:t>Abstrac</w:t>
      </w:r>
      <w:commentRangeStart w:id="2"/>
      <w:r w:rsidRPr="00980C22">
        <w:rPr>
          <w:rFonts w:ascii="Arial" w:hAnsi="Arial" w:cs="Arial"/>
          <w:b/>
          <w:color w:val="000000"/>
          <w:sz w:val="20"/>
          <w:szCs w:val="20"/>
        </w:rPr>
        <w:t>t</w:t>
      </w:r>
      <w:commentRangeEnd w:id="2"/>
      <w:r w:rsidR="002843F7">
        <w:rPr>
          <w:rStyle w:val="CommentReference"/>
          <w:rFonts w:ascii="Times New Roman" w:eastAsia="Times New Roman" w:hAnsi="Times New Roman" w:cs="Times New Roman"/>
        </w:rPr>
        <w:commentReference w:id="2"/>
      </w:r>
    </w:p>
    <w:p w14:paraId="05107EAA" w14:textId="52094C33" w:rsidR="003E4BD5" w:rsidRPr="003E4BD5" w:rsidRDefault="00B929E4" w:rsidP="003E4BD5">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Q</w:t>
      </w:r>
      <w:r w:rsidR="00545B4E">
        <w:rPr>
          <w:rFonts w:ascii="Arial" w:hAnsi="Arial" w:cs="Arial"/>
          <w:color w:val="000000"/>
          <w:sz w:val="20"/>
          <w:szCs w:val="20"/>
        </w:rPr>
        <w:t xml:space="preserve">uantifying </w:t>
      </w:r>
      <w:r w:rsidR="003E4BD5" w:rsidRPr="003E4BD5">
        <w:rPr>
          <w:rFonts w:ascii="Arial" w:hAnsi="Arial" w:cs="Arial"/>
          <w:color w:val="000000"/>
          <w:sz w:val="20"/>
          <w:szCs w:val="20"/>
        </w:rPr>
        <w:t xml:space="preserve">how </w:t>
      </w:r>
      <w:r w:rsidR="00F340E8">
        <w:rPr>
          <w:rFonts w:ascii="Arial" w:hAnsi="Arial" w:cs="Arial"/>
          <w:color w:val="000000"/>
          <w:sz w:val="20"/>
          <w:szCs w:val="20"/>
        </w:rPr>
        <w:t>hurricanes</w:t>
      </w:r>
      <w:r w:rsidR="003E4BD5" w:rsidRPr="003E4BD5">
        <w:rPr>
          <w:rFonts w:ascii="Arial" w:hAnsi="Arial" w:cs="Arial"/>
          <w:color w:val="000000"/>
          <w:sz w:val="20"/>
          <w:szCs w:val="20"/>
        </w:rPr>
        <w:t xml:space="preserve"> </w:t>
      </w:r>
      <w:r w:rsidR="00173221">
        <w:rPr>
          <w:rFonts w:ascii="Arial" w:hAnsi="Arial" w:cs="Arial"/>
          <w:color w:val="000000"/>
          <w:sz w:val="20"/>
          <w:szCs w:val="20"/>
        </w:rPr>
        <w:t>disrupt</w:t>
      </w:r>
      <w:r w:rsidR="00173221" w:rsidRPr="003E4BD5">
        <w:rPr>
          <w:rFonts w:ascii="Arial" w:hAnsi="Arial" w:cs="Arial"/>
          <w:color w:val="000000"/>
          <w:sz w:val="20"/>
          <w:szCs w:val="20"/>
        </w:rPr>
        <w:t xml:space="preserve"> </w:t>
      </w:r>
      <w:r w:rsidR="003E4BD5" w:rsidRPr="003E4BD5">
        <w:rPr>
          <w:rFonts w:ascii="Arial" w:hAnsi="Arial" w:cs="Arial"/>
          <w:color w:val="000000"/>
          <w:sz w:val="20"/>
          <w:szCs w:val="20"/>
        </w:rPr>
        <w:t xml:space="preserve">educational attainment is essential to </w:t>
      </w:r>
      <w:r w:rsidR="001E3D9A">
        <w:rPr>
          <w:rFonts w:ascii="Arial" w:hAnsi="Arial" w:cs="Arial"/>
          <w:color w:val="000000"/>
          <w:sz w:val="20"/>
          <w:szCs w:val="20"/>
        </w:rPr>
        <w:t>evaluating</w:t>
      </w:r>
      <w:r w:rsidR="001E3D9A" w:rsidRPr="003E4BD5">
        <w:rPr>
          <w:rFonts w:ascii="Arial" w:hAnsi="Arial" w:cs="Arial"/>
          <w:color w:val="000000"/>
          <w:sz w:val="20"/>
          <w:szCs w:val="20"/>
        </w:rPr>
        <w:t xml:space="preserve"> </w:t>
      </w:r>
      <w:r w:rsidR="007F1955">
        <w:rPr>
          <w:rFonts w:ascii="Arial" w:hAnsi="Arial" w:cs="Arial"/>
          <w:color w:val="000000"/>
          <w:sz w:val="20"/>
          <w:szCs w:val="20"/>
        </w:rPr>
        <w:t xml:space="preserve">the </w:t>
      </w:r>
      <w:r w:rsidR="003E4BD5" w:rsidRPr="003E4BD5">
        <w:rPr>
          <w:rFonts w:ascii="Arial" w:hAnsi="Arial" w:cs="Arial"/>
          <w:color w:val="000000"/>
          <w:sz w:val="20"/>
          <w:szCs w:val="20"/>
        </w:rPr>
        <w:t xml:space="preserve">burden of climate-related disasters. </w:t>
      </w:r>
      <w:r w:rsidR="005754A3">
        <w:rPr>
          <w:rFonts w:ascii="Arial" w:hAnsi="Arial" w:cs="Arial"/>
          <w:color w:val="000000"/>
          <w:sz w:val="20"/>
          <w:szCs w:val="20"/>
        </w:rPr>
        <w:t>Here, we</w:t>
      </w:r>
      <w:r w:rsidR="003E4BD5" w:rsidRPr="003E4BD5">
        <w:rPr>
          <w:rFonts w:ascii="Arial" w:hAnsi="Arial" w:cs="Arial"/>
          <w:color w:val="000000"/>
          <w:sz w:val="20"/>
          <w:szCs w:val="20"/>
        </w:rPr>
        <w:t xml:space="preserve"> examine the association between </w:t>
      </w:r>
      <w:r w:rsidR="001A7C43">
        <w:rPr>
          <w:rFonts w:ascii="Arial" w:hAnsi="Arial" w:cs="Arial"/>
          <w:color w:val="000000"/>
          <w:sz w:val="20"/>
          <w:szCs w:val="20"/>
        </w:rPr>
        <w:t>hurricane</w:t>
      </w:r>
      <w:r w:rsidR="008B3D11">
        <w:rPr>
          <w:rFonts w:ascii="Arial" w:hAnsi="Arial" w:cs="Arial"/>
          <w:color w:val="000000"/>
          <w:sz w:val="20"/>
          <w:szCs w:val="20"/>
        </w:rPr>
        <w:t>-force tropical cyclones</w:t>
      </w:r>
      <w:r w:rsidR="003E4BD5" w:rsidRPr="003E4BD5">
        <w:rPr>
          <w:rFonts w:ascii="Arial" w:hAnsi="Arial" w:cs="Arial"/>
          <w:color w:val="000000"/>
          <w:sz w:val="20"/>
          <w:szCs w:val="20"/>
        </w:rPr>
        <w:t xml:space="preserve"> and educational </w:t>
      </w:r>
      <w:commentRangeStart w:id="3"/>
      <w:commentRangeStart w:id="4"/>
      <w:r w:rsidR="003E4BD5" w:rsidRPr="003E4BD5">
        <w:rPr>
          <w:rFonts w:ascii="Arial" w:hAnsi="Arial" w:cs="Arial"/>
          <w:color w:val="000000"/>
          <w:sz w:val="20"/>
          <w:szCs w:val="20"/>
        </w:rPr>
        <w:t>attainmen</w:t>
      </w:r>
      <w:r w:rsidR="008B3D11">
        <w:rPr>
          <w:rFonts w:ascii="Arial" w:hAnsi="Arial" w:cs="Arial"/>
          <w:color w:val="000000"/>
          <w:sz w:val="20"/>
          <w:szCs w:val="20"/>
        </w:rPr>
        <w:t>t</w:t>
      </w:r>
      <w:r w:rsidR="003E4BD5" w:rsidRPr="003E4BD5">
        <w:rPr>
          <w:rFonts w:ascii="Arial" w:hAnsi="Arial" w:cs="Arial"/>
          <w:color w:val="000000"/>
          <w:sz w:val="20"/>
          <w:szCs w:val="20"/>
        </w:rPr>
        <w:t xml:space="preserve"> </w:t>
      </w:r>
      <w:commentRangeEnd w:id="3"/>
      <w:r w:rsidR="00C81AB1">
        <w:rPr>
          <w:rStyle w:val="CommentReference"/>
          <w:rFonts w:ascii="Times New Roman" w:eastAsia="Times New Roman" w:hAnsi="Times New Roman" w:cs="Times New Roman"/>
        </w:rPr>
        <w:commentReference w:id="3"/>
      </w:r>
      <w:commentRangeEnd w:id="4"/>
      <w:r w:rsidR="00185307">
        <w:rPr>
          <w:rStyle w:val="CommentReference"/>
          <w:rFonts w:ascii="Times New Roman" w:eastAsia="Times New Roman" w:hAnsi="Times New Roman" w:cs="Times New Roman"/>
        </w:rPr>
        <w:commentReference w:id="4"/>
      </w:r>
      <w:r w:rsidR="003E4BD5" w:rsidRPr="003E4BD5">
        <w:rPr>
          <w:rFonts w:ascii="Arial" w:hAnsi="Arial" w:cs="Arial"/>
          <w:color w:val="000000"/>
          <w:sz w:val="20"/>
          <w:szCs w:val="20"/>
        </w:rPr>
        <w:t>among elementary and middle schoo</w:t>
      </w:r>
      <w:r w:rsidR="00E446B5">
        <w:rPr>
          <w:rFonts w:ascii="Arial" w:hAnsi="Arial" w:cs="Arial"/>
          <w:color w:val="000000"/>
          <w:sz w:val="20"/>
          <w:szCs w:val="20"/>
        </w:rPr>
        <w:t>l</w:t>
      </w:r>
      <w:r w:rsidR="003E4BD5" w:rsidRPr="003E4BD5">
        <w:rPr>
          <w:rFonts w:ascii="Arial" w:hAnsi="Arial" w:cs="Arial"/>
          <w:color w:val="000000"/>
          <w:sz w:val="20"/>
          <w:szCs w:val="20"/>
        </w:rPr>
        <w:t xml:space="preserve"> students in all affected areas in the United States</w:t>
      </w:r>
      <w:r w:rsidR="004C72F2">
        <w:rPr>
          <w:rFonts w:ascii="Arial" w:hAnsi="Arial" w:cs="Arial"/>
          <w:color w:val="000000"/>
          <w:sz w:val="20"/>
          <w:szCs w:val="20"/>
        </w:rPr>
        <w:t xml:space="preserve"> during </w:t>
      </w:r>
      <w:r w:rsidR="004C72F2" w:rsidRPr="003E4BD5">
        <w:rPr>
          <w:rFonts w:ascii="Arial" w:hAnsi="Arial" w:cs="Arial"/>
          <w:color w:val="000000"/>
          <w:sz w:val="20"/>
          <w:szCs w:val="20"/>
        </w:rPr>
        <w:t>200</w:t>
      </w:r>
      <w:r w:rsidR="004C72F2">
        <w:rPr>
          <w:rFonts w:ascii="Arial" w:hAnsi="Arial" w:cs="Arial"/>
          <w:color w:val="000000"/>
          <w:sz w:val="20"/>
          <w:szCs w:val="20"/>
        </w:rPr>
        <w:t>8/2009</w:t>
      </w:r>
      <w:r w:rsidR="004C72F2" w:rsidRPr="003E4BD5">
        <w:rPr>
          <w:rFonts w:ascii="Arial" w:hAnsi="Arial" w:cs="Arial"/>
          <w:color w:val="000000"/>
          <w:sz w:val="20"/>
          <w:szCs w:val="20"/>
        </w:rPr>
        <w:t>–</w:t>
      </w:r>
      <w:r w:rsidR="004C72F2">
        <w:rPr>
          <w:rFonts w:ascii="Arial" w:hAnsi="Arial" w:cs="Arial"/>
          <w:color w:val="000000"/>
          <w:sz w:val="20"/>
          <w:szCs w:val="20"/>
        </w:rPr>
        <w:t>2017/</w:t>
      </w:r>
      <w:r w:rsidR="004C72F2" w:rsidRPr="003E4BD5">
        <w:rPr>
          <w:rFonts w:ascii="Arial" w:hAnsi="Arial" w:cs="Arial"/>
          <w:color w:val="000000"/>
          <w:sz w:val="20"/>
          <w:szCs w:val="20"/>
        </w:rPr>
        <w:t>2018</w:t>
      </w:r>
      <w:r w:rsidR="00E04AAC">
        <w:rPr>
          <w:rFonts w:ascii="Arial" w:hAnsi="Arial" w:cs="Arial"/>
          <w:color w:val="000000"/>
          <w:sz w:val="20"/>
          <w:szCs w:val="20"/>
        </w:rPr>
        <w:t xml:space="preserve"> school years</w:t>
      </w:r>
      <w:r w:rsidR="003E4BD5" w:rsidRPr="003E4BD5">
        <w:rPr>
          <w:rFonts w:ascii="Arial" w:hAnsi="Arial" w:cs="Arial"/>
          <w:color w:val="000000"/>
          <w:sz w:val="20"/>
          <w:szCs w:val="20"/>
        </w:rPr>
        <w:t xml:space="preserve">. </w:t>
      </w:r>
      <w:r w:rsidR="008C0996">
        <w:rPr>
          <w:rFonts w:ascii="Arial" w:hAnsi="Arial" w:cs="Arial"/>
          <w:color w:val="000000"/>
          <w:sz w:val="20"/>
          <w:szCs w:val="20"/>
        </w:rPr>
        <w:t>E</w:t>
      </w:r>
      <w:r w:rsidR="003E4BD5" w:rsidRPr="003E4BD5">
        <w:rPr>
          <w:rFonts w:ascii="Arial" w:hAnsi="Arial" w:cs="Arial"/>
          <w:color w:val="000000"/>
          <w:sz w:val="20"/>
          <w:szCs w:val="20"/>
        </w:rPr>
        <w:t>ducation</w:t>
      </w:r>
      <w:r w:rsidR="00E04AAC">
        <w:rPr>
          <w:rFonts w:ascii="Arial" w:hAnsi="Arial" w:cs="Arial"/>
          <w:color w:val="000000"/>
          <w:sz w:val="20"/>
          <w:szCs w:val="20"/>
        </w:rPr>
        <w:t>al performance</w:t>
      </w:r>
      <w:r w:rsidR="003E4BD5" w:rsidRPr="003E4BD5">
        <w:rPr>
          <w:rFonts w:ascii="Arial" w:hAnsi="Arial" w:cs="Arial"/>
          <w:color w:val="000000"/>
          <w:sz w:val="20"/>
          <w:szCs w:val="20"/>
        </w:rPr>
        <w:t xml:space="preserve"> </w:t>
      </w:r>
      <w:r w:rsidR="008C0996">
        <w:rPr>
          <w:rFonts w:ascii="Arial" w:hAnsi="Arial" w:cs="Arial"/>
          <w:color w:val="000000"/>
          <w:sz w:val="20"/>
          <w:szCs w:val="20"/>
        </w:rPr>
        <w:t xml:space="preserve">was based </w:t>
      </w:r>
      <w:r w:rsidR="003E4BD5" w:rsidRPr="003E4BD5">
        <w:rPr>
          <w:rFonts w:ascii="Arial" w:hAnsi="Arial" w:cs="Arial"/>
          <w:color w:val="000000"/>
          <w:sz w:val="20"/>
          <w:szCs w:val="20"/>
        </w:rPr>
        <w:t xml:space="preserve">on county-level average standardized test scores in </w:t>
      </w:r>
      <w:r w:rsidR="00B1117A">
        <w:rPr>
          <w:rFonts w:ascii="Arial" w:hAnsi="Arial" w:cs="Arial"/>
          <w:color w:val="000000"/>
          <w:sz w:val="20"/>
          <w:szCs w:val="20"/>
        </w:rPr>
        <w:t>m</w:t>
      </w:r>
      <w:r w:rsidR="003E4BD5" w:rsidRPr="003E4BD5">
        <w:rPr>
          <w:rFonts w:ascii="Arial" w:hAnsi="Arial" w:cs="Arial"/>
          <w:color w:val="000000"/>
          <w:sz w:val="20"/>
          <w:szCs w:val="20"/>
        </w:rPr>
        <w:t xml:space="preserve">ath and reading/language arts (RLA). </w:t>
      </w:r>
      <w:r w:rsidR="00F340E8">
        <w:rPr>
          <w:rFonts w:ascii="Arial" w:hAnsi="Arial" w:cs="Arial"/>
          <w:color w:val="000000"/>
          <w:sz w:val="20"/>
          <w:szCs w:val="20"/>
        </w:rPr>
        <w:t>Hurricane-force tropical cyclone</w:t>
      </w:r>
      <w:r w:rsidR="009A5ED9">
        <w:rPr>
          <w:rFonts w:ascii="Arial" w:hAnsi="Arial" w:cs="Arial"/>
          <w:color w:val="000000"/>
          <w:sz w:val="20"/>
          <w:szCs w:val="20"/>
        </w:rPr>
        <w:t xml:space="preserve"> expose</w:t>
      </w:r>
      <w:r w:rsidR="00E04AAC">
        <w:rPr>
          <w:rFonts w:ascii="Arial" w:hAnsi="Arial" w:cs="Arial"/>
          <w:color w:val="000000"/>
          <w:sz w:val="20"/>
          <w:szCs w:val="20"/>
        </w:rPr>
        <w:t>d counties</w:t>
      </w:r>
      <w:r w:rsidR="00D11117">
        <w:rPr>
          <w:rFonts w:ascii="Arial" w:hAnsi="Arial" w:cs="Arial"/>
          <w:color w:val="000000"/>
          <w:sz w:val="20"/>
          <w:szCs w:val="20"/>
        </w:rPr>
        <w:t xml:space="preserve"> </w:t>
      </w:r>
      <w:r w:rsidR="00E04AAC">
        <w:rPr>
          <w:rFonts w:ascii="Arial" w:hAnsi="Arial" w:cs="Arial"/>
          <w:color w:val="000000"/>
          <w:sz w:val="20"/>
          <w:szCs w:val="20"/>
        </w:rPr>
        <w:t>were those</w:t>
      </w:r>
      <w:r w:rsidR="003E4BD5" w:rsidRPr="003E4BD5">
        <w:rPr>
          <w:rFonts w:ascii="Arial" w:hAnsi="Arial" w:cs="Arial"/>
          <w:color w:val="000000"/>
          <w:sz w:val="20"/>
          <w:szCs w:val="20"/>
        </w:rPr>
        <w:t xml:space="preserve"> </w:t>
      </w:r>
      <w:r w:rsidR="00872845">
        <w:rPr>
          <w:rFonts w:ascii="Arial" w:hAnsi="Arial" w:cs="Arial"/>
          <w:color w:val="000000"/>
          <w:sz w:val="20"/>
          <w:szCs w:val="20"/>
        </w:rPr>
        <w:t>that</w:t>
      </w:r>
      <w:r w:rsidR="00A042E9">
        <w:rPr>
          <w:rFonts w:ascii="Arial" w:hAnsi="Arial" w:cs="Arial"/>
          <w:color w:val="000000"/>
          <w:sz w:val="20"/>
          <w:szCs w:val="20"/>
        </w:rPr>
        <w:t xml:space="preserve"> experienced </w:t>
      </w:r>
      <w:r w:rsidR="003E4BD5" w:rsidRPr="003E4BD5">
        <w:rPr>
          <w:rFonts w:ascii="Arial" w:hAnsi="Arial" w:cs="Arial"/>
          <w:color w:val="000000"/>
          <w:sz w:val="20"/>
          <w:szCs w:val="20"/>
        </w:rPr>
        <w:t>a sustained maximal wind speed ≥</w:t>
      </w:r>
      <w:r w:rsidR="00F340E8">
        <w:rPr>
          <w:rFonts w:ascii="Arial" w:hAnsi="Arial" w:cs="Arial"/>
          <w:color w:val="000000"/>
          <w:sz w:val="20"/>
          <w:szCs w:val="20"/>
        </w:rPr>
        <w:t>6</w:t>
      </w:r>
      <w:r w:rsidR="003E4BD5" w:rsidRPr="003E4BD5">
        <w:rPr>
          <w:rFonts w:ascii="Arial" w:hAnsi="Arial" w:cs="Arial"/>
          <w:color w:val="000000"/>
          <w:sz w:val="20"/>
          <w:szCs w:val="20"/>
        </w:rPr>
        <w:t xml:space="preserve">4 </w:t>
      </w:r>
      <w:commentRangeStart w:id="5"/>
      <w:commentRangeStart w:id="6"/>
      <w:r w:rsidR="003E4BD5" w:rsidRPr="003E4BD5">
        <w:rPr>
          <w:rFonts w:ascii="Arial" w:hAnsi="Arial" w:cs="Arial"/>
          <w:color w:val="000000"/>
          <w:sz w:val="20"/>
          <w:szCs w:val="20"/>
        </w:rPr>
        <w:t>knots</w:t>
      </w:r>
      <w:commentRangeEnd w:id="5"/>
      <w:r w:rsidR="006911D1">
        <w:rPr>
          <w:rStyle w:val="CommentReference"/>
          <w:rFonts w:ascii="Times New Roman" w:eastAsia="Times New Roman" w:hAnsi="Times New Roman" w:cs="Times New Roman"/>
        </w:rPr>
        <w:commentReference w:id="5"/>
      </w:r>
      <w:commentRangeEnd w:id="6"/>
      <w:r w:rsidR="00CC1D18">
        <w:rPr>
          <w:rStyle w:val="CommentReference"/>
          <w:rFonts w:ascii="Times New Roman" w:eastAsia="Times New Roman" w:hAnsi="Times New Roman" w:cs="Times New Roman"/>
        </w:rPr>
        <w:commentReference w:id="6"/>
      </w:r>
      <w:r w:rsidR="003E4BD5" w:rsidRPr="003E4BD5">
        <w:rPr>
          <w:rFonts w:ascii="Arial" w:hAnsi="Arial" w:cs="Arial"/>
          <w:color w:val="000000"/>
          <w:sz w:val="20"/>
          <w:szCs w:val="20"/>
        </w:rPr>
        <w:t>.</w:t>
      </w:r>
      <w:r w:rsidR="008C0996">
        <w:rPr>
          <w:rFonts w:ascii="Arial" w:hAnsi="Arial" w:cs="Arial"/>
          <w:color w:val="000000"/>
          <w:sz w:val="20"/>
          <w:szCs w:val="20"/>
        </w:rPr>
        <w:t xml:space="preserve"> </w:t>
      </w:r>
      <w:r w:rsidR="006762E4">
        <w:rPr>
          <w:rFonts w:ascii="Arial" w:hAnsi="Arial" w:cs="Arial"/>
          <w:color w:val="000000"/>
          <w:sz w:val="20"/>
          <w:szCs w:val="20"/>
        </w:rPr>
        <w:t xml:space="preserve">We estimated the association between </w:t>
      </w:r>
      <w:r w:rsidR="00F340E8">
        <w:rPr>
          <w:rFonts w:ascii="Arial" w:hAnsi="Arial" w:cs="Arial"/>
          <w:color w:val="000000"/>
          <w:sz w:val="20"/>
          <w:szCs w:val="20"/>
        </w:rPr>
        <w:t xml:space="preserve">hurricane-force </w:t>
      </w:r>
      <w:r w:rsidR="006762E4">
        <w:rPr>
          <w:rFonts w:ascii="Arial" w:hAnsi="Arial" w:cs="Arial"/>
          <w:color w:val="000000"/>
          <w:sz w:val="20"/>
          <w:szCs w:val="20"/>
        </w:rPr>
        <w:t xml:space="preserve">tropical cyclone exposure </w:t>
      </w:r>
      <w:r w:rsidR="00334A29">
        <w:rPr>
          <w:rFonts w:ascii="Arial" w:hAnsi="Arial" w:cs="Arial"/>
          <w:color w:val="000000"/>
          <w:sz w:val="20"/>
          <w:szCs w:val="20"/>
        </w:rPr>
        <w:t xml:space="preserve">and long-term </w:t>
      </w:r>
      <w:r w:rsidR="005441A9">
        <w:rPr>
          <w:rFonts w:ascii="Arial" w:hAnsi="Arial" w:cs="Arial"/>
          <w:color w:val="000000"/>
          <w:sz w:val="20"/>
          <w:szCs w:val="20"/>
        </w:rPr>
        <w:t>test score</w:t>
      </w:r>
      <w:r w:rsidR="00E04AAC">
        <w:rPr>
          <w:rFonts w:ascii="Arial" w:hAnsi="Arial" w:cs="Arial"/>
          <w:color w:val="000000"/>
          <w:sz w:val="20"/>
          <w:szCs w:val="20"/>
        </w:rPr>
        <w:t xml:space="preserve">s </w:t>
      </w:r>
      <w:r w:rsidR="00334A29">
        <w:rPr>
          <w:rFonts w:ascii="Arial" w:hAnsi="Arial" w:cs="Arial"/>
          <w:color w:val="000000"/>
          <w:sz w:val="20"/>
          <w:szCs w:val="20"/>
        </w:rPr>
        <w:t xml:space="preserve">using a Bayesian </w:t>
      </w:r>
      <w:r w:rsidR="003E4BD5" w:rsidRPr="003E4BD5">
        <w:rPr>
          <w:rFonts w:ascii="Arial" w:hAnsi="Arial" w:cs="Arial"/>
          <w:color w:val="000000"/>
          <w:sz w:val="20"/>
          <w:szCs w:val="20"/>
        </w:rPr>
        <w:t>difference-in-differences model</w:t>
      </w:r>
      <w:r w:rsidR="00334A29">
        <w:rPr>
          <w:rFonts w:ascii="Arial" w:hAnsi="Arial" w:cs="Arial"/>
          <w:color w:val="000000"/>
          <w:sz w:val="20"/>
          <w:szCs w:val="20"/>
        </w:rPr>
        <w:t xml:space="preserve">, accounting </w:t>
      </w:r>
      <w:r w:rsidR="003E4BD5" w:rsidRPr="003E4BD5">
        <w:rPr>
          <w:rFonts w:ascii="Arial" w:hAnsi="Arial" w:cs="Arial"/>
          <w:color w:val="000000"/>
          <w:sz w:val="20"/>
          <w:szCs w:val="20"/>
        </w:rPr>
        <w:t>for time-varying covariates at the county and grade</w:t>
      </w:r>
      <w:r w:rsidR="007A7323">
        <w:rPr>
          <w:rFonts w:ascii="Arial" w:hAnsi="Arial" w:cs="Arial"/>
          <w:color w:val="000000"/>
          <w:sz w:val="20"/>
          <w:szCs w:val="20"/>
        </w:rPr>
        <w:t xml:space="preserve"> </w:t>
      </w:r>
      <w:r w:rsidR="003E4BD5" w:rsidRPr="003E4BD5">
        <w:rPr>
          <w:rFonts w:ascii="Arial" w:hAnsi="Arial" w:cs="Arial"/>
          <w:color w:val="000000"/>
          <w:sz w:val="20"/>
          <w:szCs w:val="20"/>
        </w:rPr>
        <w:t xml:space="preserve">cohort level. </w:t>
      </w:r>
      <w:r w:rsidR="00D52CC5">
        <w:rPr>
          <w:rFonts w:ascii="Arial" w:hAnsi="Arial" w:cs="Arial"/>
          <w:color w:val="000000"/>
          <w:sz w:val="20"/>
          <w:szCs w:val="20"/>
        </w:rPr>
        <w:t>For hurricane-exposed counties</w:t>
      </w:r>
      <w:r w:rsidR="008174CC">
        <w:rPr>
          <w:rFonts w:ascii="Arial" w:hAnsi="Arial" w:cs="Arial"/>
          <w:color w:val="000000"/>
          <w:sz w:val="20"/>
          <w:szCs w:val="20"/>
        </w:rPr>
        <w:t>,</w:t>
      </w:r>
      <w:r w:rsidR="000C5AAF">
        <w:rPr>
          <w:rFonts w:ascii="Arial" w:hAnsi="Arial" w:cs="Arial"/>
          <w:color w:val="000000"/>
          <w:sz w:val="20"/>
          <w:szCs w:val="20"/>
        </w:rPr>
        <w:t xml:space="preserve"> compared with the rest of the state</w:t>
      </w:r>
      <w:r w:rsidR="00D52CC5">
        <w:rPr>
          <w:rFonts w:ascii="Arial" w:hAnsi="Arial" w:cs="Arial"/>
          <w:color w:val="000000"/>
          <w:sz w:val="20"/>
          <w:szCs w:val="20"/>
        </w:rPr>
        <w:t>,</w:t>
      </w:r>
      <w:r w:rsidR="003E4BD5" w:rsidRPr="003E4BD5">
        <w:rPr>
          <w:rFonts w:ascii="Arial" w:hAnsi="Arial" w:cs="Arial"/>
          <w:color w:val="000000"/>
          <w:sz w:val="20"/>
          <w:szCs w:val="20"/>
        </w:rPr>
        <w:t xml:space="preserve"> </w:t>
      </w:r>
      <w:r w:rsidR="00D52CC5">
        <w:rPr>
          <w:rFonts w:ascii="Arial" w:hAnsi="Arial" w:cs="Arial"/>
          <w:color w:val="000000"/>
          <w:sz w:val="20"/>
          <w:szCs w:val="20"/>
        </w:rPr>
        <w:t xml:space="preserve">there were </w:t>
      </w:r>
      <w:del w:id="7" w:author="Gabriella Meltzer" w:date="2023-12-15T17:50:00Z">
        <w:r w:rsidR="00D52CC5" w:rsidDel="00A864D5">
          <w:rPr>
            <w:rFonts w:ascii="Arial" w:hAnsi="Arial" w:cs="Arial"/>
            <w:color w:val="000000"/>
            <w:sz w:val="20"/>
            <w:szCs w:val="20"/>
            <w:lang w:val="en-GB"/>
          </w:rPr>
          <w:delText xml:space="preserve">worse </w:delText>
        </w:r>
        <w:r w:rsidR="00184190" w:rsidDel="00A864D5">
          <w:rPr>
            <w:rFonts w:ascii="Arial" w:hAnsi="Arial" w:cs="Arial"/>
            <w:color w:val="000000"/>
            <w:sz w:val="20"/>
            <w:szCs w:val="20"/>
            <w:lang w:val="en-GB"/>
          </w:rPr>
          <w:delText xml:space="preserve">test scores in </w:delText>
        </w:r>
        <w:r w:rsidR="008C0996" w:rsidDel="00A864D5">
          <w:rPr>
            <w:rFonts w:ascii="Arial" w:hAnsi="Arial" w:cs="Arial"/>
            <w:color w:val="000000"/>
            <w:sz w:val="20"/>
            <w:szCs w:val="20"/>
            <w:lang w:val="en-GB"/>
          </w:rPr>
          <w:delText>Texas</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 xml:space="preserve"> -0.12; 95% Credible Interval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-0.20, -0.04</w:delText>
        </w:r>
        <w:r w:rsidR="00C074E4" w:rsidDel="00A864D5">
          <w:rPr>
            <w:rFonts w:ascii="Arial" w:hAnsi="Arial" w:cs="Arial"/>
            <w:color w:val="000000"/>
            <w:sz w:val="20"/>
            <w:szCs w:val="20"/>
          </w:rPr>
          <w:delText xml:space="preserve">; </w:delText>
        </w:r>
        <w:r w:rsidR="00277E05" w:rsidDel="00A864D5">
          <w:rPr>
            <w:rFonts w:ascii="Arial" w:hAnsi="Arial" w:cs="Arial"/>
            <w:color w:val="000000"/>
            <w:sz w:val="20"/>
            <w:szCs w:val="20"/>
          </w:rPr>
          <w:delText xml:space="preserve">posterior </w:delText>
        </w:r>
        <w:r w:rsidR="00C074E4" w:rsidDel="00A864D5">
          <w:rPr>
            <w:rFonts w:ascii="Arial" w:hAnsi="Arial" w:cs="Arial"/>
            <w:color w:val="000000"/>
            <w:sz w:val="20"/>
            <w:szCs w:val="20"/>
          </w:rPr>
          <w:delText>probability</w:delText>
        </w:r>
        <w:r w:rsidR="00E04AAC" w:rsidDel="00A864D5">
          <w:rPr>
            <w:rFonts w:ascii="Arial" w:hAnsi="Arial" w:cs="Arial"/>
            <w:color w:val="000000"/>
            <w:sz w:val="20"/>
            <w:szCs w:val="20"/>
          </w:rPr>
          <w:delText xml:space="preserve"> (PP)</w:delText>
        </w:r>
        <w:r w:rsidR="00277E05" w:rsidDel="00A864D5">
          <w:rPr>
            <w:rFonts w:ascii="Arial" w:hAnsi="Arial" w:cs="Arial"/>
            <w:color w:val="000000"/>
            <w:sz w:val="20"/>
            <w:szCs w:val="20"/>
          </w:rPr>
          <w:delText xml:space="preserve"> of </w:delText>
        </w:r>
        <w:r w:rsidR="00E464F8" w:rsidDel="00A864D5">
          <w:rPr>
            <w:rFonts w:ascii="Arial" w:hAnsi="Arial" w:cs="Arial"/>
            <w:color w:val="000000"/>
            <w:sz w:val="20"/>
            <w:szCs w:val="20"/>
          </w:rPr>
          <w:delText>negative</w:delText>
        </w:r>
        <w:r w:rsidR="00277E05" w:rsidDel="00A864D5">
          <w:rPr>
            <w:rFonts w:ascii="Arial" w:hAnsi="Arial" w:cs="Arial"/>
            <w:color w:val="000000"/>
            <w:sz w:val="20"/>
            <w:szCs w:val="20"/>
          </w:rPr>
          <w:delText xml:space="preserve"> association</w:delText>
        </w:r>
        <w:r w:rsidR="00C074E4" w:rsidDel="00A864D5">
          <w:rPr>
            <w:rFonts w:ascii="Arial" w:hAnsi="Arial" w:cs="Arial"/>
            <w:color w:val="000000"/>
            <w:sz w:val="20"/>
            <w:szCs w:val="20"/>
          </w:rPr>
          <w:delText xml:space="preserve"> </w:delText>
        </w:r>
        <w:r w:rsidR="00242DF6"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99.9</w:delText>
        </w:r>
        <w:r w:rsidR="00C074E4"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lang w:val="en-GB"/>
          </w:rPr>
          <w:delText xml:space="preserve"> </w:delText>
        </w:r>
        <w:r w:rsidR="00184190" w:rsidDel="00A864D5">
          <w:rPr>
            <w:rFonts w:ascii="Arial" w:hAnsi="Arial" w:cs="Arial"/>
            <w:color w:val="000000"/>
            <w:sz w:val="20"/>
            <w:szCs w:val="20"/>
            <w:lang w:val="en-GB"/>
          </w:rPr>
          <w:delText xml:space="preserve">and </w:delText>
        </w:r>
        <w:r w:rsidR="008C0996" w:rsidDel="00A864D5">
          <w:rPr>
            <w:rFonts w:ascii="Arial" w:hAnsi="Arial" w:cs="Arial"/>
            <w:color w:val="000000"/>
            <w:sz w:val="20"/>
            <w:szCs w:val="20"/>
            <w:lang w:val="en-GB"/>
          </w:rPr>
          <w:delText>North Carolina</w:delText>
        </w:r>
        <w:r w:rsidR="00244C88" w:rsidDel="00A864D5">
          <w:rPr>
            <w:rFonts w:ascii="Arial" w:hAnsi="Arial" w:cs="Arial"/>
            <w:color w:val="000000"/>
            <w:sz w:val="20"/>
            <w:szCs w:val="20"/>
            <w:lang w:val="en-GB"/>
          </w:rPr>
          <w:delText xml:space="preserve"> </w:delText>
        </w:r>
        <w:r w:rsidR="003334DF" w:rsidDel="00A864D5">
          <w:rPr>
            <w:rFonts w:ascii="Arial" w:hAnsi="Arial" w:cs="Arial"/>
            <w:color w:val="000000"/>
            <w:sz w:val="20"/>
            <w:szCs w:val="20"/>
          </w:rPr>
          <w:delText>(</w:delText>
        </w:r>
        <w:r w:rsidR="003334DF" w:rsidDel="00A864D5">
          <w:rPr>
            <w:rFonts w:ascii="Arial" w:hAnsi="Arial" w:cs="Arial"/>
            <w:color w:val="000000"/>
            <w:sz w:val="20"/>
            <w:szCs w:val="20"/>
          </w:rPr>
          <w:sym w:font="Symbol" w:char="F062"/>
        </w:r>
        <w:r w:rsidR="003334DF" w:rsidDel="00A864D5">
          <w:rPr>
            <w:rFonts w:ascii="Arial" w:hAnsi="Arial" w:cs="Arial"/>
            <w:color w:val="000000"/>
            <w:sz w:val="20"/>
            <w:szCs w:val="20"/>
          </w:rPr>
          <w:delText xml:space="preserve"> </w:delText>
        </w:r>
        <w:r w:rsidR="00E04AAC" w:rsidDel="00A864D5">
          <w:rPr>
            <w:rFonts w:ascii="Arial" w:hAnsi="Arial" w:cs="Arial"/>
            <w:color w:val="000000"/>
            <w:sz w:val="20"/>
            <w:szCs w:val="20"/>
          </w:rPr>
          <w:delText xml:space="preserve">= </w:delText>
        </w:r>
        <w:r w:rsidR="003334DF" w:rsidDel="00A864D5">
          <w:rPr>
            <w:rFonts w:ascii="Arial" w:hAnsi="Arial" w:cs="Arial"/>
            <w:color w:val="000000"/>
            <w:sz w:val="20"/>
            <w:szCs w:val="20"/>
          </w:rPr>
          <w:delText>-0.15; 95% CrI</w:delText>
        </w:r>
        <w:r w:rsidR="00676057" w:rsidDel="00A864D5">
          <w:rPr>
            <w:rFonts w:ascii="Arial" w:hAnsi="Arial" w:cs="Arial"/>
            <w:color w:val="000000"/>
            <w:sz w:val="20"/>
            <w:szCs w:val="20"/>
          </w:rPr>
          <w:delText>:</w:delText>
        </w:r>
        <w:r w:rsidR="003334DF" w:rsidDel="00A864D5">
          <w:rPr>
            <w:rFonts w:ascii="Arial" w:hAnsi="Arial" w:cs="Arial"/>
            <w:color w:val="000000"/>
            <w:sz w:val="20"/>
            <w:szCs w:val="20"/>
          </w:rPr>
          <w:delText xml:space="preserve"> -0.26, -0.04</w:delText>
        </w:r>
        <w:r w:rsidR="00277E05"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PP</w:delText>
        </w:r>
        <w:r w:rsidR="00676057" w:rsidDel="00A864D5">
          <w:rPr>
            <w:rFonts w:ascii="Arial" w:hAnsi="Arial" w:cs="Arial"/>
            <w:color w:val="000000"/>
            <w:sz w:val="20"/>
            <w:szCs w:val="20"/>
          </w:rPr>
          <w:delText>[</w:delText>
        </w:r>
        <w:r w:rsidR="00676057" w:rsidDel="00A864D5">
          <w:rPr>
            <w:rFonts w:ascii="Arial" w:hAnsi="Arial" w:cs="Arial"/>
            <w:color w:val="000000"/>
            <w:sz w:val="20"/>
            <w:szCs w:val="20"/>
            <w:lang w:val="el-GR"/>
          </w:rPr>
          <w:delText>β</w:delText>
        </w:r>
        <w:r w:rsidR="00257A75" w:rsidDel="00A864D5">
          <w:rPr>
            <w:rFonts w:ascii="Arial" w:hAnsi="Arial" w:cs="Arial"/>
            <w:color w:val="000000"/>
            <w:sz w:val="20"/>
            <w:szCs w:val="20"/>
          </w:rPr>
          <w:delText>&lt;0</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676057" w:rsidDel="00A864D5">
          <w:rPr>
            <w:rFonts w:ascii="Arial" w:hAnsi="Arial" w:cs="Arial"/>
            <w:color w:val="000000"/>
            <w:sz w:val="20"/>
            <w:szCs w:val="20"/>
          </w:rPr>
          <w:delText>=</w:delText>
        </w:r>
        <w:r w:rsidR="00FB17C0" w:rsidDel="00A864D5">
          <w:rPr>
            <w:rFonts w:ascii="Arial" w:hAnsi="Arial" w:cs="Arial"/>
            <w:color w:val="000000"/>
            <w:sz w:val="20"/>
            <w:szCs w:val="20"/>
          </w:rPr>
          <w:delText xml:space="preserve"> </w:delText>
        </w:r>
        <w:r w:rsidR="00257A75" w:rsidDel="00A864D5">
          <w:rPr>
            <w:rFonts w:ascii="Arial" w:hAnsi="Arial" w:cs="Arial"/>
            <w:color w:val="000000"/>
            <w:sz w:val="20"/>
            <w:szCs w:val="20"/>
          </w:rPr>
          <w:delText>99.</w:delText>
        </w:r>
        <w:r w:rsidR="00242DF6" w:rsidDel="00A864D5">
          <w:rPr>
            <w:rFonts w:ascii="Arial" w:hAnsi="Arial" w:cs="Arial"/>
            <w:color w:val="000000"/>
            <w:sz w:val="20"/>
            <w:szCs w:val="20"/>
          </w:rPr>
          <w:delText>5</w:delText>
        </w:r>
        <w:r w:rsidR="00277E05" w:rsidDel="00A864D5">
          <w:rPr>
            <w:rFonts w:ascii="Arial" w:hAnsi="Arial" w:cs="Arial"/>
            <w:color w:val="000000"/>
            <w:sz w:val="20"/>
            <w:szCs w:val="20"/>
          </w:rPr>
          <w:delText>%</w:delText>
        </w:r>
        <w:r w:rsidR="003334DF" w:rsidDel="00A864D5">
          <w:rPr>
            <w:rFonts w:ascii="Arial" w:hAnsi="Arial" w:cs="Arial"/>
            <w:color w:val="000000"/>
            <w:sz w:val="20"/>
            <w:szCs w:val="20"/>
          </w:rPr>
          <w:delText>)</w:delText>
        </w:r>
        <w:r w:rsidR="008C0996" w:rsidRPr="008C0996" w:rsidDel="00A864D5">
          <w:rPr>
            <w:rFonts w:ascii="Arial" w:hAnsi="Arial" w:cs="Arial"/>
            <w:color w:val="000000"/>
            <w:sz w:val="20"/>
            <w:szCs w:val="20"/>
            <w:lang w:val="en-GB"/>
          </w:rPr>
          <w:delText xml:space="preserve"> </w:delText>
        </w:r>
        <w:r w:rsidR="003407DE" w:rsidDel="00A864D5">
          <w:rPr>
            <w:rFonts w:ascii="Arial" w:hAnsi="Arial" w:cs="Arial"/>
            <w:color w:val="000000"/>
            <w:sz w:val="20"/>
            <w:szCs w:val="20"/>
            <w:lang w:val="en-GB"/>
          </w:rPr>
          <w:delText xml:space="preserve">and </w:delText>
        </w:r>
      </w:del>
      <w:r w:rsidR="003407DE">
        <w:rPr>
          <w:rFonts w:ascii="Arial" w:hAnsi="Arial" w:cs="Arial"/>
          <w:color w:val="000000"/>
          <w:sz w:val="20"/>
          <w:szCs w:val="20"/>
          <w:lang w:val="en-GB"/>
        </w:rPr>
        <w:t xml:space="preserve">better </w:t>
      </w:r>
      <w:ins w:id="8" w:author="Gabriella Meltzer" w:date="2023-12-15T17:50:00Z">
        <w:r w:rsidR="00A864D5">
          <w:rPr>
            <w:rFonts w:ascii="Arial" w:hAnsi="Arial" w:cs="Arial"/>
            <w:color w:val="000000"/>
            <w:sz w:val="20"/>
            <w:szCs w:val="20"/>
            <w:lang w:val="en-GB"/>
          </w:rPr>
          <w:t xml:space="preserve">test </w:t>
        </w:r>
      </w:ins>
      <w:r w:rsidR="003407DE">
        <w:rPr>
          <w:rFonts w:ascii="Arial" w:hAnsi="Arial" w:cs="Arial"/>
          <w:color w:val="000000"/>
          <w:sz w:val="20"/>
          <w:szCs w:val="20"/>
          <w:lang w:val="en-GB"/>
        </w:rPr>
        <w:t xml:space="preserve">scores in </w:t>
      </w:r>
      <w:r w:rsidR="008C0996">
        <w:rPr>
          <w:rFonts w:ascii="Arial" w:hAnsi="Arial" w:cs="Arial"/>
          <w:color w:val="000000"/>
          <w:sz w:val="20"/>
          <w:szCs w:val="20"/>
          <w:lang w:val="en-GB"/>
        </w:rPr>
        <w:t>Florida</w:t>
      </w:r>
      <w:r w:rsidR="00522AF9">
        <w:rPr>
          <w:rFonts w:ascii="Arial" w:hAnsi="Arial" w:cs="Arial"/>
          <w:color w:val="000000"/>
          <w:sz w:val="20"/>
          <w:szCs w:val="20"/>
          <w:lang w:val="en-GB"/>
        </w:rPr>
        <w:t xml:space="preserve"> </w:t>
      </w:r>
      <w:ins w:id="9" w:author="Gabriella Meltzer" w:date="2024-01-02T15:16:00Z">
        <w:r w:rsidR="00FC35A6">
          <w:rPr>
            <w:rFonts w:ascii="Arial" w:hAnsi="Arial" w:cs="Arial"/>
            <w:color w:val="000000"/>
            <w:sz w:val="20"/>
            <w:szCs w:val="20"/>
            <w:lang w:val="en-GB"/>
          </w:rPr>
          <w:t>in</w:t>
        </w:r>
      </w:ins>
      <w:ins w:id="10" w:author="Gabriella Meltzer" w:date="2024-01-02T15:15:00Z">
        <w:r w:rsidR="00FC35A6">
          <w:rPr>
            <w:rFonts w:ascii="Arial" w:hAnsi="Arial" w:cs="Arial"/>
            <w:color w:val="000000"/>
            <w:sz w:val="20"/>
            <w:szCs w:val="20"/>
            <w:lang w:val="en-GB"/>
          </w:rPr>
          <w:t xml:space="preserve"> math </w:t>
        </w:r>
      </w:ins>
      <w:r w:rsidR="00872845">
        <w:rPr>
          <w:rFonts w:ascii="Arial" w:hAnsi="Arial" w:cs="Arial"/>
          <w:color w:val="000000"/>
          <w:sz w:val="20"/>
          <w:szCs w:val="20"/>
        </w:rPr>
        <w:t>(</w:t>
      </w:r>
      <w:r w:rsidR="00872845">
        <w:rPr>
          <w:rFonts w:ascii="Arial" w:hAnsi="Arial" w:cs="Arial"/>
          <w:color w:val="000000"/>
          <w:sz w:val="20"/>
          <w:szCs w:val="20"/>
        </w:rPr>
        <w:sym w:font="Symbol" w:char="F062"/>
      </w:r>
      <w:r w:rsidR="00E04AAC">
        <w:rPr>
          <w:rFonts w:ascii="Arial" w:hAnsi="Arial" w:cs="Arial"/>
          <w:color w:val="000000"/>
          <w:sz w:val="20"/>
          <w:szCs w:val="20"/>
        </w:rPr>
        <w:t xml:space="preserve"> =</w:t>
      </w:r>
      <w:r w:rsidR="00872845">
        <w:rPr>
          <w:rFonts w:ascii="Arial" w:hAnsi="Arial" w:cs="Arial"/>
          <w:color w:val="000000"/>
          <w:sz w:val="20"/>
          <w:szCs w:val="20"/>
        </w:rPr>
        <w:t xml:space="preserve"> 0.1</w:t>
      </w:r>
      <w:ins w:id="11" w:author="Gabriella Meltzer" w:date="2024-01-02T15:15:00Z">
        <w:r w:rsidR="00FC35A6">
          <w:rPr>
            <w:rFonts w:ascii="Arial" w:hAnsi="Arial" w:cs="Arial"/>
            <w:color w:val="000000"/>
            <w:sz w:val="20"/>
            <w:szCs w:val="20"/>
          </w:rPr>
          <w:t>4</w:t>
        </w:r>
      </w:ins>
      <w:del w:id="12" w:author="Gabriella Meltzer" w:date="2024-01-02T15:15:00Z">
        <w:r w:rsidR="00872845" w:rsidDel="00FC35A6">
          <w:rPr>
            <w:rFonts w:ascii="Arial" w:hAnsi="Arial" w:cs="Arial"/>
            <w:color w:val="000000"/>
            <w:sz w:val="20"/>
            <w:szCs w:val="20"/>
          </w:rPr>
          <w:delText>9</w:delText>
        </w:r>
      </w:del>
      <w:r w:rsidR="00872845">
        <w:rPr>
          <w:rFonts w:ascii="Arial" w:hAnsi="Arial" w:cs="Arial"/>
          <w:color w:val="000000"/>
          <w:sz w:val="20"/>
          <w:szCs w:val="20"/>
        </w:rPr>
        <w:t>; 95% CrI</w:t>
      </w:r>
      <w:r w:rsidR="00676057">
        <w:rPr>
          <w:rFonts w:ascii="Arial" w:hAnsi="Arial" w:cs="Arial"/>
          <w:color w:val="000000"/>
          <w:sz w:val="20"/>
          <w:szCs w:val="20"/>
        </w:rPr>
        <w:t>:</w:t>
      </w:r>
      <w:r w:rsidR="00872845">
        <w:rPr>
          <w:rFonts w:ascii="Arial" w:hAnsi="Arial" w:cs="Arial"/>
          <w:color w:val="000000"/>
          <w:sz w:val="20"/>
          <w:szCs w:val="20"/>
        </w:rPr>
        <w:t xml:space="preserve"> 0.</w:t>
      </w:r>
      <w:ins w:id="13" w:author="Gabriella Meltzer" w:date="2024-01-02T15:15:00Z">
        <w:r w:rsidR="00FC35A6">
          <w:rPr>
            <w:rFonts w:ascii="Arial" w:hAnsi="Arial" w:cs="Arial"/>
            <w:color w:val="000000"/>
            <w:sz w:val="20"/>
            <w:szCs w:val="20"/>
          </w:rPr>
          <w:t>02</w:t>
        </w:r>
      </w:ins>
      <w:del w:id="14" w:author="Gabriella Meltzer" w:date="2024-01-02T15:15:00Z">
        <w:r w:rsidR="00872845" w:rsidDel="00FC35A6">
          <w:rPr>
            <w:rFonts w:ascii="Arial" w:hAnsi="Arial" w:cs="Arial"/>
            <w:color w:val="000000"/>
            <w:sz w:val="20"/>
            <w:szCs w:val="20"/>
          </w:rPr>
          <w:delText>11</w:delText>
        </w:r>
      </w:del>
      <w:r w:rsidR="00872845">
        <w:rPr>
          <w:rFonts w:ascii="Arial" w:hAnsi="Arial" w:cs="Arial"/>
          <w:color w:val="000000"/>
          <w:sz w:val="20"/>
          <w:szCs w:val="20"/>
        </w:rPr>
        <w:t>, 0.2</w:t>
      </w:r>
      <w:ins w:id="15" w:author="Gabriella Meltzer" w:date="2024-01-02T15:15:00Z">
        <w:r w:rsidR="00FC35A6">
          <w:rPr>
            <w:rFonts w:ascii="Arial" w:hAnsi="Arial" w:cs="Arial"/>
            <w:color w:val="000000"/>
            <w:sz w:val="20"/>
            <w:szCs w:val="20"/>
          </w:rPr>
          <w:t>6</w:t>
        </w:r>
      </w:ins>
      <w:del w:id="16" w:author="Gabriella Meltzer" w:date="2024-01-02T15:15:00Z">
        <w:r w:rsidR="00872845" w:rsidDel="00FC35A6">
          <w:rPr>
            <w:rFonts w:ascii="Arial" w:hAnsi="Arial" w:cs="Arial"/>
            <w:color w:val="000000"/>
            <w:sz w:val="20"/>
            <w:szCs w:val="20"/>
          </w:rPr>
          <w:delText>7</w:delText>
        </w:r>
      </w:del>
      <w:r w:rsidR="00277E05">
        <w:rPr>
          <w:rFonts w:ascii="Arial" w:hAnsi="Arial" w:cs="Arial"/>
          <w:color w:val="000000"/>
          <w:sz w:val="20"/>
          <w:szCs w:val="20"/>
        </w:rPr>
        <w:t>;</w:t>
      </w:r>
      <w:r w:rsidR="00B87249">
        <w:rPr>
          <w:rFonts w:ascii="Arial" w:hAnsi="Arial" w:cs="Arial"/>
          <w:color w:val="000000"/>
          <w:sz w:val="20"/>
          <w:szCs w:val="20"/>
        </w:rPr>
        <w:t xml:space="preserve"> </w:t>
      </w:r>
      <w:r w:rsidR="00676057">
        <w:rPr>
          <w:rFonts w:ascii="Arial" w:hAnsi="Arial" w:cs="Arial"/>
          <w:color w:val="000000"/>
          <w:sz w:val="20"/>
          <w:szCs w:val="20"/>
        </w:rPr>
        <w:t>PP[</w:t>
      </w:r>
      <w:r w:rsidR="00676057">
        <w:rPr>
          <w:rFonts w:ascii="Arial" w:hAnsi="Arial" w:cs="Arial"/>
          <w:color w:val="000000"/>
          <w:sz w:val="20"/>
          <w:szCs w:val="20"/>
          <w:lang w:val="el-GR"/>
        </w:rPr>
        <w:t>β</w:t>
      </w:r>
      <w:r w:rsidR="00676057">
        <w:rPr>
          <w:rFonts w:ascii="Arial" w:hAnsi="Arial" w:cs="Arial"/>
          <w:color w:val="000000"/>
          <w:sz w:val="20"/>
          <w:szCs w:val="20"/>
        </w:rPr>
        <w:t>&gt;0]</w:t>
      </w:r>
      <w:r w:rsidR="00FB17C0">
        <w:rPr>
          <w:rFonts w:ascii="Arial" w:hAnsi="Arial" w:cs="Arial"/>
          <w:color w:val="000000"/>
          <w:sz w:val="20"/>
          <w:szCs w:val="20"/>
        </w:rPr>
        <w:t xml:space="preserve"> </w:t>
      </w:r>
      <w:r w:rsidR="00827D9D">
        <w:rPr>
          <w:rFonts w:ascii="Arial" w:hAnsi="Arial" w:cs="Arial"/>
          <w:color w:val="000000"/>
          <w:sz w:val="20"/>
          <w:szCs w:val="20"/>
        </w:rPr>
        <w:t>=</w:t>
      </w:r>
      <w:r w:rsidR="00FB17C0">
        <w:rPr>
          <w:rFonts w:ascii="Arial" w:hAnsi="Arial" w:cs="Arial"/>
          <w:color w:val="000000"/>
          <w:sz w:val="20"/>
          <w:szCs w:val="20"/>
        </w:rPr>
        <w:t xml:space="preserve"> </w:t>
      </w:r>
      <w:r w:rsidR="00257A75">
        <w:rPr>
          <w:rFonts w:ascii="Arial" w:hAnsi="Arial" w:cs="Arial"/>
          <w:color w:val="000000"/>
          <w:sz w:val="20"/>
          <w:szCs w:val="20"/>
        </w:rPr>
        <w:t>99.</w:t>
      </w:r>
      <w:ins w:id="17" w:author="Gabriella Meltzer" w:date="2024-01-02T15:17:00Z">
        <w:r w:rsidR="00FC35A6">
          <w:rPr>
            <w:rFonts w:ascii="Arial" w:hAnsi="Arial" w:cs="Arial"/>
            <w:color w:val="000000"/>
            <w:sz w:val="20"/>
            <w:szCs w:val="20"/>
          </w:rPr>
          <w:t>0</w:t>
        </w:r>
      </w:ins>
      <w:del w:id="18" w:author="Gabriella Meltzer" w:date="2024-01-02T15:17:00Z">
        <w:r w:rsidR="00257A75" w:rsidDel="00FC35A6">
          <w:rPr>
            <w:rFonts w:ascii="Arial" w:hAnsi="Arial" w:cs="Arial"/>
            <w:color w:val="000000"/>
            <w:sz w:val="20"/>
            <w:szCs w:val="20"/>
          </w:rPr>
          <w:delText>9</w:delText>
        </w:r>
      </w:del>
      <w:r w:rsidR="00277E05">
        <w:rPr>
          <w:rFonts w:ascii="Arial" w:hAnsi="Arial" w:cs="Arial"/>
          <w:color w:val="000000"/>
          <w:sz w:val="20"/>
          <w:szCs w:val="20"/>
        </w:rPr>
        <w:t>%</w:t>
      </w:r>
      <w:r w:rsidR="008C0996">
        <w:rPr>
          <w:rFonts w:ascii="Arial" w:hAnsi="Arial" w:cs="Arial"/>
          <w:color w:val="000000"/>
          <w:sz w:val="20"/>
          <w:szCs w:val="20"/>
          <w:lang w:val="en-GB"/>
        </w:rPr>
        <w:t>)</w:t>
      </w:r>
      <w:ins w:id="19" w:author="Gabriella Meltzer" w:date="2024-01-02T15:15:00Z">
        <w:r w:rsidR="00FC35A6">
          <w:rPr>
            <w:rFonts w:ascii="Arial" w:hAnsi="Arial" w:cs="Arial"/>
            <w:color w:val="000000"/>
            <w:sz w:val="20"/>
            <w:szCs w:val="20"/>
            <w:lang w:val="en-GB"/>
          </w:rPr>
          <w:t xml:space="preserve"> and RLA (</w:t>
        </w:r>
      </w:ins>
      <w:ins w:id="20" w:author="Gabriella Meltzer" w:date="2024-01-02T15:16:00Z">
        <w:r w:rsidR="00FC35A6">
          <w:rPr>
            <w:rFonts w:ascii="Arial" w:hAnsi="Arial" w:cs="Arial"/>
            <w:color w:val="000000"/>
            <w:sz w:val="20"/>
            <w:szCs w:val="20"/>
          </w:rPr>
          <w:sym w:font="Symbol" w:char="F062"/>
        </w:r>
        <w:r w:rsidR="00FC35A6">
          <w:rPr>
            <w:rFonts w:ascii="Arial" w:hAnsi="Arial" w:cs="Arial"/>
            <w:color w:val="000000"/>
            <w:sz w:val="20"/>
            <w:szCs w:val="20"/>
          </w:rPr>
          <w:t xml:space="preserve"> = 0.11; 95% CrI: 0.02, 0.22; PP[</w:t>
        </w:r>
        <w:r w:rsidR="00FC35A6">
          <w:rPr>
            <w:rFonts w:ascii="Arial" w:hAnsi="Arial" w:cs="Arial"/>
            <w:color w:val="000000"/>
            <w:sz w:val="20"/>
            <w:szCs w:val="20"/>
          </w:rPr>
          <w:sym w:font="Symbol" w:char="F062"/>
        </w:r>
        <w:r w:rsidR="00FC35A6">
          <w:rPr>
            <w:rFonts w:ascii="Arial" w:hAnsi="Arial" w:cs="Arial"/>
            <w:color w:val="000000"/>
            <w:sz w:val="20"/>
            <w:szCs w:val="20"/>
          </w:rPr>
          <w:t>&gt;0] = 99.2</w:t>
        </w:r>
      </w:ins>
      <w:ins w:id="21" w:author="Gabriella Meltzer" w:date="2024-01-02T15:17:00Z">
        <w:r w:rsidR="00FC35A6">
          <w:rPr>
            <w:rFonts w:ascii="Arial" w:hAnsi="Arial" w:cs="Arial"/>
            <w:color w:val="000000"/>
            <w:sz w:val="20"/>
            <w:szCs w:val="20"/>
          </w:rPr>
          <w:t>%), and worse math scores in North Carolina (</w:t>
        </w:r>
        <w:r w:rsidR="00FC35A6">
          <w:rPr>
            <w:rFonts w:ascii="Arial" w:hAnsi="Arial" w:cs="Arial"/>
            <w:color w:val="000000"/>
            <w:sz w:val="20"/>
            <w:szCs w:val="20"/>
          </w:rPr>
          <w:sym w:font="Symbol" w:char="F062"/>
        </w:r>
        <w:r w:rsidR="00FC35A6">
          <w:rPr>
            <w:rFonts w:ascii="Arial" w:hAnsi="Arial" w:cs="Arial"/>
            <w:color w:val="000000"/>
            <w:sz w:val="20"/>
            <w:szCs w:val="20"/>
          </w:rPr>
          <w:t xml:space="preserve"> = -0.16; 95% CrI: -0.</w:t>
        </w:r>
      </w:ins>
      <w:ins w:id="22" w:author="Gabriella Meltzer" w:date="2024-01-02T15:18:00Z">
        <w:r w:rsidR="00FC35A6">
          <w:rPr>
            <w:rFonts w:ascii="Arial" w:hAnsi="Arial" w:cs="Arial"/>
            <w:color w:val="000000"/>
            <w:sz w:val="20"/>
            <w:szCs w:val="20"/>
          </w:rPr>
          <w:t>29, -0.03; PP[</w:t>
        </w:r>
        <w:r w:rsidR="00FC35A6">
          <w:rPr>
            <w:rFonts w:ascii="Arial" w:hAnsi="Arial" w:cs="Arial"/>
            <w:color w:val="000000"/>
            <w:sz w:val="20"/>
            <w:szCs w:val="20"/>
          </w:rPr>
          <w:sym w:font="Symbol" w:char="F062"/>
        </w:r>
        <w:r w:rsidR="00FC35A6">
          <w:rPr>
            <w:rFonts w:ascii="Arial" w:hAnsi="Arial" w:cs="Arial"/>
            <w:color w:val="000000"/>
            <w:sz w:val="20"/>
            <w:szCs w:val="20"/>
          </w:rPr>
          <w:t>&lt;0] = 99.4%)</w:t>
        </w:r>
      </w:ins>
      <w:r w:rsidR="005E34FA">
        <w:rPr>
          <w:rFonts w:ascii="Arial" w:hAnsi="Arial" w:cs="Arial"/>
          <w:color w:val="000000"/>
          <w:sz w:val="20"/>
          <w:szCs w:val="20"/>
          <w:lang w:val="en-GB"/>
        </w:rPr>
        <w:t xml:space="preserve">. </w:t>
      </w:r>
      <w:r w:rsidR="00143A69">
        <w:rPr>
          <w:rFonts w:ascii="Arial" w:hAnsi="Arial" w:cs="Arial"/>
          <w:color w:val="000000"/>
          <w:sz w:val="20"/>
          <w:szCs w:val="20"/>
          <w:lang w:val="en-GB"/>
        </w:rPr>
        <w:t>Grade</w:t>
      </w:r>
      <w:r w:rsidR="007A7323">
        <w:rPr>
          <w:rFonts w:ascii="Arial" w:hAnsi="Arial" w:cs="Arial"/>
          <w:color w:val="000000"/>
          <w:sz w:val="20"/>
          <w:szCs w:val="20"/>
          <w:lang w:val="en-GB"/>
        </w:rPr>
        <w:t xml:space="preserve"> </w:t>
      </w:r>
      <w:r w:rsidR="00143A69">
        <w:rPr>
          <w:rFonts w:ascii="Arial" w:hAnsi="Arial" w:cs="Arial"/>
          <w:color w:val="000000"/>
          <w:sz w:val="20"/>
          <w:szCs w:val="20"/>
          <w:lang w:val="en-GB"/>
        </w:rPr>
        <w:t xml:space="preserve">cohorts </w:t>
      </w:r>
      <w:del w:id="23" w:author="Gabriella Meltzer" w:date="2024-01-02T15:23:00Z">
        <w:r w:rsidR="00143A69" w:rsidDel="00FC35A6">
          <w:rPr>
            <w:rFonts w:ascii="Arial" w:hAnsi="Arial" w:cs="Arial"/>
            <w:color w:val="000000"/>
            <w:sz w:val="20"/>
            <w:szCs w:val="20"/>
            <w:lang w:val="en-GB"/>
          </w:rPr>
          <w:delText xml:space="preserve">and counties </w:delText>
        </w:r>
      </w:del>
      <w:r w:rsidR="00143A69">
        <w:rPr>
          <w:rFonts w:ascii="Arial" w:hAnsi="Arial" w:cs="Arial"/>
          <w:color w:val="000000"/>
          <w:sz w:val="20"/>
          <w:szCs w:val="20"/>
          <w:lang w:val="en-GB"/>
        </w:rPr>
        <w:t xml:space="preserve">with </w:t>
      </w:r>
      <w:r w:rsidR="005441A9">
        <w:rPr>
          <w:rFonts w:ascii="Arial" w:hAnsi="Arial" w:cs="Arial"/>
          <w:color w:val="000000"/>
          <w:sz w:val="20"/>
          <w:szCs w:val="20"/>
          <w:lang w:val="en-GB"/>
        </w:rPr>
        <w:t>more</w:t>
      </w:r>
      <w:r w:rsidR="00030E4C">
        <w:rPr>
          <w:rFonts w:ascii="Arial" w:hAnsi="Arial" w:cs="Arial"/>
          <w:color w:val="000000"/>
          <w:sz w:val="20"/>
          <w:szCs w:val="20"/>
          <w:lang w:val="en-GB"/>
        </w:rPr>
        <w:t xml:space="preserve"> </w:t>
      </w:r>
      <w:commentRangeStart w:id="24"/>
      <w:commentRangeStart w:id="25"/>
      <w:commentRangeStart w:id="26"/>
      <w:del w:id="27" w:author="Gabriella Meltzer" w:date="2024-01-02T15:21:00Z">
        <w:r w:rsidR="00030E4C" w:rsidDel="00FC35A6">
          <w:rPr>
            <w:rFonts w:ascii="Arial" w:hAnsi="Arial" w:cs="Arial"/>
            <w:color w:val="000000"/>
            <w:sz w:val="20"/>
            <w:szCs w:val="20"/>
            <w:lang w:val="en-GB"/>
          </w:rPr>
          <w:delText xml:space="preserve">people </w:delText>
        </w:r>
      </w:del>
      <w:r w:rsidR="00030E4C">
        <w:rPr>
          <w:rFonts w:ascii="Arial" w:hAnsi="Arial" w:cs="Arial"/>
          <w:color w:val="000000"/>
          <w:sz w:val="20"/>
          <w:szCs w:val="20"/>
          <w:lang w:val="en-GB"/>
        </w:rPr>
        <w:t xml:space="preserve">racialized and minoritized (e.g., Black, </w:t>
      </w:r>
      <w:del w:id="28" w:author="Gabriella Meltzer" w:date="2023-12-02T15:43:00Z">
        <w:r w:rsidR="00030E4C" w:rsidDel="00E34278">
          <w:rPr>
            <w:rFonts w:ascii="Arial" w:hAnsi="Arial" w:cs="Arial"/>
            <w:color w:val="000000"/>
            <w:sz w:val="20"/>
            <w:szCs w:val="20"/>
            <w:lang w:val="en-GB"/>
          </w:rPr>
          <w:delText>White</w:delText>
        </w:r>
      </w:del>
      <w:ins w:id="29" w:author="Gabriella Meltzer" w:date="2023-12-02T15:43:00Z">
        <w:r w:rsidR="00E34278">
          <w:rPr>
            <w:rFonts w:ascii="Arial" w:hAnsi="Arial" w:cs="Arial"/>
            <w:color w:val="000000"/>
            <w:sz w:val="20"/>
            <w:szCs w:val="20"/>
            <w:lang w:val="en-GB"/>
          </w:rPr>
          <w:t>Hispanic</w:t>
        </w:r>
      </w:ins>
      <w:r w:rsidR="00030E4C">
        <w:rPr>
          <w:rFonts w:ascii="Arial" w:hAnsi="Arial" w:cs="Arial"/>
          <w:color w:val="000000"/>
          <w:sz w:val="20"/>
          <w:szCs w:val="20"/>
          <w:lang w:val="en-GB"/>
        </w:rPr>
        <w:t>, Indigenous)</w:t>
      </w:r>
      <w:ins w:id="30" w:author="Gabriella Meltzer" w:date="2024-01-02T15:22:00Z">
        <w:r w:rsidR="00FC35A6">
          <w:rPr>
            <w:rFonts w:ascii="Arial" w:hAnsi="Arial" w:cs="Arial"/>
            <w:color w:val="000000"/>
            <w:sz w:val="20"/>
            <w:szCs w:val="20"/>
            <w:lang w:val="en-GB"/>
          </w:rPr>
          <w:t xml:space="preserve"> and </w:t>
        </w:r>
      </w:ins>
      <w:del w:id="31" w:author="Gabriella Meltzer" w:date="2024-01-02T15:22:00Z">
        <w:r w:rsidR="005E34FA" w:rsidDel="00FC35A6">
          <w:rPr>
            <w:rFonts w:ascii="Arial" w:hAnsi="Arial" w:cs="Arial"/>
            <w:color w:val="000000"/>
            <w:sz w:val="20"/>
            <w:szCs w:val="20"/>
            <w:lang w:val="en-GB"/>
          </w:rPr>
          <w:delText>,</w:delText>
        </w:r>
        <w:r w:rsidR="00EB5EBA" w:rsidDel="00FC35A6">
          <w:rPr>
            <w:rFonts w:ascii="Arial" w:hAnsi="Arial" w:cs="Arial"/>
            <w:color w:val="000000"/>
            <w:sz w:val="20"/>
            <w:szCs w:val="20"/>
            <w:lang w:val="en-GB"/>
          </w:rPr>
          <w:delText xml:space="preserve"> </w:delText>
        </w:r>
      </w:del>
      <w:r w:rsidR="00030E4C">
        <w:rPr>
          <w:rFonts w:ascii="Arial" w:hAnsi="Arial" w:cs="Arial"/>
          <w:color w:val="000000"/>
          <w:sz w:val="20"/>
          <w:szCs w:val="20"/>
          <w:lang w:val="en-GB"/>
        </w:rPr>
        <w:t>socioeconomically disempowered</w:t>
      </w:r>
      <w:ins w:id="32" w:author="Gabriella Meltzer" w:date="2024-01-02T15:23:00Z">
        <w:r w:rsidR="00FC35A6">
          <w:rPr>
            <w:rFonts w:ascii="Arial" w:hAnsi="Arial" w:cs="Arial"/>
            <w:color w:val="000000"/>
            <w:sz w:val="20"/>
            <w:szCs w:val="20"/>
            <w:lang w:val="en-GB"/>
          </w:rPr>
          <w:t xml:space="preserve"> students</w:t>
        </w:r>
      </w:ins>
      <w:r w:rsidR="005E34FA">
        <w:rPr>
          <w:rFonts w:ascii="Arial" w:hAnsi="Arial" w:cs="Arial"/>
          <w:color w:val="000000"/>
          <w:sz w:val="20"/>
          <w:szCs w:val="20"/>
          <w:lang w:val="en-GB"/>
        </w:rPr>
        <w:t xml:space="preserve"> </w:t>
      </w:r>
      <w:commentRangeStart w:id="33"/>
      <w:del w:id="34" w:author="Gabriella Meltzer" w:date="2024-01-02T15:23:00Z">
        <w:r w:rsidR="005E34FA" w:rsidDel="00FC35A6">
          <w:rPr>
            <w:rFonts w:ascii="Arial" w:hAnsi="Arial" w:cs="Arial"/>
            <w:color w:val="000000"/>
            <w:sz w:val="20"/>
            <w:szCs w:val="20"/>
            <w:lang w:val="en-GB"/>
          </w:rPr>
          <w:delText xml:space="preserve">and English language learner </w:delText>
        </w:r>
        <w:r w:rsidR="00143A69" w:rsidDel="00FC35A6">
          <w:rPr>
            <w:rFonts w:ascii="Arial" w:hAnsi="Arial" w:cs="Arial"/>
            <w:color w:val="000000"/>
            <w:sz w:val="20"/>
            <w:szCs w:val="20"/>
            <w:lang w:val="en-GB"/>
          </w:rPr>
          <w:delText>students</w:delText>
        </w:r>
        <w:r w:rsidR="008C0996" w:rsidDel="00FC35A6">
          <w:rPr>
            <w:rFonts w:ascii="Arial" w:hAnsi="Arial" w:cs="Arial"/>
            <w:color w:val="000000"/>
            <w:sz w:val="20"/>
            <w:szCs w:val="20"/>
            <w:lang w:val="en-GB"/>
          </w:rPr>
          <w:delText xml:space="preserve"> </w:delText>
        </w:r>
        <w:commentRangeEnd w:id="33"/>
        <w:r w:rsidR="00E22050" w:rsidDel="00FC35A6">
          <w:rPr>
            <w:rStyle w:val="CommentReference"/>
            <w:rFonts w:ascii="Times New Roman" w:eastAsia="Times New Roman" w:hAnsi="Times New Roman" w:cs="Times New Roman"/>
          </w:rPr>
          <w:commentReference w:id="33"/>
        </w:r>
      </w:del>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lower test scores</w:t>
      </w:r>
      <w:del w:id="35" w:author="Gabriella Meltzer" w:date="2023-12-02T15:18:00Z">
        <w:r w:rsidR="00B67703" w:rsidDel="00185307">
          <w:rPr>
            <w:rFonts w:ascii="Arial" w:hAnsi="Arial" w:cs="Arial"/>
            <w:color w:val="000000"/>
            <w:sz w:val="20"/>
            <w:szCs w:val="20"/>
            <w:lang w:val="en-GB"/>
          </w:rPr>
          <w:delText xml:space="preserve"> (e.g., </w:delText>
        </w:r>
        <w:r w:rsidR="002F6C6B" w:rsidDel="00185307">
          <w:rPr>
            <w:rFonts w:ascii="Arial" w:hAnsi="Arial" w:cs="Arial"/>
            <w:color w:val="000000"/>
            <w:sz w:val="20"/>
            <w:szCs w:val="20"/>
          </w:rPr>
          <w:sym w:font="Symbol" w:char="F062"/>
        </w:r>
        <w:r w:rsidR="00E04AAC"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 xml:space="preserve"> -0.57</w:delText>
        </w:r>
        <w:r w:rsidR="00813903" w:rsidDel="00185307">
          <w:rPr>
            <w:rFonts w:ascii="Arial" w:hAnsi="Arial" w:cs="Arial"/>
            <w:color w:val="000000"/>
            <w:sz w:val="20"/>
            <w:szCs w:val="20"/>
          </w:rPr>
          <w:delText xml:space="preserve">; 95% CrI: </w:delText>
        </w:r>
        <w:r w:rsidR="002F6C6B" w:rsidDel="00185307">
          <w:rPr>
            <w:rFonts w:ascii="Arial" w:hAnsi="Arial" w:cs="Arial"/>
            <w:color w:val="000000"/>
            <w:sz w:val="20"/>
            <w:szCs w:val="20"/>
          </w:rPr>
          <w:delText xml:space="preserve">-0.63, -0.51; </w:delText>
        </w:r>
        <w:r w:rsidR="00257A75" w:rsidDel="00185307">
          <w:rPr>
            <w:rFonts w:ascii="Arial" w:hAnsi="Arial" w:cs="Arial"/>
            <w:color w:val="000000"/>
            <w:sz w:val="20"/>
            <w:szCs w:val="20"/>
          </w:rPr>
          <w:delText>PP</w:delText>
        </w:r>
        <w:r w:rsidR="00813903" w:rsidDel="00185307">
          <w:rPr>
            <w:rFonts w:ascii="Arial" w:hAnsi="Arial" w:cs="Arial"/>
            <w:color w:val="000000"/>
            <w:sz w:val="20"/>
            <w:szCs w:val="20"/>
          </w:rPr>
          <w:delText>[</w:delText>
        </w:r>
        <w:r w:rsidR="00813903"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&lt;0</w:delText>
        </w:r>
        <w:r w:rsidR="00813903"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27D9D"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22050" w:rsidDel="00185307">
          <w:rPr>
            <w:rFonts w:ascii="Arial" w:hAnsi="Arial" w:cs="Arial"/>
            <w:color w:val="000000"/>
            <w:sz w:val="20"/>
            <w:szCs w:val="20"/>
          </w:rPr>
          <w:delText>low-</w:delText>
        </w:r>
        <w:r w:rsidR="002F6C6B" w:rsidDel="00185307">
          <w:rPr>
            <w:rFonts w:ascii="Arial" w:hAnsi="Arial" w:cs="Arial"/>
            <w:color w:val="000000"/>
            <w:sz w:val="20"/>
            <w:szCs w:val="20"/>
          </w:rPr>
          <w:delText>SES students in RLA)</w:delText>
        </w:r>
      </w:del>
      <w:r w:rsidR="005E34FA">
        <w:rPr>
          <w:rFonts w:ascii="Arial" w:hAnsi="Arial" w:cs="Arial"/>
          <w:color w:val="000000"/>
          <w:sz w:val="20"/>
          <w:szCs w:val="20"/>
          <w:lang w:val="en-GB"/>
        </w:rPr>
        <w:t>, while</w:t>
      </w:r>
      <w:r w:rsidR="00143A69">
        <w:rPr>
          <w:rFonts w:ascii="Arial" w:hAnsi="Arial" w:cs="Arial"/>
          <w:color w:val="000000"/>
          <w:sz w:val="20"/>
          <w:szCs w:val="20"/>
          <w:lang w:val="en-GB"/>
        </w:rPr>
        <w:t xml:space="preserve"> </w:t>
      </w:r>
      <w:del w:id="36" w:author="Gabriella Meltzer" w:date="2024-01-02T15:23:00Z">
        <w:r w:rsidR="005441A9" w:rsidDel="00FC35A6">
          <w:rPr>
            <w:rFonts w:ascii="Arial" w:hAnsi="Arial" w:cs="Arial"/>
            <w:color w:val="000000"/>
            <w:sz w:val="20"/>
            <w:szCs w:val="20"/>
            <w:lang w:val="en-GB"/>
          </w:rPr>
          <w:delText>those</w:delText>
        </w:r>
        <w:r w:rsidR="00143A69" w:rsidDel="00FC35A6">
          <w:rPr>
            <w:rFonts w:ascii="Arial" w:hAnsi="Arial" w:cs="Arial"/>
            <w:color w:val="000000"/>
            <w:sz w:val="20"/>
            <w:szCs w:val="20"/>
            <w:lang w:val="en-GB"/>
          </w:rPr>
          <w:delText xml:space="preserve"> </w:delText>
        </w:r>
      </w:del>
      <w:ins w:id="37" w:author="Gabriella Meltzer" w:date="2024-01-02T15:24:00Z">
        <w:r w:rsidR="00FC35A6">
          <w:rPr>
            <w:rFonts w:ascii="Arial" w:hAnsi="Arial" w:cs="Arial"/>
            <w:color w:val="000000"/>
            <w:sz w:val="20"/>
            <w:szCs w:val="20"/>
            <w:lang w:val="en-GB"/>
          </w:rPr>
          <w:t>grade cohorts</w:t>
        </w:r>
      </w:ins>
      <w:ins w:id="38" w:author="Gabriella Meltzer" w:date="2024-01-02T15:23:00Z">
        <w:r w:rsidR="00FC35A6">
          <w:rPr>
            <w:rFonts w:ascii="Arial" w:hAnsi="Arial" w:cs="Arial"/>
            <w:color w:val="000000"/>
            <w:sz w:val="20"/>
            <w:szCs w:val="20"/>
            <w:lang w:val="en-GB"/>
          </w:rPr>
          <w:t xml:space="preserve"> </w:t>
        </w:r>
      </w:ins>
      <w:r w:rsidR="00143A69">
        <w:rPr>
          <w:rFonts w:ascii="Arial" w:hAnsi="Arial" w:cs="Arial"/>
          <w:color w:val="000000"/>
          <w:sz w:val="20"/>
          <w:szCs w:val="20"/>
          <w:lang w:val="en-GB"/>
        </w:rPr>
        <w:t>with greater shares of</w:t>
      </w:r>
      <w:r w:rsidR="005E34FA">
        <w:rPr>
          <w:rFonts w:ascii="Arial" w:hAnsi="Arial" w:cs="Arial"/>
          <w:color w:val="000000"/>
          <w:sz w:val="20"/>
          <w:szCs w:val="20"/>
          <w:lang w:val="en-GB"/>
        </w:rPr>
        <w:t xml:space="preserve"> </w:t>
      </w:r>
      <w:r w:rsidR="00EB5EBA">
        <w:rPr>
          <w:rFonts w:ascii="Arial" w:hAnsi="Arial" w:cs="Arial"/>
          <w:color w:val="000000"/>
          <w:sz w:val="20"/>
          <w:szCs w:val="20"/>
          <w:lang w:val="en-GB"/>
        </w:rPr>
        <w:t xml:space="preserve">students racialized as Asian </w:t>
      </w:r>
      <w:del w:id="39" w:author="Gabriella Meltzer" w:date="2024-01-02T15:24:00Z">
        <w:r w:rsidR="00EB5EBA" w:rsidDel="00FC35A6">
          <w:rPr>
            <w:rFonts w:ascii="Arial" w:hAnsi="Arial" w:cs="Arial"/>
            <w:color w:val="000000"/>
            <w:sz w:val="20"/>
            <w:szCs w:val="20"/>
            <w:lang w:val="en-GB"/>
          </w:rPr>
          <w:delText>and enrolled in special education program</w:delText>
        </w:r>
        <w:commentRangeEnd w:id="24"/>
        <w:r w:rsidR="00EB5EBA" w:rsidDel="00FC35A6">
          <w:rPr>
            <w:rStyle w:val="CommentReference"/>
            <w:rFonts w:ascii="Times New Roman" w:eastAsia="Times New Roman" w:hAnsi="Times New Roman" w:cs="Times New Roman"/>
          </w:rPr>
          <w:commentReference w:id="24"/>
        </w:r>
        <w:commentRangeEnd w:id="25"/>
        <w:r w:rsidR="00E04AAC" w:rsidDel="00FC35A6">
          <w:rPr>
            <w:rStyle w:val="CommentReference"/>
            <w:rFonts w:ascii="Times New Roman" w:eastAsia="Times New Roman" w:hAnsi="Times New Roman" w:cs="Times New Roman"/>
          </w:rPr>
          <w:commentReference w:id="25"/>
        </w:r>
        <w:commentRangeEnd w:id="26"/>
        <w:r w:rsidR="00185307" w:rsidDel="00FC35A6">
          <w:rPr>
            <w:rStyle w:val="CommentReference"/>
            <w:rFonts w:ascii="Times New Roman" w:eastAsia="Times New Roman" w:hAnsi="Times New Roman" w:cs="Times New Roman"/>
          </w:rPr>
          <w:commentReference w:id="26"/>
        </w:r>
        <w:r w:rsidR="00EB5EBA" w:rsidDel="00FC35A6">
          <w:rPr>
            <w:rFonts w:ascii="Arial" w:hAnsi="Arial" w:cs="Arial"/>
            <w:color w:val="000000"/>
            <w:sz w:val="20"/>
            <w:szCs w:val="20"/>
            <w:lang w:val="en-GB"/>
          </w:rPr>
          <w:delText xml:space="preserve">s </w:delText>
        </w:r>
      </w:del>
      <w:r w:rsidR="005E34FA">
        <w:rPr>
          <w:rFonts w:ascii="Arial" w:hAnsi="Arial" w:cs="Arial"/>
          <w:color w:val="000000"/>
          <w:sz w:val="20"/>
          <w:szCs w:val="20"/>
          <w:lang w:val="en-GB"/>
        </w:rPr>
        <w:t xml:space="preserve">and </w:t>
      </w:r>
      <w:ins w:id="40" w:author="Gabriella Meltzer" w:date="2024-01-02T15:24:00Z">
        <w:r w:rsidR="00FC35A6">
          <w:rPr>
            <w:rFonts w:ascii="Arial" w:hAnsi="Arial" w:cs="Arial"/>
            <w:color w:val="000000"/>
            <w:sz w:val="20"/>
            <w:szCs w:val="20"/>
            <w:lang w:val="en-GB"/>
          </w:rPr>
          <w:t xml:space="preserve">counties with more </w:t>
        </w:r>
      </w:ins>
      <w:r w:rsidR="005E34FA">
        <w:rPr>
          <w:rFonts w:ascii="Arial" w:hAnsi="Arial" w:cs="Arial"/>
          <w:color w:val="000000"/>
          <w:sz w:val="20"/>
          <w:szCs w:val="20"/>
          <w:lang w:val="en-GB"/>
        </w:rPr>
        <w:t>college</w:t>
      </w:r>
      <w:r w:rsidR="005A1444">
        <w:rPr>
          <w:rFonts w:ascii="Arial" w:hAnsi="Arial" w:cs="Arial"/>
          <w:color w:val="000000"/>
          <w:sz w:val="20"/>
          <w:szCs w:val="20"/>
          <w:lang w:val="en-GB"/>
        </w:rPr>
        <w:t>-</w:t>
      </w:r>
      <w:r w:rsidR="005E34FA">
        <w:rPr>
          <w:rFonts w:ascii="Arial" w:hAnsi="Arial" w:cs="Arial"/>
          <w:color w:val="000000"/>
          <w:sz w:val="20"/>
          <w:szCs w:val="20"/>
          <w:lang w:val="en-GB"/>
        </w:rPr>
        <w:t xml:space="preserve">educated adults </w:t>
      </w:r>
      <w:r w:rsidR="003334DF">
        <w:rPr>
          <w:rFonts w:ascii="Arial" w:hAnsi="Arial" w:cs="Arial"/>
          <w:color w:val="000000"/>
          <w:sz w:val="20"/>
          <w:szCs w:val="20"/>
          <w:lang w:val="en-GB"/>
        </w:rPr>
        <w:t xml:space="preserve">tended to </w:t>
      </w:r>
      <w:r w:rsidR="005441A9">
        <w:rPr>
          <w:rFonts w:ascii="Arial" w:hAnsi="Arial" w:cs="Arial"/>
          <w:color w:val="000000"/>
          <w:sz w:val="20"/>
          <w:szCs w:val="20"/>
          <w:lang w:val="en-GB"/>
        </w:rPr>
        <w:t>have higher scores</w:t>
      </w:r>
      <w:del w:id="41" w:author="Gabriella Meltzer" w:date="2023-12-02T15:18:00Z">
        <w:r w:rsidR="00143A69" w:rsidDel="00185307">
          <w:rPr>
            <w:rFonts w:ascii="Arial" w:hAnsi="Arial" w:cs="Arial"/>
            <w:color w:val="000000"/>
            <w:sz w:val="20"/>
            <w:szCs w:val="20"/>
            <w:lang w:val="en-GB"/>
          </w:rPr>
          <w:delText xml:space="preserve"> (e.g.,</w:delText>
        </w:r>
        <w:r w:rsidR="002F6C6B" w:rsidDel="00185307">
          <w:rPr>
            <w:rFonts w:ascii="Arial" w:hAnsi="Arial" w:cs="Arial"/>
            <w:color w:val="000000"/>
            <w:sz w:val="20"/>
            <w:szCs w:val="20"/>
            <w:lang w:val="en-GB"/>
          </w:rPr>
          <w:delText xml:space="preserve"> </w:delText>
        </w:r>
        <w:r w:rsidR="008143A5" w:rsidDel="00185307">
          <w:rPr>
            <w:rFonts w:ascii="Arial" w:hAnsi="Arial" w:cs="Arial"/>
            <w:color w:val="000000"/>
            <w:sz w:val="20"/>
            <w:szCs w:val="20"/>
          </w:rPr>
          <w:sym w:font="Symbol" w:char="F062"/>
        </w:r>
        <w:r w:rsidR="00050715"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050715" w:rsidDel="00185307">
          <w:rPr>
            <w:rFonts w:ascii="Arial" w:hAnsi="Arial" w:cs="Arial"/>
            <w:color w:val="000000"/>
            <w:sz w:val="20"/>
            <w:szCs w:val="20"/>
          </w:rPr>
          <w:delText xml:space="preserve"> </w:delText>
        </w:r>
        <w:r w:rsidR="002F6C6B" w:rsidDel="00185307">
          <w:rPr>
            <w:rFonts w:ascii="Arial" w:hAnsi="Arial" w:cs="Arial"/>
            <w:color w:val="000000"/>
            <w:sz w:val="20"/>
            <w:szCs w:val="20"/>
          </w:rPr>
          <w:delText>2.85; 95% CrI</w:delText>
        </w:r>
        <w:r w:rsidR="0075220A" w:rsidDel="00185307">
          <w:rPr>
            <w:rFonts w:ascii="Arial" w:hAnsi="Arial" w:cs="Arial"/>
            <w:color w:val="000000"/>
            <w:sz w:val="20"/>
            <w:szCs w:val="20"/>
          </w:rPr>
          <w:delText>:</w:delText>
        </w:r>
        <w:r w:rsidR="002F6C6B" w:rsidDel="00185307">
          <w:rPr>
            <w:rFonts w:ascii="Arial" w:hAnsi="Arial" w:cs="Arial"/>
            <w:color w:val="000000"/>
            <w:sz w:val="20"/>
            <w:szCs w:val="20"/>
          </w:rPr>
          <w:delText xml:space="preserve"> 1.95, 3.75; </w:delText>
        </w:r>
        <w:r w:rsidR="00257A75" w:rsidDel="00185307">
          <w:rPr>
            <w:rFonts w:ascii="Arial" w:hAnsi="Arial" w:cs="Arial"/>
            <w:color w:val="000000"/>
            <w:sz w:val="20"/>
            <w:szCs w:val="20"/>
          </w:rPr>
          <w:delText>PP</w:delText>
        </w:r>
        <w:r w:rsidR="008143A5" w:rsidDel="00185307">
          <w:rPr>
            <w:rFonts w:ascii="Arial" w:hAnsi="Arial" w:cs="Arial"/>
            <w:color w:val="000000"/>
            <w:sz w:val="20"/>
            <w:szCs w:val="20"/>
          </w:rPr>
          <w:delText>[</w:delText>
        </w:r>
        <w:r w:rsidR="008143A5" w:rsidDel="00185307">
          <w:rPr>
            <w:rFonts w:ascii="Arial" w:hAnsi="Arial" w:cs="Arial"/>
            <w:color w:val="000000"/>
            <w:sz w:val="20"/>
            <w:szCs w:val="20"/>
            <w:lang w:val="el-GR"/>
          </w:rPr>
          <w:delText>β</w:delText>
        </w:r>
        <w:r w:rsidR="00257A75" w:rsidDel="00185307">
          <w:rPr>
            <w:rFonts w:ascii="Arial" w:hAnsi="Arial" w:cs="Arial"/>
            <w:color w:val="000000"/>
            <w:sz w:val="20"/>
            <w:szCs w:val="20"/>
          </w:rPr>
          <w:delText>&gt;0</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8143A5" w:rsidDel="00185307">
          <w:rPr>
            <w:rFonts w:ascii="Arial" w:hAnsi="Arial" w:cs="Arial"/>
            <w:color w:val="000000"/>
            <w:sz w:val="20"/>
            <w:szCs w:val="20"/>
          </w:rPr>
          <w:delText>=</w:delText>
        </w:r>
        <w:r w:rsidR="00FB17C0" w:rsidDel="00185307">
          <w:rPr>
            <w:rFonts w:ascii="Arial" w:hAnsi="Arial" w:cs="Arial"/>
            <w:color w:val="000000"/>
            <w:sz w:val="20"/>
            <w:szCs w:val="20"/>
          </w:rPr>
          <w:delText xml:space="preserve"> </w:delText>
        </w:r>
        <w:r w:rsidR="00257A75" w:rsidDel="00185307">
          <w:rPr>
            <w:rFonts w:ascii="Arial" w:hAnsi="Arial" w:cs="Arial"/>
            <w:color w:val="000000"/>
            <w:sz w:val="20"/>
            <w:szCs w:val="20"/>
          </w:rPr>
          <w:delText>99.9</w:delText>
        </w:r>
        <w:r w:rsidR="002F6C6B" w:rsidDel="00185307">
          <w:rPr>
            <w:rFonts w:ascii="Arial" w:hAnsi="Arial" w:cs="Arial"/>
            <w:color w:val="000000"/>
            <w:sz w:val="20"/>
            <w:szCs w:val="20"/>
          </w:rPr>
          <w:delText xml:space="preserve">% for </w:delText>
        </w:r>
        <w:r w:rsidR="00EB5EBA" w:rsidDel="00185307">
          <w:rPr>
            <w:rFonts w:ascii="Arial" w:hAnsi="Arial" w:cs="Arial"/>
            <w:color w:val="000000"/>
            <w:sz w:val="20"/>
            <w:szCs w:val="20"/>
          </w:rPr>
          <w:delText xml:space="preserve">students racialized as </w:delText>
        </w:r>
        <w:r w:rsidR="002F6C6B" w:rsidDel="00185307">
          <w:rPr>
            <w:rFonts w:ascii="Arial" w:hAnsi="Arial" w:cs="Arial"/>
            <w:color w:val="000000"/>
            <w:sz w:val="20"/>
            <w:szCs w:val="20"/>
          </w:rPr>
          <w:delText xml:space="preserve">Asian in </w:delText>
        </w:r>
        <w:r w:rsidR="00B1117A" w:rsidDel="00185307">
          <w:rPr>
            <w:rFonts w:ascii="Arial" w:hAnsi="Arial" w:cs="Arial"/>
            <w:color w:val="000000"/>
            <w:sz w:val="20"/>
            <w:szCs w:val="20"/>
          </w:rPr>
          <w:delText>m</w:delText>
        </w:r>
        <w:r w:rsidR="002F6C6B" w:rsidDel="00185307">
          <w:rPr>
            <w:rFonts w:ascii="Arial" w:hAnsi="Arial" w:cs="Arial"/>
            <w:color w:val="000000"/>
            <w:sz w:val="20"/>
            <w:szCs w:val="20"/>
          </w:rPr>
          <w:delText>ath)</w:delText>
        </w:r>
      </w:del>
      <w:ins w:id="42" w:author="Gabriella Meltzer" w:date="2023-12-02T15:19:00Z">
        <w:r w:rsidR="00185307">
          <w:rPr>
            <w:rFonts w:ascii="Arial" w:hAnsi="Arial" w:cs="Arial"/>
            <w:color w:val="000000"/>
            <w:sz w:val="20"/>
            <w:szCs w:val="20"/>
          </w:rPr>
          <w:t xml:space="preserve"> regardless of hurricane exposure</w:t>
        </w:r>
      </w:ins>
      <w:r w:rsidR="008C0996">
        <w:rPr>
          <w:rFonts w:ascii="Arial" w:hAnsi="Arial" w:cs="Arial"/>
          <w:color w:val="000000"/>
          <w:sz w:val="20"/>
          <w:szCs w:val="20"/>
          <w:lang w:val="en-GB"/>
        </w:rPr>
        <w:t xml:space="preserve">. </w:t>
      </w:r>
      <w:r w:rsidR="005441A9">
        <w:rPr>
          <w:rFonts w:ascii="Arial" w:hAnsi="Arial" w:cs="Arial"/>
          <w:color w:val="000000"/>
          <w:sz w:val="20"/>
          <w:szCs w:val="20"/>
        </w:rPr>
        <w:t>D</w:t>
      </w:r>
      <w:r w:rsidR="003E4BD5" w:rsidRPr="003E4BD5">
        <w:rPr>
          <w:rFonts w:ascii="Arial" w:hAnsi="Arial" w:cs="Arial"/>
          <w:color w:val="000000"/>
          <w:sz w:val="20"/>
          <w:szCs w:val="20"/>
        </w:rPr>
        <w:t xml:space="preserve">isaster preparedness </w:t>
      </w:r>
      <w:r w:rsidR="00FF00AC">
        <w:rPr>
          <w:rFonts w:ascii="Arial" w:hAnsi="Arial" w:cs="Arial"/>
          <w:color w:val="000000"/>
          <w:sz w:val="20"/>
          <w:szCs w:val="20"/>
        </w:rPr>
        <w:t xml:space="preserve">must </w:t>
      </w:r>
      <w:r w:rsidR="005441A9">
        <w:rPr>
          <w:rFonts w:ascii="Arial" w:hAnsi="Arial" w:cs="Arial"/>
          <w:color w:val="000000"/>
          <w:sz w:val="20"/>
          <w:szCs w:val="20"/>
        </w:rPr>
        <w:t>maximize</w:t>
      </w:r>
      <w:r w:rsidR="003B1ADF">
        <w:rPr>
          <w:rFonts w:ascii="Arial" w:hAnsi="Arial" w:cs="Arial"/>
          <w:color w:val="000000"/>
          <w:sz w:val="20"/>
          <w:szCs w:val="20"/>
        </w:rPr>
        <w:t xml:space="preserve"> </w:t>
      </w:r>
      <w:r w:rsidR="003E4BD5" w:rsidRPr="003E4BD5">
        <w:rPr>
          <w:rFonts w:ascii="Arial" w:hAnsi="Arial" w:cs="Arial"/>
          <w:color w:val="000000"/>
          <w:sz w:val="20"/>
          <w:szCs w:val="20"/>
        </w:rPr>
        <w:t>resilience to climate-related stressors</w:t>
      </w:r>
      <w:r w:rsidR="00802920">
        <w:rPr>
          <w:rFonts w:ascii="Arial" w:hAnsi="Arial" w:cs="Arial"/>
          <w:color w:val="000000"/>
          <w:sz w:val="20"/>
          <w:szCs w:val="20"/>
        </w:rPr>
        <w:t>’ impacts</w:t>
      </w:r>
      <w:r w:rsidR="003E4BD5" w:rsidRPr="003E4BD5">
        <w:rPr>
          <w:rFonts w:ascii="Arial" w:hAnsi="Arial" w:cs="Arial"/>
          <w:color w:val="000000"/>
          <w:sz w:val="20"/>
          <w:szCs w:val="20"/>
        </w:rPr>
        <w:t xml:space="preserve"> on academic achievement</w:t>
      </w:r>
      <w:r w:rsidR="007521A3">
        <w:rPr>
          <w:rFonts w:ascii="Arial" w:hAnsi="Arial" w:cs="Arial"/>
          <w:color w:val="000000"/>
          <w:sz w:val="20"/>
          <w:szCs w:val="20"/>
        </w:rPr>
        <w:t>, especially for vulnerable populations</w:t>
      </w:r>
      <w:r w:rsidR="003E4BD5" w:rsidRPr="003E4BD5">
        <w:rPr>
          <w:rFonts w:ascii="Arial" w:hAnsi="Arial" w:cs="Arial"/>
          <w:color w:val="000000"/>
          <w:sz w:val="20"/>
          <w:szCs w:val="20"/>
        </w:rPr>
        <w:t>.</w:t>
      </w:r>
    </w:p>
    <w:p w14:paraId="45398465" w14:textId="482C89D8" w:rsidR="00E6133D" w:rsidRPr="00980C22" w:rsidRDefault="00E6133D" w:rsidP="002F6C6B">
      <w:pPr>
        <w:keepNext/>
        <w:pBdr>
          <w:top w:val="nil"/>
          <w:left w:val="nil"/>
          <w:bottom w:val="nil"/>
          <w:right w:val="nil"/>
          <w:between w:val="nil"/>
        </w:pBdr>
        <w:tabs>
          <w:tab w:val="left" w:pos="6185"/>
        </w:tabs>
        <w:spacing w:before="240" w:after="60"/>
        <w:rPr>
          <w:rFonts w:ascii="Arial" w:hAnsi="Arial" w:cs="Arial"/>
          <w:b/>
          <w:color w:val="000000"/>
          <w:sz w:val="20"/>
          <w:szCs w:val="20"/>
        </w:rPr>
      </w:pPr>
      <w:r w:rsidRPr="00980C22">
        <w:rPr>
          <w:rFonts w:ascii="Arial" w:hAnsi="Arial" w:cs="Arial"/>
          <w:b/>
          <w:color w:val="000000"/>
          <w:sz w:val="20"/>
          <w:szCs w:val="20"/>
        </w:rPr>
        <w:t>Significance Statement</w:t>
      </w:r>
      <w:r w:rsidR="002F6C6B">
        <w:rPr>
          <w:rFonts w:ascii="Arial" w:hAnsi="Arial" w:cs="Arial"/>
          <w:b/>
          <w:color w:val="000000"/>
          <w:sz w:val="20"/>
          <w:szCs w:val="20"/>
        </w:rPr>
        <w:tab/>
      </w:r>
    </w:p>
    <w:p w14:paraId="53F26516" w14:textId="432B548E" w:rsidR="008B0F51" w:rsidRPr="00980C22" w:rsidRDefault="008B0F51" w:rsidP="00E6133D">
      <w:pPr>
        <w:keepNext/>
        <w:pBdr>
          <w:top w:val="nil"/>
          <w:left w:val="nil"/>
          <w:bottom w:val="nil"/>
          <w:right w:val="nil"/>
          <w:between w:val="nil"/>
        </w:pBdr>
        <w:spacing w:before="240" w:after="60"/>
        <w:rPr>
          <w:rFonts w:ascii="Arial" w:hAnsi="Arial" w:cs="Arial"/>
          <w:color w:val="000000"/>
          <w:sz w:val="20"/>
          <w:szCs w:val="20"/>
        </w:rPr>
      </w:pPr>
      <w:r>
        <w:rPr>
          <w:rFonts w:ascii="Arial" w:hAnsi="Arial" w:cs="Arial"/>
          <w:color w:val="000000"/>
          <w:sz w:val="20"/>
          <w:szCs w:val="20"/>
        </w:rPr>
        <w:t xml:space="preserve">Children are vulnerable to the </w:t>
      </w:r>
      <w:r w:rsidR="003B1ADF">
        <w:rPr>
          <w:rFonts w:ascii="Arial" w:hAnsi="Arial" w:cs="Arial"/>
          <w:color w:val="000000"/>
          <w:sz w:val="20"/>
          <w:szCs w:val="20"/>
        </w:rPr>
        <w:t xml:space="preserve">impacts </w:t>
      </w:r>
      <w:r>
        <w:rPr>
          <w:rFonts w:ascii="Arial" w:hAnsi="Arial" w:cs="Arial"/>
          <w:color w:val="000000"/>
          <w:sz w:val="20"/>
          <w:szCs w:val="20"/>
        </w:rPr>
        <w:t xml:space="preserve">of </w:t>
      </w:r>
      <w:r w:rsidR="008C0996">
        <w:rPr>
          <w:rFonts w:ascii="Arial" w:hAnsi="Arial" w:cs="Arial"/>
          <w:color w:val="000000"/>
          <w:sz w:val="20"/>
          <w:szCs w:val="20"/>
        </w:rPr>
        <w:t xml:space="preserve">climate-related </w:t>
      </w:r>
      <w:r>
        <w:rPr>
          <w:rFonts w:ascii="Arial" w:hAnsi="Arial" w:cs="Arial"/>
          <w:color w:val="000000"/>
          <w:sz w:val="20"/>
          <w:szCs w:val="20"/>
        </w:rPr>
        <w:t xml:space="preserve">disasters, </w:t>
      </w:r>
      <w:r w:rsidR="007521A3">
        <w:rPr>
          <w:rFonts w:ascii="Arial" w:hAnsi="Arial" w:cs="Arial"/>
          <w:color w:val="000000"/>
          <w:sz w:val="20"/>
          <w:szCs w:val="20"/>
        </w:rPr>
        <w:t xml:space="preserve">including </w:t>
      </w:r>
      <w:r w:rsidR="0074570B">
        <w:rPr>
          <w:rFonts w:ascii="Arial" w:hAnsi="Arial" w:cs="Arial"/>
          <w:color w:val="000000"/>
          <w:sz w:val="20"/>
          <w:szCs w:val="20"/>
        </w:rPr>
        <w:t>as it pertains</w:t>
      </w:r>
      <w:r>
        <w:rPr>
          <w:rFonts w:ascii="Arial" w:hAnsi="Arial" w:cs="Arial"/>
          <w:color w:val="000000"/>
          <w:sz w:val="20"/>
          <w:szCs w:val="20"/>
        </w:rPr>
        <w:t xml:space="preserve"> to their educational </w:t>
      </w:r>
      <w:r w:rsidR="007521A3">
        <w:rPr>
          <w:rFonts w:ascii="Arial" w:hAnsi="Arial" w:cs="Arial"/>
          <w:color w:val="000000"/>
          <w:sz w:val="20"/>
          <w:szCs w:val="20"/>
        </w:rPr>
        <w:t>performance</w:t>
      </w:r>
      <w:r>
        <w:rPr>
          <w:rFonts w:ascii="Arial" w:hAnsi="Arial" w:cs="Arial"/>
          <w:color w:val="000000"/>
          <w:sz w:val="20"/>
          <w:szCs w:val="20"/>
        </w:rPr>
        <w:t xml:space="preserve">. This paper is the first </w:t>
      </w:r>
      <w:r w:rsidR="00953357">
        <w:rPr>
          <w:rFonts w:ascii="Arial" w:hAnsi="Arial" w:cs="Arial"/>
          <w:color w:val="000000"/>
          <w:sz w:val="20"/>
          <w:szCs w:val="20"/>
        </w:rPr>
        <w:t>to comprehensively assess the disruptive</w:t>
      </w:r>
      <w:r w:rsidR="0074570B">
        <w:rPr>
          <w:rFonts w:ascii="Arial" w:hAnsi="Arial" w:cs="Arial"/>
          <w:color w:val="000000"/>
          <w:sz w:val="20"/>
          <w:szCs w:val="20"/>
        </w:rPr>
        <w:t xml:space="preserve"> </w:t>
      </w:r>
      <w:r w:rsidR="00953357">
        <w:rPr>
          <w:rFonts w:ascii="Arial" w:hAnsi="Arial" w:cs="Arial"/>
          <w:color w:val="000000"/>
          <w:sz w:val="20"/>
          <w:szCs w:val="20"/>
        </w:rPr>
        <w:t xml:space="preserve">effects of </w:t>
      </w:r>
      <w:r w:rsidR="00CD0630">
        <w:rPr>
          <w:rFonts w:ascii="Arial" w:hAnsi="Arial" w:cs="Arial"/>
          <w:color w:val="000000"/>
          <w:sz w:val="20"/>
          <w:szCs w:val="20"/>
        </w:rPr>
        <w:t>hurricanes</w:t>
      </w:r>
      <w:r w:rsidR="00953357">
        <w:rPr>
          <w:rFonts w:ascii="Arial" w:hAnsi="Arial" w:cs="Arial"/>
          <w:color w:val="000000"/>
          <w:sz w:val="20"/>
          <w:szCs w:val="20"/>
        </w:rPr>
        <w:t xml:space="preserve"> on educational outcomes</w:t>
      </w:r>
      <w:r w:rsidR="0074570B">
        <w:rPr>
          <w:rFonts w:ascii="Arial" w:hAnsi="Arial" w:cs="Arial"/>
          <w:color w:val="000000"/>
          <w:sz w:val="20"/>
          <w:szCs w:val="20"/>
        </w:rPr>
        <w:t xml:space="preserve"> among elementary- and middle school-aged students in</w:t>
      </w:r>
      <w:r w:rsidR="00953357">
        <w:rPr>
          <w:rFonts w:ascii="Arial" w:hAnsi="Arial" w:cs="Arial"/>
          <w:color w:val="000000"/>
          <w:sz w:val="20"/>
          <w:szCs w:val="20"/>
        </w:rPr>
        <w:t xml:space="preserve"> </w:t>
      </w:r>
      <w:r w:rsidR="0074570B">
        <w:rPr>
          <w:rFonts w:ascii="Arial" w:hAnsi="Arial" w:cs="Arial"/>
          <w:color w:val="000000"/>
          <w:sz w:val="20"/>
          <w:szCs w:val="20"/>
        </w:rPr>
        <w:t>all affected U</w:t>
      </w:r>
      <w:r w:rsidR="00B1117A">
        <w:rPr>
          <w:rFonts w:ascii="Arial" w:hAnsi="Arial" w:cs="Arial"/>
          <w:color w:val="000000"/>
          <w:sz w:val="20"/>
          <w:szCs w:val="20"/>
        </w:rPr>
        <w:t>nited States</w:t>
      </w:r>
      <w:r w:rsidR="0074570B">
        <w:rPr>
          <w:rFonts w:ascii="Arial" w:hAnsi="Arial" w:cs="Arial"/>
          <w:color w:val="000000"/>
          <w:sz w:val="20"/>
          <w:szCs w:val="20"/>
        </w:rPr>
        <w:t xml:space="preserve"> counties over a ten-year timeframe. </w:t>
      </w:r>
      <w:r>
        <w:rPr>
          <w:rFonts w:ascii="Arial" w:hAnsi="Arial" w:cs="Arial"/>
          <w:color w:val="000000"/>
          <w:sz w:val="20"/>
          <w:szCs w:val="20"/>
        </w:rPr>
        <w:t xml:space="preserve">We found that </w:t>
      </w:r>
      <w:r w:rsidR="00CD0630">
        <w:rPr>
          <w:rFonts w:ascii="Arial" w:hAnsi="Arial" w:cs="Arial"/>
          <w:color w:val="000000"/>
          <w:sz w:val="20"/>
          <w:szCs w:val="20"/>
        </w:rPr>
        <w:t xml:space="preserve">hurricane-force </w:t>
      </w:r>
      <w:r>
        <w:rPr>
          <w:rFonts w:ascii="Arial" w:hAnsi="Arial" w:cs="Arial"/>
          <w:color w:val="000000"/>
          <w:sz w:val="20"/>
          <w:szCs w:val="20"/>
        </w:rPr>
        <w:t xml:space="preserve">tropical cyclones had </w:t>
      </w:r>
      <w:r w:rsidR="0074570B">
        <w:rPr>
          <w:rFonts w:ascii="Arial" w:hAnsi="Arial" w:cs="Arial"/>
          <w:color w:val="000000"/>
          <w:sz w:val="20"/>
          <w:szCs w:val="20"/>
        </w:rPr>
        <w:t>differing</w:t>
      </w:r>
      <w:r>
        <w:rPr>
          <w:rFonts w:ascii="Arial" w:hAnsi="Arial" w:cs="Arial"/>
          <w:color w:val="000000"/>
          <w:sz w:val="20"/>
          <w:szCs w:val="20"/>
        </w:rPr>
        <w:t xml:space="preserve"> </w:t>
      </w:r>
      <w:r w:rsidR="003209BE">
        <w:rPr>
          <w:rFonts w:ascii="Arial" w:hAnsi="Arial" w:cs="Arial"/>
          <w:color w:val="000000"/>
          <w:sz w:val="20"/>
          <w:szCs w:val="20"/>
        </w:rPr>
        <w:t xml:space="preserve">impacts </w:t>
      </w:r>
      <w:r w:rsidR="00A757D3">
        <w:rPr>
          <w:rFonts w:ascii="Arial" w:hAnsi="Arial" w:cs="Arial"/>
          <w:color w:val="000000"/>
          <w:sz w:val="20"/>
          <w:szCs w:val="20"/>
        </w:rPr>
        <w:t>on standardized test score</w:t>
      </w:r>
      <w:ins w:id="43" w:author="Gabriella Meltzer" w:date="2023-12-04T15:42:00Z">
        <w:r w:rsidR="00CC1D18">
          <w:rPr>
            <w:rFonts w:ascii="Arial" w:hAnsi="Arial" w:cs="Arial"/>
            <w:color w:val="000000"/>
            <w:sz w:val="20"/>
            <w:szCs w:val="20"/>
          </w:rPr>
          <w:t>s</w:t>
        </w:r>
      </w:ins>
      <w:r w:rsidR="00A757D3">
        <w:rPr>
          <w:rFonts w:ascii="Arial" w:hAnsi="Arial" w:cs="Arial"/>
          <w:color w:val="000000"/>
          <w:sz w:val="20"/>
          <w:szCs w:val="20"/>
        </w:rPr>
        <w:t xml:space="preserve"> </w:t>
      </w:r>
      <w:commentRangeStart w:id="44"/>
      <w:del w:id="45" w:author="Gabriella Meltzer" w:date="2023-12-04T15:42:00Z">
        <w:r w:rsidR="00A757D3" w:rsidDel="00CC1D18">
          <w:rPr>
            <w:rFonts w:ascii="Arial" w:hAnsi="Arial" w:cs="Arial"/>
            <w:color w:val="000000"/>
            <w:sz w:val="20"/>
            <w:szCs w:val="20"/>
          </w:rPr>
          <w:delText xml:space="preserve">trajectories </w:delText>
        </w:r>
        <w:commentRangeEnd w:id="44"/>
        <w:r w:rsidR="0018343A" w:rsidDel="00CC1D18">
          <w:rPr>
            <w:rStyle w:val="CommentReference"/>
            <w:rFonts w:ascii="Times New Roman" w:eastAsia="Times New Roman" w:hAnsi="Times New Roman" w:cs="Times New Roman"/>
          </w:rPr>
          <w:commentReference w:id="44"/>
        </w:r>
      </w:del>
      <w:r w:rsidR="00A757D3">
        <w:rPr>
          <w:rFonts w:ascii="Arial" w:hAnsi="Arial" w:cs="Arial"/>
          <w:color w:val="000000"/>
          <w:sz w:val="20"/>
          <w:szCs w:val="20"/>
        </w:rPr>
        <w:t>across states</w:t>
      </w:r>
      <w:r w:rsidR="002C4340">
        <w:rPr>
          <w:rFonts w:ascii="Arial" w:hAnsi="Arial" w:cs="Arial"/>
          <w:color w:val="000000"/>
          <w:sz w:val="20"/>
          <w:szCs w:val="20"/>
        </w:rPr>
        <w:t xml:space="preserve"> and that certain sociodemographic groups were at greater risk</w:t>
      </w:r>
      <w:r w:rsidR="0074570B">
        <w:rPr>
          <w:rFonts w:ascii="Arial" w:hAnsi="Arial" w:cs="Arial"/>
          <w:color w:val="000000"/>
          <w:sz w:val="20"/>
          <w:szCs w:val="20"/>
        </w:rPr>
        <w:t xml:space="preserve"> </w:t>
      </w:r>
      <w:del w:id="46" w:author="Gabriella Meltzer" w:date="2023-12-02T15:20:00Z">
        <w:r w:rsidR="0074570B" w:rsidDel="00185307">
          <w:rPr>
            <w:rFonts w:ascii="Arial" w:hAnsi="Arial" w:cs="Arial"/>
            <w:color w:val="000000"/>
            <w:sz w:val="20"/>
            <w:szCs w:val="20"/>
          </w:rPr>
          <w:delText xml:space="preserve">in </w:delText>
        </w:r>
      </w:del>
      <w:ins w:id="47" w:author="Gabriella Meltzer" w:date="2023-12-02T15:20:00Z">
        <w:r w:rsidR="00185307">
          <w:rPr>
            <w:rFonts w:ascii="Arial" w:hAnsi="Arial" w:cs="Arial"/>
            <w:color w:val="000000"/>
            <w:sz w:val="20"/>
            <w:szCs w:val="20"/>
          </w:rPr>
          <w:t xml:space="preserve">for </w:t>
        </w:r>
      </w:ins>
      <w:r w:rsidR="0074570B">
        <w:rPr>
          <w:rFonts w:ascii="Arial" w:hAnsi="Arial" w:cs="Arial"/>
          <w:color w:val="000000"/>
          <w:sz w:val="20"/>
          <w:szCs w:val="20"/>
        </w:rPr>
        <w:t>educational lapses</w:t>
      </w:r>
      <w:r w:rsidR="002C4340">
        <w:rPr>
          <w:rFonts w:ascii="Arial" w:hAnsi="Arial" w:cs="Arial"/>
          <w:color w:val="000000"/>
          <w:sz w:val="20"/>
          <w:szCs w:val="20"/>
        </w:rPr>
        <w:t>.</w:t>
      </w:r>
      <w:r w:rsidR="00A757D3">
        <w:rPr>
          <w:rFonts w:ascii="Arial" w:hAnsi="Arial" w:cs="Arial"/>
          <w:color w:val="000000"/>
          <w:sz w:val="20"/>
          <w:szCs w:val="20"/>
        </w:rPr>
        <w:t xml:space="preserve"> </w:t>
      </w:r>
      <w:r w:rsidR="002C4340">
        <w:rPr>
          <w:rFonts w:ascii="Arial" w:hAnsi="Arial" w:cs="Arial"/>
          <w:color w:val="000000"/>
          <w:sz w:val="20"/>
          <w:szCs w:val="20"/>
        </w:rPr>
        <w:t>These results</w:t>
      </w:r>
      <w:r w:rsidR="00A757D3">
        <w:rPr>
          <w:rFonts w:ascii="Arial" w:hAnsi="Arial" w:cs="Arial"/>
          <w:color w:val="000000"/>
          <w:sz w:val="20"/>
          <w:szCs w:val="20"/>
        </w:rPr>
        <w:t xml:space="preserve"> indicate that child </w:t>
      </w:r>
      <w:r w:rsidR="00A146A3">
        <w:rPr>
          <w:rFonts w:ascii="Arial" w:hAnsi="Arial" w:cs="Arial"/>
          <w:color w:val="000000"/>
          <w:sz w:val="20"/>
          <w:szCs w:val="20"/>
        </w:rPr>
        <w:t>post-</w:t>
      </w:r>
      <w:r w:rsidR="002C4340">
        <w:rPr>
          <w:rFonts w:ascii="Arial" w:hAnsi="Arial" w:cs="Arial"/>
          <w:color w:val="000000"/>
          <w:sz w:val="20"/>
          <w:szCs w:val="20"/>
        </w:rPr>
        <w:t xml:space="preserve">disaster </w:t>
      </w:r>
      <w:r w:rsidR="00EE3FDA">
        <w:rPr>
          <w:rFonts w:ascii="Arial" w:hAnsi="Arial" w:cs="Arial"/>
          <w:color w:val="000000"/>
          <w:sz w:val="20"/>
          <w:szCs w:val="20"/>
        </w:rPr>
        <w:t xml:space="preserve">recovery </w:t>
      </w:r>
      <w:r w:rsidR="00587C18">
        <w:rPr>
          <w:rFonts w:ascii="Arial" w:hAnsi="Arial" w:cs="Arial"/>
          <w:color w:val="000000"/>
          <w:sz w:val="20"/>
          <w:szCs w:val="20"/>
        </w:rPr>
        <w:t xml:space="preserve">likely </w:t>
      </w:r>
      <w:r w:rsidR="00A757D3">
        <w:rPr>
          <w:rFonts w:ascii="Arial" w:hAnsi="Arial" w:cs="Arial"/>
          <w:color w:val="000000"/>
          <w:sz w:val="20"/>
          <w:szCs w:val="20"/>
        </w:rPr>
        <w:t>depend</w:t>
      </w:r>
      <w:r w:rsidR="006A3FD4">
        <w:rPr>
          <w:rFonts w:ascii="Arial" w:hAnsi="Arial" w:cs="Arial"/>
          <w:color w:val="000000"/>
          <w:sz w:val="20"/>
          <w:szCs w:val="20"/>
        </w:rPr>
        <w:t>s</w:t>
      </w:r>
      <w:r w:rsidR="00A757D3">
        <w:rPr>
          <w:rFonts w:ascii="Arial" w:hAnsi="Arial" w:cs="Arial"/>
          <w:color w:val="000000"/>
          <w:sz w:val="20"/>
          <w:szCs w:val="20"/>
        </w:rPr>
        <w:t xml:space="preserve"> on state-specific </w:t>
      </w:r>
      <w:r w:rsidR="006A3FD4">
        <w:rPr>
          <w:rFonts w:ascii="Arial" w:hAnsi="Arial" w:cs="Arial"/>
          <w:color w:val="000000"/>
          <w:sz w:val="20"/>
          <w:szCs w:val="20"/>
        </w:rPr>
        <w:t>education</w:t>
      </w:r>
      <w:r w:rsidR="00A757D3">
        <w:rPr>
          <w:rFonts w:ascii="Arial" w:hAnsi="Arial" w:cs="Arial"/>
          <w:color w:val="000000"/>
          <w:sz w:val="20"/>
          <w:szCs w:val="20"/>
        </w:rPr>
        <w:t xml:space="preserve"> policies</w:t>
      </w:r>
      <w:r w:rsidR="0074570B">
        <w:rPr>
          <w:rFonts w:ascii="Arial" w:hAnsi="Arial" w:cs="Arial"/>
          <w:color w:val="000000"/>
          <w:sz w:val="20"/>
          <w:szCs w:val="20"/>
        </w:rPr>
        <w:t xml:space="preserve"> in disaster contexts</w:t>
      </w:r>
      <w:r w:rsidR="00A757D3">
        <w:rPr>
          <w:rFonts w:ascii="Arial" w:hAnsi="Arial" w:cs="Arial"/>
          <w:color w:val="000000"/>
          <w:sz w:val="20"/>
          <w:szCs w:val="20"/>
        </w:rPr>
        <w:t>.</w:t>
      </w:r>
    </w:p>
    <w:p w14:paraId="7346EE0A"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046AB5D7" w14:textId="77777777" w:rsidR="0099263F" w:rsidRDefault="0099263F"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EBD6232" w14:textId="77777777" w:rsidR="00521B6F" w:rsidRDefault="00521B6F">
      <w:pPr>
        <w:rPr>
          <w:rFonts w:ascii="Arial" w:hAnsi="Arial" w:cs="Arial"/>
          <w:b/>
          <w:color w:val="000000"/>
          <w:sz w:val="20"/>
          <w:szCs w:val="20"/>
        </w:rPr>
      </w:pPr>
      <w:r>
        <w:rPr>
          <w:rFonts w:ascii="Arial" w:hAnsi="Arial" w:cs="Arial"/>
          <w:b/>
          <w:color w:val="000000"/>
          <w:sz w:val="20"/>
          <w:szCs w:val="20"/>
        </w:rPr>
        <w:br w:type="page"/>
      </w:r>
    </w:p>
    <w:p w14:paraId="119741A7" w14:textId="00393BF2" w:rsidR="00E6133D"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lastRenderedPageBreak/>
        <w:t>Main Text</w:t>
      </w:r>
    </w:p>
    <w:p w14:paraId="72BE508C" w14:textId="77777777" w:rsidR="00980C22" w:rsidRPr="00980C22" w:rsidRDefault="00980C22"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4903E3B2" w14:textId="0121014A" w:rsidR="00980C22"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Introduction</w:t>
      </w:r>
    </w:p>
    <w:p w14:paraId="69B28C53" w14:textId="3ED9E987" w:rsidR="00FC4FA2" w:rsidRDefault="00D23620" w:rsidP="00885B55">
      <w:pPr>
        <w:keepNext/>
        <w:pBdr>
          <w:top w:val="nil"/>
          <w:left w:val="nil"/>
          <w:bottom w:val="nil"/>
          <w:right w:val="nil"/>
          <w:between w:val="nil"/>
        </w:pBdr>
        <w:spacing w:before="240" w:after="60"/>
        <w:rPr>
          <w:rFonts w:ascii="Arial" w:hAnsi="Arial" w:cs="Arial"/>
          <w:bCs/>
          <w:color w:val="000000"/>
          <w:sz w:val="20"/>
          <w:szCs w:val="20"/>
        </w:rPr>
      </w:pPr>
      <w:r w:rsidRPr="00D23620">
        <w:rPr>
          <w:rFonts w:ascii="Arial" w:hAnsi="Arial" w:cs="Arial"/>
          <w:bCs/>
          <w:color w:val="000000"/>
          <w:sz w:val="20"/>
          <w:szCs w:val="20"/>
          <w:lang w:val="en-GB"/>
        </w:rPr>
        <w:t>Tropical cyclones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such as hurricanes and tropical storms</w:t>
      </w:r>
      <w:r w:rsidR="00707C7F">
        <w:rPr>
          <w:rFonts w:ascii="Arial" w:hAnsi="Arial" w:cs="Arial"/>
          <w:bCs/>
          <w:color w:val="000000"/>
          <w:sz w:val="20"/>
          <w:szCs w:val="20"/>
          <w:lang w:val="en-GB"/>
        </w:rPr>
        <w:t>,</w:t>
      </w:r>
      <w:r w:rsidRPr="00D23620">
        <w:rPr>
          <w:rFonts w:ascii="Arial" w:hAnsi="Arial" w:cs="Arial"/>
          <w:bCs/>
          <w:color w:val="000000"/>
          <w:sz w:val="20"/>
          <w:szCs w:val="20"/>
          <w:lang w:val="en-GB"/>
        </w:rPr>
        <w:t xml:space="preserve"> are intense circular storms that originate over warm tropical oceans and are characterized by low atmospheric pressure and high windspeeds</w:t>
      </w:r>
      <w:r>
        <w:rPr>
          <w:rFonts w:ascii="Arial" w:hAnsi="Arial" w:cs="Arial"/>
          <w:bCs/>
          <w:color w:val="000000"/>
          <w:sz w:val="20"/>
          <w:szCs w:val="20"/>
          <w:lang w:val="en-GB"/>
        </w:rPr>
        <w:t xml:space="preserve">. </w:t>
      </w:r>
      <w:r w:rsidRPr="00D23620">
        <w:rPr>
          <w:rFonts w:ascii="Arial" w:hAnsi="Arial" w:cs="Arial"/>
          <w:bCs/>
          <w:color w:val="000000"/>
          <w:sz w:val="20"/>
          <w:szCs w:val="20"/>
          <w:lang w:val="en-GB"/>
        </w:rPr>
        <w:t>They draw energy from the sea surface and maintain strength as long as they remain over warm water</w:t>
      </w:r>
      <w:r w:rsidR="00966168">
        <w:rPr>
          <w:rFonts w:ascii="Arial" w:hAnsi="Arial" w:cs="Arial"/>
          <w:bCs/>
          <w:color w:val="000000"/>
          <w:sz w:val="20"/>
          <w:szCs w:val="20"/>
          <w:lang w:val="en-GB"/>
        </w:rPr>
        <w:t xml:space="preserve"> </w:t>
      </w:r>
      <w:r w:rsidR="00966168">
        <w:rPr>
          <w:rFonts w:ascii="Arial" w:hAnsi="Arial" w:cs="Arial"/>
          <w:bCs/>
          <w:color w:val="000000"/>
          <w:sz w:val="20"/>
          <w:szCs w:val="20"/>
        </w:rPr>
        <w:fldChar w:fldCharType="begin"/>
      </w:r>
      <w:r w:rsidR="00966168">
        <w:rPr>
          <w:rFonts w:ascii="Arial" w:hAnsi="Arial" w:cs="Arial"/>
          <w:bCs/>
          <w:color w:val="000000"/>
          <w:sz w:val="20"/>
          <w:szCs w:val="20"/>
        </w:rPr>
        <w:instrText xml:space="preserve"> ADDIN ZOTERO_ITEM CSL_CITATION {"citationID":"iWe08Swy","properties":{"formattedCitation":"(1)","plainCitation":"(1)","noteIndex":0},"citationItems":[{"id":2506,"uris":["http://zotero.org/groups/4923355/items/7YSMKGFE"],"itemData":{"id":2506,"type":"entry-encyclopedia","container-title":"Encyclopedia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00966168">
        <w:rPr>
          <w:rFonts w:ascii="Arial" w:hAnsi="Arial" w:cs="Arial"/>
          <w:bCs/>
          <w:color w:val="000000"/>
          <w:sz w:val="20"/>
          <w:szCs w:val="20"/>
        </w:rPr>
        <w:fldChar w:fldCharType="separate"/>
      </w:r>
      <w:r w:rsidR="00966168">
        <w:rPr>
          <w:rFonts w:ascii="Arial" w:hAnsi="Arial" w:cs="Arial"/>
          <w:bCs/>
          <w:noProof/>
          <w:color w:val="000000"/>
          <w:sz w:val="20"/>
          <w:szCs w:val="20"/>
        </w:rPr>
        <w:t>(1)</w:t>
      </w:r>
      <w:r w:rsidR="00966168">
        <w:rPr>
          <w:rFonts w:ascii="Arial" w:hAnsi="Arial" w:cs="Arial"/>
          <w:bCs/>
          <w:color w:val="000000"/>
          <w:sz w:val="20"/>
          <w:szCs w:val="20"/>
        </w:rPr>
        <w:fldChar w:fldCharType="end"/>
      </w:r>
      <w:r>
        <w:rPr>
          <w:rFonts w:ascii="Arial" w:hAnsi="Arial" w:cs="Arial"/>
          <w:bCs/>
          <w:color w:val="000000"/>
          <w:sz w:val="20"/>
          <w:szCs w:val="20"/>
          <w:lang w:val="en-GB"/>
        </w:rPr>
        <w:t xml:space="preserve">. </w:t>
      </w:r>
      <w:del w:id="48" w:author="Gabriella Meltzer" w:date="2023-12-02T15:21:00Z">
        <w:r w:rsidR="000E3180" w:rsidDel="00185307">
          <w:rPr>
            <w:rFonts w:ascii="Arial" w:hAnsi="Arial" w:cs="Arial"/>
            <w:bCs/>
            <w:color w:val="000000"/>
            <w:sz w:val="20"/>
            <w:szCs w:val="20"/>
          </w:rPr>
          <w:delText>Tropical cyclones</w:delText>
        </w:r>
      </w:del>
      <w:ins w:id="49" w:author="Gabriella Meltzer" w:date="2023-12-02T15:21:00Z">
        <w:r w:rsidR="00185307">
          <w:rPr>
            <w:rFonts w:ascii="Arial" w:hAnsi="Arial" w:cs="Arial"/>
            <w:bCs/>
            <w:color w:val="000000"/>
            <w:sz w:val="20"/>
            <w:szCs w:val="20"/>
          </w:rPr>
          <w:t>Hurricanes</w:t>
        </w:r>
      </w:ins>
      <w:r w:rsidR="000E3180">
        <w:rPr>
          <w:rFonts w:ascii="Arial" w:hAnsi="Arial" w:cs="Arial"/>
          <w:bCs/>
          <w:color w:val="000000"/>
          <w:sz w:val="20"/>
          <w:szCs w:val="20"/>
        </w:rPr>
        <w:t xml:space="preserve"> are very active in the United States; the 2020 Atlantic hurricane season was the most active on record</w:t>
      </w:r>
      <w:r w:rsidR="00736CE3">
        <w:rPr>
          <w:rFonts w:ascii="Arial" w:hAnsi="Arial" w:cs="Arial"/>
          <w:bCs/>
          <w:color w:val="000000"/>
          <w:sz w:val="20"/>
          <w:szCs w:val="20"/>
        </w:rPr>
        <w:t xml:space="preserve"> </w:t>
      </w:r>
      <w:r w:rsidR="00736CE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{"citationID":"C5m6TQK3","properties":{"formattedCitation":"(2)","plainCitation":"(2)","noteIndex":0},"citationItems":[{"id":2507,"uris":["http://zotero.org/groups/4923355/items/4WLMH63Y"],"itemData":{"id":2507,"type":"webpage","abstract":"Improved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end","URL":"https://www.noaa.gov/media-release/record-breaking-atlantic-hurricane-season-draws-to-end","accessed":{"date-parts":[["2023",9,26]]},"issued":{"date-parts":[["2020",11,24]]}}}],"schema":"https://github.com/citation-style-language/schema/raw/master/csl-citation.json"} </w:instrText>
      </w:r>
      <w:r w:rsidR="00736CE3">
        <w:rPr>
          <w:rFonts w:ascii="Arial" w:hAnsi="Arial" w:cs="Arial"/>
          <w:bCs/>
          <w:color w:val="000000"/>
          <w:sz w:val="20"/>
          <w:szCs w:val="20"/>
        </w:rPr>
        <w:fldChar w:fldCharType="separate"/>
      </w:r>
      <w:r w:rsidR="00736CE3">
        <w:rPr>
          <w:rFonts w:ascii="Arial" w:hAnsi="Arial" w:cs="Arial"/>
          <w:bCs/>
          <w:noProof/>
          <w:color w:val="000000"/>
          <w:sz w:val="20"/>
          <w:szCs w:val="20"/>
        </w:rPr>
        <w:t>(2)</w:t>
      </w:r>
      <w:r w:rsidR="00736CE3">
        <w:rPr>
          <w:rFonts w:ascii="Arial" w:hAnsi="Arial" w:cs="Arial"/>
          <w:bCs/>
          <w:color w:val="000000"/>
          <w:sz w:val="20"/>
          <w:szCs w:val="20"/>
        </w:rPr>
        <w:fldChar w:fldCharType="end"/>
      </w:r>
      <w:r w:rsidR="000E3180">
        <w:rPr>
          <w:rFonts w:ascii="Arial" w:hAnsi="Arial" w:cs="Arial"/>
          <w:bCs/>
          <w:color w:val="000000"/>
          <w:sz w:val="20"/>
          <w:szCs w:val="20"/>
        </w:rPr>
        <w:t xml:space="preserve">, and 2021 was the third time that the </w:t>
      </w:r>
      <w:r w:rsidR="00736CE3">
        <w:rPr>
          <w:rFonts w:ascii="Arial" w:hAnsi="Arial" w:cs="Arial"/>
          <w:bCs/>
          <w:color w:val="000000"/>
          <w:sz w:val="20"/>
          <w:szCs w:val="20"/>
        </w:rPr>
        <w:t xml:space="preserve">storm </w:t>
      </w:r>
      <w:r w:rsidR="000E3180">
        <w:rPr>
          <w:rFonts w:ascii="Arial" w:hAnsi="Arial" w:cs="Arial"/>
          <w:bCs/>
          <w:color w:val="000000"/>
          <w:sz w:val="20"/>
          <w:szCs w:val="20"/>
        </w:rPr>
        <w:t xml:space="preserve">naming system </w:t>
      </w:r>
      <w:r w:rsidR="007521A3">
        <w:rPr>
          <w:rFonts w:ascii="Arial" w:hAnsi="Arial" w:cs="Arial"/>
          <w:bCs/>
          <w:color w:val="000000"/>
          <w:sz w:val="20"/>
          <w:szCs w:val="20"/>
        </w:rPr>
        <w:t>was</w:t>
      </w:r>
      <w:r w:rsidR="000E3180">
        <w:rPr>
          <w:rFonts w:ascii="Arial" w:hAnsi="Arial" w:cs="Arial"/>
          <w:bCs/>
          <w:color w:val="000000"/>
          <w:sz w:val="20"/>
          <w:szCs w:val="20"/>
        </w:rPr>
        <w:t xml:space="preserve"> exhausted</w:t>
      </w:r>
      <w:r w:rsidR="00B25C33">
        <w:rPr>
          <w:rFonts w:ascii="Arial" w:hAnsi="Arial" w:cs="Arial"/>
          <w:bCs/>
          <w:color w:val="000000"/>
          <w:sz w:val="20"/>
          <w:szCs w:val="20"/>
        </w:rPr>
        <w:t xml:space="preserve"> </w:t>
      </w:r>
      <w:r w:rsidR="00B25C33">
        <w:rPr>
          <w:rFonts w:ascii="Arial" w:hAnsi="Arial" w:cs="Arial"/>
          <w:bCs/>
          <w:color w:val="000000"/>
          <w:sz w:val="20"/>
          <w:szCs w:val="20"/>
        </w:rPr>
        <w:fldChar w:fldCharType="begin"/>
      </w:r>
      <w:r w:rsidR="00B25C33">
        <w:rPr>
          <w:rFonts w:ascii="Arial" w:hAnsi="Arial" w:cs="Arial"/>
          <w:bCs/>
          <w:color w:val="000000"/>
          <w:sz w:val="20"/>
          <w:szCs w:val="20"/>
        </w:rPr>
        <w:instrText xml:space="preserve"> ADDIN ZOTERO_ITEM CSL_CITATION {"citationID":"UFNVk0zT","properties":{"formattedCitation":"(3)","plainCitation":"(3)","noteIndex":0},"citationItems":[{"id":2509,"uris":["http://zotero.org/groups/4923355/items/26DE7Z2Q"],"itemData":{"id":2509,"type":"webpage","container-title":"CW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00B25C33">
        <w:rPr>
          <w:rFonts w:ascii="Arial" w:hAnsi="Arial" w:cs="Arial"/>
          <w:bCs/>
          <w:color w:val="000000"/>
          <w:sz w:val="20"/>
          <w:szCs w:val="20"/>
        </w:rPr>
        <w:fldChar w:fldCharType="separate"/>
      </w:r>
      <w:r w:rsidR="00B25C33">
        <w:rPr>
          <w:rFonts w:ascii="Arial" w:hAnsi="Arial" w:cs="Arial"/>
          <w:bCs/>
          <w:noProof/>
          <w:color w:val="000000"/>
          <w:sz w:val="20"/>
          <w:szCs w:val="20"/>
        </w:rPr>
        <w:t>(3)</w:t>
      </w:r>
      <w:r w:rsidR="00B25C33">
        <w:rPr>
          <w:rFonts w:ascii="Arial" w:hAnsi="Arial" w:cs="Arial"/>
          <w:bCs/>
          <w:color w:val="000000"/>
          <w:sz w:val="20"/>
          <w:szCs w:val="20"/>
        </w:rPr>
        <w:fldChar w:fldCharType="end"/>
      </w:r>
      <w:r w:rsidR="00736CE3">
        <w:rPr>
          <w:rFonts w:ascii="Arial" w:hAnsi="Arial" w:cs="Arial"/>
          <w:bCs/>
          <w:color w:val="000000"/>
          <w:sz w:val="20"/>
          <w:szCs w:val="20"/>
        </w:rPr>
        <w:t>.</w:t>
      </w:r>
      <w:r w:rsidR="00B25C33">
        <w:rPr>
          <w:rFonts w:ascii="Arial" w:hAnsi="Arial" w:cs="Arial"/>
          <w:bCs/>
          <w:color w:val="000000"/>
          <w:sz w:val="20"/>
          <w:szCs w:val="20"/>
        </w:rPr>
        <w:t xml:space="preserve"> </w:t>
      </w:r>
      <w:del w:id="50" w:author="Gabriella Meltzer" w:date="2023-12-02T15:21:00Z">
        <w:r w:rsidR="00842541" w:rsidDel="00185307">
          <w:rPr>
            <w:rFonts w:ascii="Arial" w:hAnsi="Arial" w:cs="Arial"/>
            <w:bCs/>
            <w:color w:val="000000"/>
            <w:sz w:val="20"/>
            <w:szCs w:val="20"/>
          </w:rPr>
          <w:delText>Tropical cyclones</w:delText>
        </w:r>
      </w:del>
      <w:ins w:id="51" w:author="Gabriella Meltzer" w:date="2023-12-02T15:21:00Z">
        <w:r w:rsidR="00185307">
          <w:rPr>
            <w:rFonts w:ascii="Arial" w:hAnsi="Arial" w:cs="Arial"/>
            <w:bCs/>
            <w:color w:val="000000"/>
            <w:sz w:val="20"/>
            <w:szCs w:val="20"/>
          </w:rPr>
          <w:t>Hurricanes</w:t>
        </w:r>
      </w:ins>
      <w:r w:rsidR="00B25C33">
        <w:rPr>
          <w:rFonts w:ascii="Arial" w:hAnsi="Arial" w:cs="Arial"/>
          <w:bCs/>
          <w:color w:val="000000"/>
          <w:sz w:val="20"/>
          <w:szCs w:val="20"/>
        </w:rPr>
        <w:t xml:space="preserve"> will continue to pose a threat to the United States as </w:t>
      </w:r>
      <w:r w:rsidR="00BF4C57">
        <w:rPr>
          <w:rFonts w:ascii="Arial" w:hAnsi="Arial" w:cs="Arial"/>
          <w:bCs/>
          <w:color w:val="000000"/>
          <w:sz w:val="20"/>
          <w:szCs w:val="20"/>
        </w:rPr>
        <w:t xml:space="preserve">they make longer landfall and peak closer to </w:t>
      </w:r>
      <w:commentRangeStart w:id="52"/>
      <w:r w:rsidR="00BF4C57">
        <w:rPr>
          <w:rFonts w:ascii="Arial" w:hAnsi="Arial" w:cs="Arial"/>
          <w:bCs/>
          <w:color w:val="000000"/>
          <w:sz w:val="20"/>
          <w:szCs w:val="20"/>
        </w:rPr>
        <w:t>land</w:t>
      </w:r>
      <w:ins w:id="53" w:author="Gabriella Meltzer" w:date="2023-12-02T15:21:00Z">
        <w:r w:rsidR="00185307">
          <w:rPr>
            <w:rFonts w:ascii="Arial" w:hAnsi="Arial" w:cs="Arial"/>
            <w:bCs/>
            <w:color w:val="000000"/>
            <w:sz w:val="20"/>
            <w:szCs w:val="20"/>
          </w:rPr>
          <w:t xml:space="preserve"> than in previous years</w:t>
        </w:r>
      </w:ins>
      <w:r w:rsidR="00BF4C57">
        <w:rPr>
          <w:rFonts w:ascii="Arial" w:hAnsi="Arial" w:cs="Arial"/>
          <w:bCs/>
          <w:color w:val="000000"/>
          <w:sz w:val="20"/>
          <w:szCs w:val="20"/>
        </w:rPr>
        <w:t xml:space="preserve"> </w:t>
      </w:r>
      <w:commentRangeEnd w:id="52"/>
      <w:r w:rsidR="007521A3">
        <w:rPr>
          <w:rStyle w:val="CommentReference"/>
          <w:rFonts w:ascii="Times New Roman" w:eastAsia="Times New Roman" w:hAnsi="Times New Roman" w:cs="Times New Roman"/>
        </w:rPr>
        <w:commentReference w:id="52"/>
      </w:r>
      <w:r w:rsidR="00BF4C57">
        <w:rPr>
          <w:rFonts w:ascii="Arial" w:hAnsi="Arial" w:cs="Arial"/>
          <w:bCs/>
          <w:color w:val="000000"/>
          <w:sz w:val="20"/>
          <w:szCs w:val="20"/>
        </w:rPr>
        <w:fldChar w:fldCharType="begin"/>
      </w:r>
      <w:r w:rsidR="009325E8">
        <w:rPr>
          <w:rFonts w:ascii="Arial" w:hAnsi="Arial" w:cs="Arial"/>
          <w:bCs/>
          <w:color w:val="000000"/>
          <w:sz w:val="20"/>
          <w:szCs w:val="20"/>
        </w:rPr>
        <w:instrText xml:space="preserve"> ADDIN ZOTERO_ITEM CSL_CITATION {"citationID":"riweQS4s","properties":{"formattedCitation":"(4, 5)","plainCitation":"(4, 5)","noteIndex":0},"citationItems":[{"id":2511,"uris":["http://zotero.org/groups/4923355/items/TKRDMK6H"],"itemData":{"id":2511,"type":"article-journal","abstract":"Poleward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00BF4C57">
        <w:rPr>
          <w:rFonts w:ascii="Arial" w:hAnsi="Arial" w:cs="Arial"/>
          <w:bCs/>
          <w:color w:val="000000"/>
          <w:sz w:val="20"/>
          <w:szCs w:val="20"/>
        </w:rPr>
        <w:fldChar w:fldCharType="separate"/>
      </w:r>
      <w:r w:rsidR="009325E8">
        <w:rPr>
          <w:rFonts w:ascii="Arial" w:hAnsi="Arial" w:cs="Arial"/>
          <w:bCs/>
          <w:noProof/>
          <w:color w:val="000000"/>
          <w:sz w:val="20"/>
          <w:szCs w:val="20"/>
        </w:rPr>
        <w:t>(4, 5)</w:t>
      </w:r>
      <w:r w:rsidR="00BF4C57">
        <w:rPr>
          <w:rFonts w:ascii="Arial" w:hAnsi="Arial" w:cs="Arial"/>
          <w:bCs/>
          <w:color w:val="000000"/>
          <w:sz w:val="20"/>
          <w:szCs w:val="20"/>
        </w:rPr>
        <w:fldChar w:fldCharType="end"/>
      </w:r>
      <w:r w:rsidR="00BF4C57">
        <w:rPr>
          <w:rFonts w:ascii="Arial" w:hAnsi="Arial" w:cs="Arial"/>
          <w:bCs/>
          <w:color w:val="000000"/>
          <w:sz w:val="20"/>
          <w:szCs w:val="20"/>
        </w:rPr>
        <w:t>.</w:t>
      </w:r>
      <w:r w:rsidR="00FC4FA2">
        <w:rPr>
          <w:rFonts w:ascii="Arial" w:hAnsi="Arial" w:cs="Arial"/>
          <w:bCs/>
          <w:color w:val="000000"/>
          <w:sz w:val="20"/>
          <w:szCs w:val="20"/>
          <w:lang w:val="en-GB"/>
        </w:rPr>
        <w:t xml:space="preserve"> </w:t>
      </w:r>
      <w:r>
        <w:rPr>
          <w:rFonts w:ascii="Arial" w:hAnsi="Arial" w:cs="Arial"/>
          <w:bCs/>
          <w:color w:val="000000"/>
          <w:sz w:val="20"/>
          <w:szCs w:val="20"/>
          <w:lang w:val="en-GB"/>
        </w:rPr>
        <w:t xml:space="preserve">Once </w:t>
      </w:r>
      <w:del w:id="54" w:author="Gabriella Meltzer" w:date="2023-12-02T15:21:00Z">
        <w:r w:rsidDel="00185307">
          <w:rPr>
            <w:rFonts w:ascii="Arial" w:hAnsi="Arial" w:cs="Arial"/>
            <w:bCs/>
            <w:color w:val="000000"/>
            <w:sz w:val="20"/>
            <w:szCs w:val="20"/>
            <w:lang w:val="en-GB"/>
          </w:rPr>
          <w:delText>tropical cyclones</w:delText>
        </w:r>
      </w:del>
      <w:ins w:id="55" w:author="Gabriella Meltzer" w:date="2024-01-02T15:33:00Z">
        <w:r w:rsidR="00C07F3A">
          <w:rPr>
            <w:rFonts w:ascii="Arial" w:hAnsi="Arial" w:cs="Arial"/>
            <w:bCs/>
            <w:color w:val="000000"/>
            <w:sz w:val="20"/>
            <w:szCs w:val="20"/>
            <w:lang w:val="en-GB"/>
          </w:rPr>
          <w:t>h</w:t>
        </w:r>
      </w:ins>
      <w:ins w:id="56" w:author="Gabriella Meltzer" w:date="2023-12-02T15:21:00Z">
        <w:r w:rsidR="00185307">
          <w:rPr>
            <w:rFonts w:ascii="Arial" w:hAnsi="Arial" w:cs="Arial"/>
            <w:bCs/>
            <w:color w:val="000000"/>
            <w:sz w:val="20"/>
            <w:szCs w:val="20"/>
            <w:lang w:val="en-GB"/>
          </w:rPr>
          <w:t>urricanes</w:t>
        </w:r>
      </w:ins>
      <w:r>
        <w:rPr>
          <w:rFonts w:ascii="Arial" w:hAnsi="Arial" w:cs="Arial"/>
          <w:bCs/>
          <w:color w:val="000000"/>
          <w:sz w:val="20"/>
          <w:szCs w:val="20"/>
          <w:lang w:val="en-GB"/>
        </w:rPr>
        <w:t xml:space="preserve"> make landfall, </w:t>
      </w:r>
      <w:r w:rsidR="004740C6">
        <w:rPr>
          <w:rFonts w:ascii="Arial" w:hAnsi="Arial" w:cs="Arial"/>
          <w:bCs/>
          <w:color w:val="000000"/>
          <w:sz w:val="20"/>
          <w:szCs w:val="20"/>
          <w:lang w:val="en-GB"/>
        </w:rPr>
        <w:t>they</w:t>
      </w:r>
      <w:r>
        <w:rPr>
          <w:rFonts w:ascii="Arial" w:hAnsi="Arial" w:cs="Arial"/>
          <w:bCs/>
          <w:color w:val="000000"/>
          <w:sz w:val="20"/>
          <w:szCs w:val="20"/>
          <w:lang w:val="en-GB"/>
        </w:rPr>
        <w:t xml:space="preserve"> can be extremely disruptive and very destructive</w:t>
      </w:r>
      <w:r w:rsidR="0050144B">
        <w:rPr>
          <w:rFonts w:ascii="Arial" w:hAnsi="Arial" w:cs="Arial"/>
          <w:bCs/>
          <w:color w:val="000000"/>
          <w:sz w:val="20"/>
          <w:szCs w:val="20"/>
        </w:rPr>
        <w:t xml:space="preserve">. </w:t>
      </w:r>
      <w:r w:rsidR="00AC68A4">
        <w:rPr>
          <w:rFonts w:ascii="Arial" w:hAnsi="Arial" w:cs="Arial"/>
          <w:bCs/>
          <w:color w:val="000000"/>
          <w:sz w:val="20"/>
          <w:szCs w:val="20"/>
        </w:rPr>
        <w:t xml:space="preserve">From 1900 to 2017, </w:t>
      </w:r>
      <w:commentRangeStart w:id="57"/>
      <w:r w:rsidR="00AC68A4">
        <w:rPr>
          <w:rFonts w:ascii="Arial" w:hAnsi="Arial" w:cs="Arial"/>
          <w:bCs/>
          <w:color w:val="000000"/>
          <w:sz w:val="20"/>
          <w:szCs w:val="20"/>
        </w:rPr>
        <w:t xml:space="preserve">hurricanes </w:t>
      </w:r>
      <w:commentRangeEnd w:id="57"/>
      <w:r w:rsidR="007521A3">
        <w:rPr>
          <w:rStyle w:val="CommentReference"/>
          <w:rFonts w:ascii="Times New Roman" w:eastAsia="Times New Roman" w:hAnsi="Times New Roman" w:cs="Times New Roman"/>
        </w:rPr>
        <w:commentReference w:id="57"/>
      </w:r>
      <w:r w:rsidR="000A1489">
        <w:rPr>
          <w:rFonts w:ascii="Arial" w:hAnsi="Arial" w:cs="Arial"/>
          <w:bCs/>
          <w:color w:val="000000"/>
          <w:sz w:val="20"/>
          <w:szCs w:val="20"/>
        </w:rPr>
        <w:t>inflicted</w:t>
      </w:r>
      <w:r w:rsidR="00AC68A4">
        <w:rPr>
          <w:rFonts w:ascii="Arial" w:hAnsi="Arial" w:cs="Arial"/>
          <w:bCs/>
          <w:color w:val="000000"/>
          <w:sz w:val="20"/>
          <w:szCs w:val="20"/>
        </w:rPr>
        <w:t xml:space="preserve"> $2 trillion in damages</w:t>
      </w:r>
      <w:r w:rsidR="00FC4FA2">
        <w:rPr>
          <w:rFonts w:ascii="Arial" w:hAnsi="Arial" w:cs="Arial"/>
          <w:bCs/>
          <w:color w:val="000000"/>
          <w:sz w:val="20"/>
          <w:szCs w:val="20"/>
        </w:rPr>
        <w:t>,</w:t>
      </w:r>
      <w:r w:rsidR="00AC68A4">
        <w:rPr>
          <w:rFonts w:ascii="Arial" w:hAnsi="Arial" w:cs="Arial"/>
          <w:bCs/>
          <w:color w:val="000000"/>
          <w:sz w:val="20"/>
          <w:szCs w:val="20"/>
        </w:rPr>
        <w:t xml:space="preserve"> </w:t>
      </w:r>
      <w:r w:rsidR="008344BD">
        <w:rPr>
          <w:rFonts w:ascii="Arial" w:hAnsi="Arial" w:cs="Arial"/>
          <w:bCs/>
          <w:color w:val="000000"/>
          <w:sz w:val="20"/>
          <w:szCs w:val="20"/>
        </w:rPr>
        <w:t>equating to</w:t>
      </w:r>
      <w:r w:rsidR="00AC68A4">
        <w:rPr>
          <w:rFonts w:ascii="Arial" w:hAnsi="Arial" w:cs="Arial"/>
          <w:bCs/>
          <w:color w:val="000000"/>
          <w:sz w:val="20"/>
          <w:szCs w:val="20"/>
        </w:rPr>
        <w:t xml:space="preserve"> $17 billion annually</w:t>
      </w:r>
      <w:r w:rsidR="00791CD0">
        <w:rPr>
          <w:rFonts w:ascii="Arial" w:hAnsi="Arial" w:cs="Arial"/>
          <w:bCs/>
          <w:color w:val="000000"/>
          <w:sz w:val="20"/>
          <w:szCs w:val="20"/>
        </w:rPr>
        <w:t xml:space="preserve"> in the U</w:t>
      </w:r>
      <w:r w:rsidR="00E3127E">
        <w:rPr>
          <w:rFonts w:ascii="Arial" w:hAnsi="Arial" w:cs="Arial"/>
          <w:bCs/>
          <w:color w:val="000000"/>
          <w:sz w:val="20"/>
          <w:szCs w:val="20"/>
        </w:rPr>
        <w:t>nited States</w:t>
      </w:r>
      <w:r w:rsidR="00AC68A4">
        <w:rPr>
          <w:rFonts w:ascii="Arial" w:hAnsi="Arial" w:cs="Arial"/>
          <w:bCs/>
          <w:color w:val="000000"/>
          <w:sz w:val="20"/>
          <w:szCs w:val="20"/>
        </w:rPr>
        <w:t xml:space="preserve"> </w:t>
      </w:r>
      <w:r w:rsidR="00AC68A4">
        <w:rPr>
          <w:rFonts w:ascii="Arial" w:hAnsi="Arial" w:cs="Arial"/>
          <w:bCs/>
          <w:color w:val="000000"/>
          <w:sz w:val="20"/>
          <w:szCs w:val="20"/>
        </w:rPr>
        <w:fldChar w:fldCharType="begin"/>
      </w:r>
      <w:r w:rsidR="00AC68A4">
        <w:rPr>
          <w:rFonts w:ascii="Arial" w:hAnsi="Arial" w:cs="Arial"/>
          <w:bCs/>
          <w:color w:val="000000"/>
          <w:sz w:val="20"/>
          <w:szCs w:val="20"/>
        </w:rPr>
        <w:instrText xml:space="preserve"> ADDIN ZOTERO_ITEM CSL_CITATION {"citationID":"XSCeRNQD","properties":{"formattedCitation":"(6)","plainCitation":"(6)","noteIndex":0},"citationItems":[{"id":2515,"uris":["http://zotero.org/groups/4923355/items/W4UN2BE8"],"itemData":{"id":2515,"type":"article-journal","abstract":"Direct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00AC68A4">
        <w:rPr>
          <w:rFonts w:ascii="Arial" w:hAnsi="Arial" w:cs="Arial"/>
          <w:bCs/>
          <w:color w:val="000000"/>
          <w:sz w:val="20"/>
          <w:szCs w:val="20"/>
        </w:rPr>
        <w:fldChar w:fldCharType="separate"/>
      </w:r>
      <w:r w:rsidR="00AC68A4">
        <w:rPr>
          <w:rFonts w:ascii="Arial" w:hAnsi="Arial" w:cs="Arial"/>
          <w:bCs/>
          <w:noProof/>
          <w:color w:val="000000"/>
          <w:sz w:val="20"/>
          <w:szCs w:val="20"/>
        </w:rPr>
        <w:t>(6)</w:t>
      </w:r>
      <w:r w:rsidR="00AC68A4">
        <w:rPr>
          <w:rFonts w:ascii="Arial" w:hAnsi="Arial" w:cs="Arial"/>
          <w:bCs/>
          <w:color w:val="000000"/>
          <w:sz w:val="20"/>
          <w:szCs w:val="20"/>
        </w:rPr>
        <w:fldChar w:fldCharType="end"/>
      </w:r>
      <w:r w:rsidR="00AC68A4">
        <w:rPr>
          <w:rFonts w:ascii="Arial" w:hAnsi="Arial" w:cs="Arial"/>
          <w:bCs/>
          <w:color w:val="000000"/>
          <w:sz w:val="20"/>
          <w:szCs w:val="20"/>
        </w:rPr>
        <w:t>.</w:t>
      </w:r>
      <w:r w:rsidR="00984F4B">
        <w:rPr>
          <w:rFonts w:ascii="Arial" w:hAnsi="Arial" w:cs="Arial"/>
          <w:bCs/>
          <w:color w:val="000000"/>
          <w:sz w:val="20"/>
          <w:szCs w:val="20"/>
        </w:rPr>
        <w:t xml:space="preserve"> </w:t>
      </w:r>
    </w:p>
    <w:p w14:paraId="73812D63" w14:textId="1C92201B" w:rsidR="0084685D" w:rsidRDefault="00F266BA"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While </w:t>
      </w:r>
      <w:r w:rsidR="002E7CBC">
        <w:rPr>
          <w:rFonts w:ascii="Arial" w:hAnsi="Arial" w:cs="Arial"/>
          <w:bCs/>
          <w:color w:val="000000"/>
          <w:sz w:val="20"/>
          <w:szCs w:val="20"/>
        </w:rPr>
        <w:t>there is evidence</w:t>
      </w:r>
      <w:r>
        <w:rPr>
          <w:rFonts w:ascii="Arial" w:hAnsi="Arial" w:cs="Arial"/>
          <w:bCs/>
          <w:color w:val="000000"/>
          <w:sz w:val="20"/>
          <w:szCs w:val="20"/>
        </w:rPr>
        <w:t xml:space="preserve"> that </w:t>
      </w:r>
      <w:r w:rsidR="00B90723">
        <w:rPr>
          <w:rFonts w:ascii="Arial" w:hAnsi="Arial" w:cs="Arial"/>
          <w:bCs/>
          <w:color w:val="000000"/>
          <w:sz w:val="20"/>
          <w:szCs w:val="20"/>
        </w:rPr>
        <w:t>hurricanes</w:t>
      </w:r>
      <w:r>
        <w:rPr>
          <w:rFonts w:ascii="Arial" w:hAnsi="Arial" w:cs="Arial"/>
          <w:bCs/>
          <w:color w:val="000000"/>
          <w:sz w:val="20"/>
          <w:szCs w:val="20"/>
        </w:rPr>
        <w:t xml:space="preserve"> are </w:t>
      </w:r>
      <w:r w:rsidR="0079248B">
        <w:rPr>
          <w:rFonts w:ascii="Arial" w:hAnsi="Arial" w:cs="Arial"/>
          <w:bCs/>
          <w:color w:val="000000"/>
          <w:sz w:val="20"/>
          <w:szCs w:val="20"/>
        </w:rPr>
        <w:t>associated with</w:t>
      </w:r>
      <w:r>
        <w:rPr>
          <w:rFonts w:ascii="Arial" w:hAnsi="Arial" w:cs="Arial"/>
          <w:bCs/>
          <w:color w:val="000000"/>
          <w:sz w:val="20"/>
          <w:szCs w:val="20"/>
        </w:rPr>
        <w:t xml:space="preserve"> </w:t>
      </w:r>
      <w:r w:rsidR="00AD6149">
        <w:rPr>
          <w:rFonts w:ascii="Arial" w:hAnsi="Arial" w:cs="Arial"/>
          <w:bCs/>
          <w:color w:val="000000"/>
          <w:sz w:val="20"/>
          <w:szCs w:val="20"/>
        </w:rPr>
        <w:t>deaths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{"citationID":"bRGA6iZ4","properties":{"formattedCitation":"(7, 8)","plainCitation":"(7, 8)","noteIndex":0},"citationItems":[{"id":2522,"uris":["http://zotero.org/groups/4923355/items/KY974YVE"],"itemData":{"id":2522,"type":"article-journal","abstract":"Tropical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(7, 8)</w:t>
      </w:r>
      <w:r w:rsidR="000A1489">
        <w:rPr>
          <w:rFonts w:ascii="Arial" w:hAnsi="Arial" w:cs="Arial"/>
          <w:bCs/>
          <w:color w:val="000000"/>
          <w:sz w:val="20"/>
          <w:szCs w:val="20"/>
        </w:rPr>
        <w:fldChar w:fldCharType="end"/>
      </w:r>
      <w:r w:rsidR="000A1489">
        <w:rPr>
          <w:rFonts w:ascii="Arial" w:hAnsi="Arial" w:cs="Arial"/>
          <w:bCs/>
          <w:color w:val="000000"/>
          <w:sz w:val="20"/>
          <w:szCs w:val="20"/>
        </w:rPr>
        <w:t xml:space="preserve"> and hospitalization</w:t>
      </w:r>
      <w:r w:rsidR="00E66E99">
        <w:rPr>
          <w:rFonts w:ascii="Arial" w:hAnsi="Arial" w:cs="Arial"/>
          <w:bCs/>
          <w:color w:val="000000"/>
          <w:sz w:val="20"/>
          <w:szCs w:val="20"/>
        </w:rPr>
        <w:t>s</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{"citationID":"zh2llPU7","properties":{"formattedCitation":"(9)","plainCitation":"(9)","noteIndex":0},"citationItems":[{"id":2523,"uris":["http://zotero.org/groups/4923355/items/DJ6TMPXV"],"itemData":{"id":2523,"type":"article-journal","abstract":"Hurricanes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(9)</w:t>
      </w:r>
      <w:r w:rsidR="000A1489">
        <w:rPr>
          <w:rFonts w:ascii="Arial" w:hAnsi="Arial" w:cs="Arial"/>
          <w:bCs/>
          <w:color w:val="000000"/>
          <w:sz w:val="20"/>
          <w:szCs w:val="20"/>
        </w:rPr>
        <w:fldChar w:fldCharType="end"/>
      </w:r>
      <w:r w:rsidR="002C6E7F">
        <w:rPr>
          <w:rFonts w:ascii="Arial" w:hAnsi="Arial" w:cs="Arial"/>
          <w:bCs/>
          <w:color w:val="000000"/>
          <w:sz w:val="20"/>
          <w:szCs w:val="20"/>
        </w:rPr>
        <w:t xml:space="preserve"> from many major causes</w:t>
      </w:r>
      <w:r>
        <w:rPr>
          <w:rFonts w:ascii="Arial" w:hAnsi="Arial" w:cs="Arial"/>
          <w:bCs/>
          <w:color w:val="000000"/>
          <w:sz w:val="20"/>
          <w:szCs w:val="20"/>
        </w:rPr>
        <w:t xml:space="preserve">, </w:t>
      </w:r>
      <w:r w:rsidR="002E7CBC">
        <w:rPr>
          <w:rFonts w:ascii="Arial" w:hAnsi="Arial" w:cs="Arial"/>
          <w:bCs/>
          <w:color w:val="000000"/>
          <w:sz w:val="20"/>
          <w:szCs w:val="20"/>
        </w:rPr>
        <w:t>less</w:t>
      </w:r>
      <w:r>
        <w:rPr>
          <w:rFonts w:ascii="Arial" w:hAnsi="Arial" w:cs="Arial"/>
          <w:bCs/>
          <w:color w:val="000000"/>
          <w:sz w:val="20"/>
          <w:szCs w:val="20"/>
        </w:rPr>
        <w:t xml:space="preserve"> is known about their</w:t>
      </w:r>
      <w:r w:rsidR="00130F53">
        <w:rPr>
          <w:rFonts w:ascii="Arial" w:hAnsi="Arial" w:cs="Arial"/>
          <w:bCs/>
          <w:color w:val="000000"/>
          <w:sz w:val="20"/>
          <w:szCs w:val="20"/>
        </w:rPr>
        <w:t xml:space="preserve"> </w:t>
      </w:r>
      <w:r w:rsidR="002E7CBC">
        <w:rPr>
          <w:rFonts w:ascii="Arial" w:hAnsi="Arial" w:cs="Arial"/>
          <w:bCs/>
          <w:color w:val="000000"/>
          <w:sz w:val="20"/>
          <w:szCs w:val="20"/>
        </w:rPr>
        <w:t xml:space="preserve">societal </w:t>
      </w:r>
      <w:r w:rsidR="00130F53">
        <w:rPr>
          <w:rFonts w:ascii="Arial" w:hAnsi="Arial" w:cs="Arial"/>
          <w:bCs/>
          <w:color w:val="000000"/>
          <w:sz w:val="20"/>
          <w:szCs w:val="20"/>
        </w:rPr>
        <w:t>burden</w:t>
      </w:r>
      <w:r w:rsidR="00E30D1C">
        <w:rPr>
          <w:rFonts w:ascii="Arial" w:hAnsi="Arial" w:cs="Arial"/>
          <w:bCs/>
          <w:color w:val="000000"/>
          <w:sz w:val="20"/>
          <w:szCs w:val="20"/>
        </w:rPr>
        <w:t xml:space="preserve"> </w:t>
      </w:r>
      <w:r>
        <w:rPr>
          <w:rFonts w:ascii="Arial" w:hAnsi="Arial" w:cs="Arial"/>
          <w:bCs/>
          <w:color w:val="000000"/>
          <w:sz w:val="20"/>
          <w:szCs w:val="20"/>
        </w:rPr>
        <w:t>on</w:t>
      </w:r>
      <w:r w:rsidR="00130F53">
        <w:rPr>
          <w:rFonts w:ascii="Arial" w:hAnsi="Arial" w:cs="Arial"/>
          <w:bCs/>
          <w:color w:val="000000"/>
          <w:sz w:val="20"/>
          <w:szCs w:val="20"/>
        </w:rPr>
        <w:t xml:space="preserve"> medium and long-term</w:t>
      </w:r>
      <w:r>
        <w:rPr>
          <w:rFonts w:ascii="Arial" w:hAnsi="Arial" w:cs="Arial"/>
          <w:bCs/>
          <w:color w:val="000000"/>
          <w:sz w:val="20"/>
          <w:szCs w:val="20"/>
        </w:rPr>
        <w:t xml:space="preserve"> mental and behavioral health</w:t>
      </w:r>
      <w:r w:rsidR="000A1489">
        <w:rPr>
          <w:rFonts w:ascii="Arial" w:hAnsi="Arial" w:cs="Arial"/>
          <w:bCs/>
          <w:color w:val="000000"/>
          <w:sz w:val="20"/>
          <w:szCs w:val="20"/>
        </w:rPr>
        <w:t xml:space="preserve"> </w:t>
      </w:r>
      <w:r w:rsidR="000A148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{"citationID":"207ThVeY","properties":{"formattedCitation":"(10)","plainCitation":"(10)","noteIndex":0},"citationItems":[{"id":2528,"uris":["http://zotero.org/groups/4923355/items/V3JHAS5W"],"itemData":{"id":2528,"type":"article-journal","container-title":"Environmental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R."}],"accessed":{"date-parts":[["2023",9,27]]}}}],"schema":"https://github.com/citation-style-language/schema/raw/master/csl-citation.json"} </w:instrText>
      </w:r>
      <w:r w:rsidR="000A1489">
        <w:rPr>
          <w:rFonts w:ascii="Arial" w:hAnsi="Arial" w:cs="Arial"/>
          <w:bCs/>
          <w:color w:val="000000"/>
          <w:sz w:val="20"/>
          <w:szCs w:val="20"/>
        </w:rPr>
        <w:fldChar w:fldCharType="separate"/>
      </w:r>
      <w:r w:rsidR="000A1489">
        <w:rPr>
          <w:rFonts w:ascii="Arial" w:hAnsi="Arial" w:cs="Arial"/>
          <w:bCs/>
          <w:noProof/>
          <w:color w:val="000000"/>
          <w:sz w:val="20"/>
          <w:szCs w:val="20"/>
        </w:rPr>
        <w:t>(10)</w:t>
      </w:r>
      <w:r w:rsidR="000A1489">
        <w:rPr>
          <w:rFonts w:ascii="Arial" w:hAnsi="Arial" w:cs="Arial"/>
          <w:bCs/>
          <w:color w:val="000000"/>
          <w:sz w:val="20"/>
          <w:szCs w:val="20"/>
        </w:rPr>
        <w:fldChar w:fldCharType="end"/>
      </w:r>
      <w:r>
        <w:rPr>
          <w:rFonts w:ascii="Arial" w:hAnsi="Arial" w:cs="Arial"/>
          <w:bCs/>
          <w:color w:val="000000"/>
          <w:sz w:val="20"/>
          <w:szCs w:val="20"/>
        </w:rPr>
        <w:t>.</w:t>
      </w:r>
      <w:r w:rsidR="00130F53">
        <w:rPr>
          <w:rFonts w:ascii="Arial" w:hAnsi="Arial" w:cs="Arial"/>
          <w:bCs/>
          <w:color w:val="000000"/>
          <w:sz w:val="20"/>
          <w:szCs w:val="20"/>
        </w:rPr>
        <w:t xml:space="preserve"> </w:t>
      </w:r>
      <w:r w:rsidR="007E1E31">
        <w:rPr>
          <w:rFonts w:ascii="Arial" w:hAnsi="Arial" w:cs="Arial"/>
          <w:bCs/>
          <w:color w:val="000000"/>
          <w:sz w:val="20"/>
          <w:szCs w:val="20"/>
        </w:rPr>
        <w:t>C</w:t>
      </w:r>
      <w:r w:rsidR="0079248B">
        <w:rPr>
          <w:rFonts w:ascii="Arial" w:hAnsi="Arial" w:cs="Arial"/>
          <w:bCs/>
          <w:color w:val="000000"/>
          <w:sz w:val="20"/>
          <w:szCs w:val="20"/>
        </w:rPr>
        <w:t>hildren</w:t>
      </w:r>
      <w:r w:rsidR="006B0D43">
        <w:rPr>
          <w:rFonts w:ascii="Arial" w:hAnsi="Arial" w:cs="Arial"/>
          <w:bCs/>
          <w:color w:val="000000"/>
          <w:sz w:val="20"/>
          <w:szCs w:val="20"/>
        </w:rPr>
        <w:t xml:space="preserve"> and adolescents</w:t>
      </w:r>
      <w:r w:rsidR="0079248B">
        <w:rPr>
          <w:rFonts w:ascii="Arial" w:hAnsi="Arial" w:cs="Arial"/>
          <w:bCs/>
          <w:color w:val="000000"/>
          <w:sz w:val="20"/>
          <w:szCs w:val="20"/>
        </w:rPr>
        <w:t xml:space="preserve">, </w:t>
      </w:r>
      <w:r w:rsidR="00791CD0">
        <w:rPr>
          <w:rFonts w:ascii="Arial" w:hAnsi="Arial" w:cs="Arial"/>
          <w:bCs/>
          <w:color w:val="000000"/>
          <w:sz w:val="20"/>
          <w:szCs w:val="20"/>
        </w:rPr>
        <w:t xml:space="preserve">who are </w:t>
      </w:r>
      <w:r w:rsidR="005E7257">
        <w:rPr>
          <w:rFonts w:ascii="Arial" w:hAnsi="Arial" w:cs="Arial"/>
          <w:bCs/>
          <w:color w:val="000000"/>
          <w:sz w:val="20"/>
          <w:szCs w:val="20"/>
        </w:rPr>
        <w:t>particularly</w:t>
      </w:r>
      <w:r w:rsidR="0079248B">
        <w:rPr>
          <w:rFonts w:ascii="Arial" w:hAnsi="Arial" w:cs="Arial"/>
          <w:bCs/>
          <w:color w:val="000000"/>
          <w:sz w:val="20"/>
          <w:szCs w:val="20"/>
        </w:rPr>
        <w:t xml:space="preserve"> </w:t>
      </w:r>
      <w:r w:rsidR="00927CD7">
        <w:rPr>
          <w:rFonts w:ascii="Arial" w:hAnsi="Arial" w:cs="Arial"/>
          <w:bCs/>
          <w:color w:val="000000"/>
          <w:sz w:val="20"/>
          <w:szCs w:val="20"/>
        </w:rPr>
        <w:t xml:space="preserve">susceptible </w:t>
      </w:r>
      <w:r w:rsidR="0079248B">
        <w:rPr>
          <w:rFonts w:ascii="Arial" w:hAnsi="Arial" w:cs="Arial"/>
          <w:bCs/>
          <w:color w:val="000000"/>
          <w:sz w:val="20"/>
          <w:szCs w:val="20"/>
        </w:rPr>
        <w:t xml:space="preserve">to </w:t>
      </w:r>
      <w:r w:rsidR="007E2704">
        <w:rPr>
          <w:rFonts w:ascii="Arial" w:hAnsi="Arial" w:cs="Arial"/>
          <w:bCs/>
          <w:color w:val="000000"/>
          <w:sz w:val="20"/>
          <w:szCs w:val="20"/>
        </w:rPr>
        <w:t xml:space="preserve">climate-related </w:t>
      </w:r>
      <w:r w:rsidR="0079248B">
        <w:rPr>
          <w:rFonts w:ascii="Arial" w:hAnsi="Arial" w:cs="Arial"/>
          <w:bCs/>
          <w:color w:val="000000"/>
          <w:sz w:val="20"/>
          <w:szCs w:val="20"/>
        </w:rPr>
        <w:t>disasters</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{"citationID":"85skK0ox","properties":{"formattedCitation":"(11)","plainCitation":"(11)","noteIndex":0},"citationItems":[{"id":2530,"uris":["http://zotero.org/groups/4923355/items/EQANIJYE"],"itemData":{"id":2530,"type":"chapter","abstract":"Although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(11)</w:t>
      </w:r>
      <w:r w:rsidR="00904829">
        <w:rPr>
          <w:rFonts w:ascii="Arial" w:hAnsi="Arial" w:cs="Arial"/>
          <w:bCs/>
          <w:color w:val="000000"/>
          <w:sz w:val="20"/>
          <w:szCs w:val="20"/>
        </w:rPr>
        <w:fldChar w:fldCharType="end"/>
      </w:r>
      <w:r w:rsidR="00C43A0D">
        <w:rPr>
          <w:rFonts w:ascii="Arial" w:hAnsi="Arial" w:cs="Arial"/>
          <w:bCs/>
          <w:color w:val="000000"/>
          <w:sz w:val="20"/>
          <w:szCs w:val="20"/>
        </w:rPr>
        <w:t>,</w:t>
      </w:r>
      <w:r w:rsidR="0079248B">
        <w:rPr>
          <w:rFonts w:ascii="Arial" w:hAnsi="Arial" w:cs="Arial"/>
          <w:bCs/>
          <w:color w:val="000000"/>
          <w:sz w:val="20"/>
          <w:szCs w:val="20"/>
        </w:rPr>
        <w:t xml:space="preserve"> will experience more frequent and severe </w:t>
      </w:r>
      <w:r w:rsidR="00262044">
        <w:rPr>
          <w:rFonts w:ascii="Arial" w:hAnsi="Arial" w:cs="Arial"/>
          <w:bCs/>
          <w:color w:val="000000"/>
          <w:sz w:val="20"/>
          <w:szCs w:val="20"/>
        </w:rPr>
        <w:t>hurricanes</w:t>
      </w:r>
      <w:r w:rsidR="0079248B">
        <w:rPr>
          <w:rFonts w:ascii="Arial" w:hAnsi="Arial" w:cs="Arial"/>
          <w:bCs/>
          <w:color w:val="000000"/>
          <w:sz w:val="20"/>
          <w:szCs w:val="20"/>
        </w:rPr>
        <w:t xml:space="preserve"> in their lifetimes than previous generations</w:t>
      </w:r>
      <w:r w:rsidR="005E7257">
        <w:rPr>
          <w:rFonts w:ascii="Arial" w:hAnsi="Arial" w:cs="Arial"/>
          <w:bCs/>
          <w:color w:val="000000"/>
          <w:sz w:val="20"/>
          <w:szCs w:val="20"/>
        </w:rPr>
        <w:t xml:space="preserve"> due to climate change</w:t>
      </w:r>
      <w:r w:rsidR="00904829">
        <w:rPr>
          <w:rFonts w:ascii="Arial" w:hAnsi="Arial" w:cs="Arial"/>
          <w:bCs/>
          <w:color w:val="000000"/>
          <w:sz w:val="20"/>
          <w:szCs w:val="20"/>
        </w:rPr>
        <w:t xml:space="preserve"> </w:t>
      </w:r>
      <w:r w:rsidR="00904829">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TMN01sCA","properties":{"formattedCitation":"(12)","plainCitation":"(12)","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00904829">
        <w:rPr>
          <w:rFonts w:ascii="Arial" w:hAnsi="Arial" w:cs="Arial"/>
          <w:bCs/>
          <w:color w:val="000000"/>
          <w:sz w:val="20"/>
          <w:szCs w:val="20"/>
        </w:rPr>
        <w:fldChar w:fldCharType="separate"/>
      </w:r>
      <w:r w:rsidR="000A1489">
        <w:rPr>
          <w:rFonts w:ascii="Arial" w:hAnsi="Arial" w:cs="Arial"/>
          <w:bCs/>
          <w:noProof/>
          <w:color w:val="000000"/>
          <w:sz w:val="20"/>
          <w:szCs w:val="20"/>
        </w:rPr>
        <w:t>(12)</w:t>
      </w:r>
      <w:r w:rsidR="00904829">
        <w:rPr>
          <w:rFonts w:ascii="Arial" w:hAnsi="Arial" w:cs="Arial"/>
          <w:bCs/>
          <w:color w:val="000000"/>
          <w:sz w:val="20"/>
          <w:szCs w:val="20"/>
        </w:rPr>
        <w:fldChar w:fldCharType="end"/>
      </w:r>
      <w:r w:rsidR="0079248B">
        <w:rPr>
          <w:rFonts w:ascii="Arial" w:hAnsi="Arial" w:cs="Arial"/>
          <w:bCs/>
          <w:color w:val="000000"/>
          <w:sz w:val="20"/>
          <w:szCs w:val="20"/>
        </w:rPr>
        <w:t>.</w:t>
      </w:r>
      <w:r w:rsidR="00904829">
        <w:rPr>
          <w:rFonts w:ascii="Arial" w:hAnsi="Arial" w:cs="Arial"/>
          <w:bCs/>
          <w:color w:val="000000"/>
          <w:sz w:val="20"/>
          <w:szCs w:val="20"/>
        </w:rPr>
        <w:t xml:space="preserve"> </w:t>
      </w:r>
      <w:r w:rsidR="00262044">
        <w:rPr>
          <w:rFonts w:ascii="Arial" w:hAnsi="Arial" w:cs="Arial"/>
          <w:bCs/>
          <w:color w:val="000000"/>
          <w:sz w:val="20"/>
          <w:szCs w:val="20"/>
        </w:rPr>
        <w:t>Hurricanes</w:t>
      </w:r>
      <w:r w:rsidR="00DC78EB">
        <w:rPr>
          <w:rFonts w:ascii="Arial" w:hAnsi="Arial" w:cs="Arial"/>
          <w:bCs/>
          <w:color w:val="000000"/>
          <w:sz w:val="20"/>
          <w:szCs w:val="20"/>
        </w:rPr>
        <w:t xml:space="preserve"> that destroy school buildings</w:t>
      </w:r>
      <w:r w:rsidR="008D26C1">
        <w:rPr>
          <w:rFonts w:ascii="Arial" w:hAnsi="Arial" w:cs="Arial"/>
          <w:bCs/>
          <w:color w:val="000000"/>
          <w:sz w:val="20"/>
          <w:szCs w:val="20"/>
        </w:rPr>
        <w:t xml:space="preserve"> </w:t>
      </w:r>
      <w:r w:rsidR="00DC78EB">
        <w:rPr>
          <w:rFonts w:ascii="Arial" w:hAnsi="Arial" w:cs="Arial"/>
          <w:bCs/>
          <w:color w:val="000000"/>
          <w:sz w:val="20"/>
          <w:szCs w:val="20"/>
        </w:rPr>
        <w:t xml:space="preserve">and displace students and teachers may cause </w:t>
      </w:r>
      <w:r w:rsidR="001642CE">
        <w:rPr>
          <w:rFonts w:ascii="Arial" w:hAnsi="Arial" w:cs="Arial"/>
          <w:bCs/>
          <w:color w:val="000000"/>
          <w:sz w:val="20"/>
          <w:szCs w:val="20"/>
        </w:rPr>
        <w:t xml:space="preserve">children </w:t>
      </w:r>
      <w:r w:rsidR="00DC78EB">
        <w:rPr>
          <w:rFonts w:ascii="Arial" w:hAnsi="Arial" w:cs="Arial"/>
          <w:bCs/>
          <w:color w:val="000000"/>
          <w:sz w:val="20"/>
          <w:szCs w:val="20"/>
        </w:rPr>
        <w:t>to</w:t>
      </w:r>
      <w:r w:rsidR="001642CE">
        <w:rPr>
          <w:rFonts w:ascii="Arial" w:hAnsi="Arial" w:cs="Arial"/>
          <w:bCs/>
          <w:color w:val="000000"/>
          <w:sz w:val="20"/>
          <w:szCs w:val="20"/>
        </w:rPr>
        <w:t xml:space="preserve"> miss school, have poor</w:t>
      </w:r>
      <w:r w:rsidR="002B1A3A">
        <w:rPr>
          <w:rFonts w:ascii="Arial" w:hAnsi="Arial" w:cs="Arial"/>
          <w:bCs/>
          <w:color w:val="000000"/>
          <w:sz w:val="20"/>
          <w:szCs w:val="20"/>
        </w:rPr>
        <w:t>er</w:t>
      </w:r>
      <w:r w:rsidR="001642CE">
        <w:rPr>
          <w:rFonts w:ascii="Arial" w:hAnsi="Arial" w:cs="Arial"/>
          <w:bCs/>
          <w:color w:val="000000"/>
          <w:sz w:val="20"/>
          <w:szCs w:val="20"/>
        </w:rPr>
        <w:t xml:space="preserve"> academic performance and delayed progress, or fail to complete their education altogether</w:t>
      </w:r>
      <w:r w:rsidR="00DC78EB">
        <w:rPr>
          <w:rFonts w:ascii="Arial" w:hAnsi="Arial" w:cs="Arial"/>
          <w:bCs/>
          <w:color w:val="000000"/>
          <w:sz w:val="20"/>
          <w:szCs w:val="20"/>
        </w:rPr>
        <w:t xml:space="preserve"> </w:t>
      </w:r>
      <w:r w:rsidR="00BB58C5">
        <w:rPr>
          <w:rFonts w:ascii="Arial" w:hAnsi="Arial" w:cs="Arial"/>
          <w:bCs/>
          <w:color w:val="000000"/>
          <w:sz w:val="20"/>
          <w:szCs w:val="20"/>
        </w:rPr>
        <w:fldChar w:fldCharType="begin"/>
      </w:r>
      <w:r w:rsidR="000A1489">
        <w:rPr>
          <w:rFonts w:ascii="Arial" w:hAnsi="Arial" w:cs="Arial"/>
          <w:bCs/>
          <w:color w:val="000000"/>
          <w:sz w:val="20"/>
          <w:szCs w:val="20"/>
        </w:rPr>
        <w:instrText xml:space="preserve"> ADDIN ZOTERO_ITEM CSL_CITATION {"citationID":"grCq05FK","properties":{"formattedCitation":"(13)","plainCitation":"(13)","noteIndex":0},"citationItems":[{"id":2533,"uris":["http://zotero.org/groups/4923355/items/BYCBUGSM"],"itemData":{"id":2533,"type":"article-journal","abstract":"This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00BB58C5">
        <w:rPr>
          <w:rFonts w:ascii="Arial" w:hAnsi="Arial" w:cs="Arial"/>
          <w:bCs/>
          <w:color w:val="000000"/>
          <w:sz w:val="20"/>
          <w:szCs w:val="20"/>
        </w:rPr>
        <w:fldChar w:fldCharType="separate"/>
      </w:r>
      <w:r w:rsidR="000A1489">
        <w:rPr>
          <w:rFonts w:ascii="Arial" w:hAnsi="Arial" w:cs="Arial"/>
          <w:bCs/>
          <w:noProof/>
          <w:color w:val="000000"/>
          <w:sz w:val="20"/>
          <w:szCs w:val="20"/>
        </w:rPr>
        <w:t>(13)</w:t>
      </w:r>
      <w:r w:rsidR="00BB58C5">
        <w:rPr>
          <w:rFonts w:ascii="Arial" w:hAnsi="Arial" w:cs="Arial"/>
          <w:bCs/>
          <w:color w:val="000000"/>
          <w:sz w:val="20"/>
          <w:szCs w:val="20"/>
        </w:rPr>
        <w:fldChar w:fldCharType="end"/>
      </w:r>
      <w:r w:rsidR="00BB58C5">
        <w:rPr>
          <w:rFonts w:ascii="Arial" w:hAnsi="Arial" w:cs="Arial"/>
          <w:bCs/>
          <w:color w:val="000000"/>
          <w:sz w:val="20"/>
          <w:szCs w:val="20"/>
        </w:rPr>
        <w:t xml:space="preserve">. </w:t>
      </w:r>
      <w:r w:rsidR="00984F4B">
        <w:rPr>
          <w:rFonts w:ascii="Arial" w:hAnsi="Arial" w:cs="Arial"/>
          <w:bCs/>
          <w:color w:val="000000"/>
          <w:sz w:val="20"/>
          <w:szCs w:val="20"/>
        </w:rPr>
        <w:t xml:space="preserve">Hurricane Katrina in 2005, for example, displaced </w:t>
      </w:r>
      <w:r w:rsidR="00D90C6B">
        <w:rPr>
          <w:rFonts w:ascii="Arial" w:hAnsi="Arial" w:cs="Arial"/>
          <w:bCs/>
          <w:color w:val="000000"/>
          <w:sz w:val="20"/>
          <w:szCs w:val="20"/>
        </w:rPr>
        <w:t>348,000 students across</w:t>
      </w:r>
      <w:r w:rsidR="00984F4B">
        <w:rPr>
          <w:rFonts w:ascii="Arial" w:hAnsi="Arial" w:cs="Arial"/>
          <w:bCs/>
          <w:color w:val="000000"/>
          <w:sz w:val="20"/>
          <w:szCs w:val="20"/>
        </w:rPr>
        <w:t xml:space="preserve"> </w:t>
      </w:r>
      <w:r w:rsidR="00D90C6B">
        <w:rPr>
          <w:rFonts w:ascii="Arial" w:hAnsi="Arial" w:cs="Arial"/>
          <w:bCs/>
          <w:color w:val="000000"/>
          <w:sz w:val="20"/>
          <w:szCs w:val="20"/>
        </w:rPr>
        <w:t xml:space="preserve">Louisiana, Mississippi, and Alabama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{"citationID":"g1hBIU6o","properties":{"formattedCitation":"(14)","plainCitation":"(14)","noteIndex":0},"citationItems":[{"id":2544,"uris":["http://zotero.org/groups/4923355/items/EJC6JN6R"],"itemData":{"id":2544,"type":"article-journal","abstract":"Hurricane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(14)</w:t>
      </w:r>
      <w:r w:rsidR="00D90C6B">
        <w:rPr>
          <w:rFonts w:ascii="Arial" w:hAnsi="Arial" w:cs="Arial"/>
          <w:bCs/>
          <w:color w:val="000000"/>
          <w:sz w:val="20"/>
          <w:szCs w:val="20"/>
        </w:rPr>
        <w:fldChar w:fldCharType="end"/>
      </w:r>
      <w:r w:rsidR="00D90C6B">
        <w:rPr>
          <w:rFonts w:ascii="Arial" w:hAnsi="Arial" w:cs="Arial"/>
          <w:bCs/>
          <w:color w:val="000000"/>
          <w:sz w:val="20"/>
          <w:szCs w:val="20"/>
        </w:rPr>
        <w:t xml:space="preserve"> </w:t>
      </w:r>
      <w:r w:rsidR="00984F4B">
        <w:rPr>
          <w:rFonts w:ascii="Arial" w:hAnsi="Arial" w:cs="Arial"/>
          <w:bCs/>
          <w:color w:val="000000"/>
          <w:sz w:val="20"/>
          <w:szCs w:val="20"/>
        </w:rPr>
        <w:t>and destroyed nearly 80 percent of New Orleans’s public school buildings</w:t>
      </w:r>
      <w:r w:rsidR="00D90C6B">
        <w:rPr>
          <w:rFonts w:ascii="Arial" w:hAnsi="Arial" w:cs="Arial"/>
          <w:bCs/>
          <w:color w:val="000000"/>
          <w:sz w:val="20"/>
          <w:szCs w:val="20"/>
        </w:rPr>
        <w:t xml:space="preserve"> </w:t>
      </w:r>
      <w:r w:rsidR="00D90C6B">
        <w:rPr>
          <w:rFonts w:ascii="Arial" w:hAnsi="Arial" w:cs="Arial"/>
          <w:bCs/>
          <w:color w:val="000000"/>
          <w:sz w:val="20"/>
          <w:szCs w:val="20"/>
        </w:rPr>
        <w:fldChar w:fldCharType="begin"/>
      </w:r>
      <w:r w:rsidR="00D90C6B">
        <w:rPr>
          <w:rFonts w:ascii="Arial" w:hAnsi="Arial" w:cs="Arial"/>
          <w:bCs/>
          <w:color w:val="000000"/>
          <w:sz w:val="20"/>
          <w:szCs w:val="20"/>
        </w:rPr>
        <w:instrText xml:space="preserve"> ADDIN ZOTERO_ITEM CSL_CITATION {"citationID":"8pIFnzdu","properties":{"formattedCitation":"(15)","plainCitation":"(15)","noteIndex":0},"citationItems":[{"id":2520,"uris":["http://zotero.org/groups/4923355/items/RDY32GVQ"],"itemData":{"id":2520,"type":"post-weblog","container-title":"HuffPost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00D90C6B">
        <w:rPr>
          <w:rFonts w:ascii="Arial" w:hAnsi="Arial" w:cs="Arial"/>
          <w:bCs/>
          <w:color w:val="000000"/>
          <w:sz w:val="20"/>
          <w:szCs w:val="20"/>
        </w:rPr>
        <w:fldChar w:fldCharType="separate"/>
      </w:r>
      <w:r w:rsidR="00D90C6B">
        <w:rPr>
          <w:rFonts w:ascii="Arial" w:hAnsi="Arial" w:cs="Arial"/>
          <w:bCs/>
          <w:noProof/>
          <w:color w:val="000000"/>
          <w:sz w:val="20"/>
          <w:szCs w:val="20"/>
        </w:rPr>
        <w:t>(15)</w:t>
      </w:r>
      <w:r w:rsidR="00D90C6B">
        <w:rPr>
          <w:rFonts w:ascii="Arial" w:hAnsi="Arial" w:cs="Arial"/>
          <w:bCs/>
          <w:color w:val="000000"/>
          <w:sz w:val="20"/>
          <w:szCs w:val="20"/>
        </w:rPr>
        <w:fldChar w:fldCharType="end"/>
      </w:r>
      <w:r w:rsidR="00984F4B">
        <w:rPr>
          <w:rFonts w:ascii="Arial" w:hAnsi="Arial" w:cs="Arial"/>
          <w:bCs/>
          <w:color w:val="000000"/>
          <w:sz w:val="20"/>
          <w:szCs w:val="20"/>
        </w:rPr>
        <w:t>.</w:t>
      </w:r>
      <w:r w:rsidR="00E55507">
        <w:rPr>
          <w:rFonts w:ascii="Arial" w:hAnsi="Arial" w:cs="Arial"/>
          <w:bCs/>
          <w:color w:val="000000"/>
          <w:sz w:val="20"/>
          <w:szCs w:val="20"/>
        </w:rPr>
        <w:t xml:space="preserve"> </w:t>
      </w:r>
      <w:r w:rsidR="00225387">
        <w:rPr>
          <w:rFonts w:ascii="Arial" w:hAnsi="Arial" w:cs="Arial"/>
          <w:bCs/>
          <w:color w:val="000000"/>
          <w:sz w:val="20"/>
          <w:szCs w:val="20"/>
        </w:rPr>
        <w:t xml:space="preserve">The strongest </w:t>
      </w:r>
      <w:r w:rsidR="008877F0">
        <w:rPr>
          <w:rFonts w:ascii="Arial" w:hAnsi="Arial" w:cs="Arial"/>
          <w:bCs/>
          <w:color w:val="000000"/>
          <w:sz w:val="20"/>
          <w:szCs w:val="20"/>
        </w:rPr>
        <w:t xml:space="preserve">tropical cyclones (hurricane-force winds) </w:t>
      </w:r>
      <w:r w:rsidR="00A4014A">
        <w:rPr>
          <w:rFonts w:ascii="Arial" w:hAnsi="Arial" w:cs="Arial"/>
          <w:bCs/>
          <w:color w:val="000000"/>
          <w:sz w:val="20"/>
          <w:szCs w:val="20"/>
        </w:rPr>
        <w:t xml:space="preserve">have </w:t>
      </w:r>
      <w:r w:rsidR="00225387">
        <w:rPr>
          <w:rFonts w:ascii="Arial" w:hAnsi="Arial" w:cs="Arial"/>
          <w:bCs/>
          <w:color w:val="000000"/>
          <w:sz w:val="20"/>
          <w:szCs w:val="20"/>
        </w:rPr>
        <w:t>had</w:t>
      </w:r>
      <w:r w:rsidR="00A4014A">
        <w:rPr>
          <w:rFonts w:ascii="Arial" w:hAnsi="Arial" w:cs="Arial"/>
          <w:bCs/>
          <w:color w:val="000000"/>
          <w:sz w:val="20"/>
          <w:szCs w:val="20"/>
        </w:rPr>
        <w:t xml:space="preserve"> </w:t>
      </w:r>
      <w:r w:rsidR="00225387">
        <w:rPr>
          <w:rFonts w:ascii="Arial" w:hAnsi="Arial" w:cs="Arial"/>
          <w:bCs/>
          <w:color w:val="000000"/>
          <w:sz w:val="20"/>
          <w:szCs w:val="20"/>
        </w:rPr>
        <w:t>long</w:t>
      </w:r>
      <w:r w:rsidR="00BE275F">
        <w:rPr>
          <w:rFonts w:ascii="Arial" w:hAnsi="Arial" w:cs="Arial"/>
          <w:bCs/>
          <w:color w:val="000000"/>
          <w:sz w:val="20"/>
          <w:szCs w:val="20"/>
        </w:rPr>
        <w:t>-</w:t>
      </w:r>
      <w:r w:rsidR="00A4014A">
        <w:rPr>
          <w:rFonts w:ascii="Arial" w:hAnsi="Arial" w:cs="Arial"/>
          <w:bCs/>
          <w:color w:val="000000"/>
          <w:sz w:val="20"/>
          <w:szCs w:val="20"/>
        </w:rPr>
        <w:t xml:space="preserve">lasting deleterious </w:t>
      </w:r>
      <w:r w:rsidR="00225387">
        <w:rPr>
          <w:rFonts w:ascii="Arial" w:hAnsi="Arial" w:cs="Arial"/>
          <w:bCs/>
          <w:color w:val="000000"/>
          <w:sz w:val="20"/>
          <w:szCs w:val="20"/>
        </w:rPr>
        <w:t>impacts</w:t>
      </w:r>
      <w:r w:rsidR="00A4014A">
        <w:rPr>
          <w:rFonts w:ascii="Arial" w:hAnsi="Arial" w:cs="Arial"/>
          <w:bCs/>
          <w:color w:val="000000"/>
          <w:sz w:val="20"/>
          <w:szCs w:val="20"/>
        </w:rPr>
        <w:t xml:space="preserve"> on education</w:t>
      </w:r>
      <w:r w:rsidR="00225387">
        <w:rPr>
          <w:rFonts w:ascii="Arial" w:hAnsi="Arial" w:cs="Arial"/>
          <w:bCs/>
          <w:color w:val="000000"/>
          <w:sz w:val="20"/>
          <w:szCs w:val="20"/>
        </w:rPr>
        <w:t xml:space="preserve"> systems</w:t>
      </w:r>
      <w:r w:rsidR="00A4014A">
        <w:rPr>
          <w:rFonts w:ascii="Arial" w:hAnsi="Arial" w:cs="Arial"/>
          <w:bCs/>
          <w:color w:val="000000"/>
          <w:sz w:val="20"/>
          <w:szCs w:val="20"/>
        </w:rPr>
        <w:t xml:space="preserve"> </w:t>
      </w:r>
      <w:r w:rsidR="00225387">
        <w:rPr>
          <w:rFonts w:ascii="Arial" w:hAnsi="Arial" w:cs="Arial"/>
          <w:bCs/>
          <w:color w:val="000000"/>
          <w:sz w:val="20"/>
          <w:szCs w:val="20"/>
        </w:rPr>
        <w:t>i</w:t>
      </w:r>
      <w:r w:rsidR="00A4014A">
        <w:rPr>
          <w:rFonts w:ascii="Arial" w:hAnsi="Arial" w:cs="Arial"/>
          <w:bCs/>
          <w:color w:val="000000"/>
          <w:sz w:val="20"/>
          <w:szCs w:val="20"/>
        </w:rPr>
        <w:t>n highly impacted communities</w:t>
      </w:r>
      <w:r w:rsidR="00225387">
        <w:rPr>
          <w:rFonts w:ascii="Arial" w:hAnsi="Arial" w:cs="Arial"/>
          <w:bCs/>
          <w:color w:val="000000"/>
          <w:sz w:val="20"/>
          <w:szCs w:val="20"/>
        </w:rPr>
        <w:t xml:space="preserve"> throughout the United States </w:t>
      </w:r>
      <w:r w:rsidR="00225387">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{"citationID":"hnxXh5TQ","properties":{"formattedCitation":"(16)","plainCitation":"(16)","noteIndex":0},"citationItems":[{"id":2713,"uris":["http://zotero.org/groups/4923355/items/FC6GSBTV"],"itemData":{"id":2713,"type":"article-journal","abstract":"Purpose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00225387">
        <w:rPr>
          <w:rFonts w:ascii="Arial" w:hAnsi="Arial" w:cs="Arial"/>
          <w:bCs/>
          <w:color w:val="000000"/>
          <w:sz w:val="20"/>
          <w:szCs w:val="20"/>
        </w:rPr>
        <w:fldChar w:fldCharType="separate"/>
      </w:r>
      <w:r w:rsidR="00225387">
        <w:rPr>
          <w:rFonts w:ascii="Arial" w:hAnsi="Arial" w:cs="Arial"/>
          <w:bCs/>
          <w:noProof/>
          <w:color w:val="000000"/>
          <w:sz w:val="20"/>
          <w:szCs w:val="20"/>
        </w:rPr>
        <w:t>(16)</w:t>
      </w:r>
      <w:r w:rsidR="00225387">
        <w:rPr>
          <w:rFonts w:ascii="Arial" w:hAnsi="Arial" w:cs="Arial"/>
          <w:bCs/>
          <w:color w:val="000000"/>
          <w:sz w:val="20"/>
          <w:szCs w:val="20"/>
        </w:rPr>
        <w:fldChar w:fldCharType="end"/>
      </w:r>
      <w:r w:rsidR="00A4014A">
        <w:rPr>
          <w:rFonts w:ascii="Arial" w:hAnsi="Arial" w:cs="Arial"/>
          <w:bCs/>
          <w:color w:val="000000"/>
          <w:sz w:val="20"/>
          <w:szCs w:val="20"/>
        </w:rPr>
        <w:t xml:space="preserve">. </w:t>
      </w:r>
    </w:p>
    <w:p w14:paraId="506F5B16" w14:textId="4D4F41DF" w:rsidR="00885B55" w:rsidRPr="00735BBE" w:rsidRDefault="00DD06D2" w:rsidP="00885B55">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Several studies</w:t>
      </w:r>
      <w:r w:rsidR="00885B55">
        <w:rPr>
          <w:rFonts w:ascii="Arial" w:hAnsi="Arial" w:cs="Arial"/>
          <w:bCs/>
          <w:color w:val="000000"/>
          <w:sz w:val="20"/>
          <w:szCs w:val="20"/>
        </w:rPr>
        <w:t>, most of which examined the aftermath of Hurricanes Katrina and Rita,</w:t>
      </w:r>
      <w:r w:rsidR="00A80063">
        <w:rPr>
          <w:rFonts w:ascii="Arial" w:hAnsi="Arial" w:cs="Arial"/>
          <w:bCs/>
          <w:color w:val="000000"/>
          <w:sz w:val="20"/>
          <w:szCs w:val="20"/>
        </w:rPr>
        <w:t xml:space="preserve"> ha</w:t>
      </w:r>
      <w:r>
        <w:rPr>
          <w:rFonts w:ascii="Arial" w:hAnsi="Arial" w:cs="Arial"/>
          <w:bCs/>
          <w:color w:val="000000"/>
          <w:sz w:val="20"/>
          <w:szCs w:val="20"/>
        </w:rPr>
        <w:t>ve</w:t>
      </w:r>
      <w:r w:rsidR="00BB58C5">
        <w:rPr>
          <w:rFonts w:ascii="Arial" w:hAnsi="Arial" w:cs="Arial"/>
          <w:bCs/>
          <w:color w:val="000000"/>
          <w:sz w:val="20"/>
          <w:szCs w:val="20"/>
        </w:rPr>
        <w:t xml:space="preserve"> identified the adverse effects </w:t>
      </w:r>
      <w:r w:rsidR="0084685D">
        <w:rPr>
          <w:rFonts w:ascii="Arial" w:hAnsi="Arial" w:cs="Arial"/>
          <w:bCs/>
          <w:color w:val="000000"/>
          <w:sz w:val="20"/>
          <w:szCs w:val="20"/>
        </w:rPr>
        <w:t xml:space="preserve">of </w:t>
      </w:r>
      <w:ins w:id="58" w:author="Gabriella Meltzer" w:date="2023-12-02T15:35:00Z">
        <w:r w:rsidR="00E3139F">
          <w:rPr>
            <w:rFonts w:ascii="Arial" w:hAnsi="Arial" w:cs="Arial"/>
            <w:bCs/>
            <w:color w:val="000000"/>
            <w:sz w:val="20"/>
            <w:szCs w:val="20"/>
          </w:rPr>
          <w:t xml:space="preserve">individual </w:t>
        </w:r>
      </w:ins>
      <w:r w:rsidR="00833A54">
        <w:rPr>
          <w:rFonts w:ascii="Arial" w:hAnsi="Arial" w:cs="Arial"/>
          <w:bCs/>
          <w:color w:val="000000"/>
          <w:sz w:val="20"/>
          <w:szCs w:val="20"/>
        </w:rPr>
        <w:t xml:space="preserve">major hurricanes on student </w:t>
      </w:r>
      <w:r w:rsidR="00A80063">
        <w:rPr>
          <w:rFonts w:ascii="Arial" w:hAnsi="Arial" w:cs="Arial"/>
          <w:bCs/>
          <w:color w:val="000000"/>
          <w:sz w:val="20"/>
          <w:szCs w:val="20"/>
        </w:rPr>
        <w:t>educational outcomes</w:t>
      </w:r>
      <w:r w:rsidR="00885B55">
        <w:rPr>
          <w:rFonts w:ascii="Arial" w:hAnsi="Arial" w:cs="Arial"/>
          <w:bCs/>
          <w:color w:val="000000"/>
          <w:sz w:val="20"/>
          <w:szCs w:val="20"/>
        </w:rPr>
        <w:t xml:space="preserve"> such as academic achievement</w:t>
      </w:r>
      <w:r w:rsidR="00D90C6B">
        <w:rPr>
          <w:rFonts w:ascii="Arial" w:hAnsi="Arial" w:cs="Arial"/>
          <w:bCs/>
          <w:color w:val="000000"/>
          <w:sz w:val="20"/>
          <w:szCs w:val="20"/>
        </w:rPr>
        <w:t>,</w:t>
      </w:r>
      <w:r w:rsidR="00885B55">
        <w:rPr>
          <w:rFonts w:ascii="Arial" w:hAnsi="Arial" w:cs="Arial"/>
          <w:bCs/>
          <w:color w:val="000000"/>
          <w:sz w:val="20"/>
          <w:szCs w:val="20"/>
        </w:rPr>
        <w:t xml:space="preserve"> negative behaviors, and school attendance</w:t>
      </w:r>
      <w:r w:rsidR="00C16083">
        <w:rPr>
          <w:rFonts w:ascii="Arial" w:hAnsi="Arial" w:cs="Arial"/>
          <w:bCs/>
          <w:color w:val="000000"/>
          <w:sz w:val="20"/>
          <w:szCs w:val="20"/>
        </w:rPr>
        <w:t xml:space="preserve"> </w:t>
      </w:r>
      <w:r w:rsidR="00C16083">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{"citationID":"oukmFJye","properties":{"formattedCitation":"(17\\uc0\\u8211{}21)","plainCitation":"(17–21)","noteIndex":0},"citationItems":[{"id":2542,"uris":["http://zotero.org/groups/4923355/items/A2EZP9QD"],"itemData":{"id":2542,"type":"article-journal","abstract":"Despite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16083">
        <w:rPr>
          <w:rFonts w:ascii="Arial" w:hAnsi="Arial" w:cs="Arial"/>
          <w:bCs/>
          <w:color w:val="000000"/>
          <w:sz w:val="20"/>
          <w:szCs w:val="20"/>
        </w:rPr>
        <w:fldChar w:fldCharType="separate"/>
      </w:r>
      <w:r w:rsidR="00225387" w:rsidRPr="00225387">
        <w:rPr>
          <w:rFonts w:ascii="Arial" w:hAnsi="Arial" w:cs="Arial"/>
          <w:color w:val="000000"/>
          <w:sz w:val="20"/>
        </w:rPr>
        <w:t>(17–21)</w:t>
      </w:r>
      <w:r w:rsidR="00C16083">
        <w:rPr>
          <w:rFonts w:ascii="Arial" w:hAnsi="Arial" w:cs="Arial"/>
          <w:bCs/>
          <w:color w:val="000000"/>
          <w:sz w:val="20"/>
          <w:szCs w:val="20"/>
        </w:rPr>
        <w:fldChar w:fldCharType="end"/>
      </w:r>
      <w:r w:rsidR="00885B55">
        <w:rPr>
          <w:rFonts w:ascii="Arial" w:hAnsi="Arial" w:cs="Arial"/>
          <w:bCs/>
          <w:color w:val="000000"/>
          <w:sz w:val="20"/>
          <w:szCs w:val="20"/>
        </w:rPr>
        <w:t>.</w:t>
      </w:r>
      <w:r w:rsidR="00D90C6B">
        <w:rPr>
          <w:rFonts w:ascii="Arial" w:hAnsi="Arial" w:cs="Arial"/>
          <w:bCs/>
          <w:color w:val="000000"/>
          <w:sz w:val="20"/>
          <w:szCs w:val="20"/>
        </w:rPr>
        <w:t xml:space="preserve"> </w:t>
      </w:r>
      <w:r w:rsidR="00885B55">
        <w:rPr>
          <w:rFonts w:ascii="Arial" w:hAnsi="Arial" w:cs="Arial"/>
          <w:bCs/>
          <w:color w:val="000000"/>
          <w:sz w:val="20"/>
          <w:szCs w:val="20"/>
        </w:rPr>
        <w:t xml:space="preserve">Despite this research, no study to date has comprehensively assessed the impact of </w:t>
      </w:r>
      <w:r w:rsidR="00C66253">
        <w:rPr>
          <w:rFonts w:ascii="Arial" w:hAnsi="Arial" w:cs="Arial"/>
          <w:bCs/>
          <w:color w:val="000000"/>
          <w:sz w:val="20"/>
          <w:szCs w:val="20"/>
        </w:rPr>
        <w:t>hurricanes</w:t>
      </w:r>
      <w:r w:rsidR="00885B55">
        <w:rPr>
          <w:rFonts w:ascii="Arial" w:hAnsi="Arial" w:cs="Arial"/>
          <w:bCs/>
          <w:color w:val="000000"/>
          <w:sz w:val="20"/>
          <w:szCs w:val="20"/>
        </w:rPr>
        <w:t xml:space="preserve"> on educational attainment over multiple years of study across the entire United States</w:t>
      </w:r>
      <w:ins w:id="59" w:author="Gabriella Meltzer" w:date="2023-12-02T15:35:00Z">
        <w:r w:rsidR="00E3139F">
          <w:rPr>
            <w:rFonts w:ascii="Arial" w:hAnsi="Arial" w:cs="Arial"/>
            <w:bCs/>
            <w:color w:val="000000"/>
            <w:sz w:val="20"/>
            <w:szCs w:val="20"/>
          </w:rPr>
          <w:t xml:space="preserve"> or assessed differences across climatically and politically differing states</w:t>
        </w:r>
      </w:ins>
      <w:r w:rsidR="00885B55">
        <w:rPr>
          <w:rFonts w:ascii="Arial" w:hAnsi="Arial" w:cs="Arial"/>
          <w:bCs/>
          <w:color w:val="000000"/>
          <w:sz w:val="20"/>
          <w:szCs w:val="20"/>
        </w:rPr>
        <w:t>. Here, we examine</w:t>
      </w:r>
      <w:r w:rsidR="00E66E99">
        <w:rPr>
          <w:rFonts w:ascii="Arial" w:hAnsi="Arial" w:cs="Arial"/>
          <w:bCs/>
          <w:color w:val="000000"/>
          <w:sz w:val="20"/>
          <w:szCs w:val="20"/>
        </w:rPr>
        <w:t>d</w:t>
      </w:r>
      <w:r w:rsidR="00885B55">
        <w:rPr>
          <w:rFonts w:ascii="Arial" w:hAnsi="Arial" w:cs="Arial"/>
          <w:bCs/>
          <w:color w:val="000000"/>
          <w:sz w:val="20"/>
          <w:szCs w:val="20"/>
        </w:rPr>
        <w:t xml:space="preserve"> the association between </w:t>
      </w:r>
      <w:r w:rsidR="00C66253">
        <w:rPr>
          <w:rFonts w:ascii="Arial" w:hAnsi="Arial" w:cs="Arial"/>
          <w:bCs/>
          <w:color w:val="000000"/>
          <w:sz w:val="20"/>
          <w:szCs w:val="20"/>
        </w:rPr>
        <w:t xml:space="preserve">hurricane-force </w:t>
      </w:r>
      <w:r w:rsidR="00885B55">
        <w:rPr>
          <w:rFonts w:ascii="Arial" w:hAnsi="Arial" w:cs="Arial"/>
          <w:bCs/>
          <w:color w:val="000000"/>
          <w:sz w:val="20"/>
          <w:szCs w:val="20"/>
        </w:rPr>
        <w:t xml:space="preserve">tropical cyclones and educational attainment among elementary- and middle school-age students in all affected counties of the United States. Our objectives </w:t>
      </w:r>
      <w:r w:rsidR="00E66E99">
        <w:rPr>
          <w:rFonts w:ascii="Arial" w:hAnsi="Arial" w:cs="Arial"/>
          <w:bCs/>
          <w:color w:val="000000"/>
          <w:sz w:val="20"/>
          <w:szCs w:val="20"/>
        </w:rPr>
        <w:t xml:space="preserve">were </w:t>
      </w:r>
      <w:r w:rsidR="00885B55">
        <w:rPr>
          <w:rFonts w:ascii="Arial" w:hAnsi="Arial" w:cs="Arial"/>
          <w:bCs/>
          <w:color w:val="000000"/>
          <w:sz w:val="20"/>
          <w:szCs w:val="20"/>
        </w:rPr>
        <w:t xml:space="preserve">to (1) </w:t>
      </w:r>
      <w:r w:rsidR="00847288">
        <w:rPr>
          <w:rFonts w:ascii="Arial" w:hAnsi="Arial" w:cs="Arial"/>
          <w:color w:val="000000"/>
          <w:sz w:val="20"/>
          <w:szCs w:val="20"/>
        </w:rPr>
        <w:t xml:space="preserve">estimate the association between </w:t>
      </w:r>
      <w:r w:rsidR="00C66253">
        <w:rPr>
          <w:rFonts w:ascii="Arial" w:hAnsi="Arial" w:cs="Arial"/>
          <w:color w:val="000000"/>
          <w:sz w:val="20"/>
          <w:szCs w:val="20"/>
        </w:rPr>
        <w:t xml:space="preserve">hurricane-force </w:t>
      </w:r>
      <w:r w:rsidR="00847288">
        <w:rPr>
          <w:rFonts w:ascii="Arial" w:hAnsi="Arial" w:cs="Arial"/>
          <w:color w:val="000000"/>
          <w:sz w:val="20"/>
          <w:szCs w:val="20"/>
        </w:rPr>
        <w:t xml:space="preserve">tropical cyclone exposure and long-term </w:t>
      </w:r>
      <w:r w:rsidR="00791CD0">
        <w:rPr>
          <w:rFonts w:ascii="Arial" w:hAnsi="Arial" w:cs="Arial"/>
          <w:color w:val="000000"/>
          <w:sz w:val="20"/>
          <w:szCs w:val="20"/>
        </w:rPr>
        <w:t xml:space="preserve">effects on </w:t>
      </w:r>
      <w:r w:rsidR="00735F2A">
        <w:rPr>
          <w:rFonts w:ascii="Arial" w:hAnsi="Arial" w:cs="Arial"/>
          <w:color w:val="000000"/>
          <w:sz w:val="20"/>
          <w:szCs w:val="20"/>
        </w:rPr>
        <w:t>m</w:t>
      </w:r>
      <w:r w:rsidR="00194FFD">
        <w:rPr>
          <w:rFonts w:ascii="Arial" w:hAnsi="Arial" w:cs="Arial"/>
          <w:color w:val="000000"/>
          <w:sz w:val="20"/>
          <w:szCs w:val="20"/>
        </w:rPr>
        <w:t xml:space="preserve">ath and </w:t>
      </w:r>
      <w:r w:rsidR="00110D26">
        <w:rPr>
          <w:rFonts w:ascii="Arial" w:hAnsi="Arial" w:cs="Arial"/>
          <w:color w:val="000000"/>
          <w:sz w:val="20"/>
          <w:szCs w:val="20"/>
        </w:rPr>
        <w:t>r</w:t>
      </w:r>
      <w:r w:rsidR="00194FFD">
        <w:rPr>
          <w:rFonts w:ascii="Arial" w:hAnsi="Arial" w:cs="Arial"/>
          <w:color w:val="000000"/>
          <w:sz w:val="20"/>
          <w:szCs w:val="20"/>
        </w:rPr>
        <w:t>eading/</w:t>
      </w:r>
      <w:r w:rsidR="00110D26">
        <w:rPr>
          <w:rFonts w:ascii="Arial" w:hAnsi="Arial" w:cs="Arial"/>
          <w:color w:val="000000"/>
          <w:sz w:val="20"/>
          <w:szCs w:val="20"/>
        </w:rPr>
        <w:t>l</w:t>
      </w:r>
      <w:r w:rsidR="00194FFD">
        <w:rPr>
          <w:rFonts w:ascii="Arial" w:hAnsi="Arial" w:cs="Arial"/>
          <w:color w:val="000000"/>
          <w:sz w:val="20"/>
          <w:szCs w:val="20"/>
        </w:rPr>
        <w:t xml:space="preserve">anguage </w:t>
      </w:r>
      <w:r w:rsidR="00110D26">
        <w:rPr>
          <w:rFonts w:ascii="Arial" w:hAnsi="Arial" w:cs="Arial"/>
          <w:color w:val="000000"/>
          <w:sz w:val="20"/>
          <w:szCs w:val="20"/>
        </w:rPr>
        <w:t>a</w:t>
      </w:r>
      <w:r w:rsidR="00194FFD">
        <w:rPr>
          <w:rFonts w:ascii="Arial" w:hAnsi="Arial" w:cs="Arial"/>
          <w:color w:val="000000"/>
          <w:sz w:val="20"/>
          <w:szCs w:val="20"/>
        </w:rPr>
        <w:t xml:space="preserve">rts (RLA) </w:t>
      </w:r>
      <w:r w:rsidR="00847288">
        <w:rPr>
          <w:rFonts w:ascii="Arial" w:hAnsi="Arial" w:cs="Arial"/>
          <w:color w:val="000000"/>
          <w:sz w:val="20"/>
          <w:szCs w:val="20"/>
        </w:rPr>
        <w:t xml:space="preserve">test scores </w:t>
      </w:r>
      <w:r w:rsidR="00194FFD">
        <w:rPr>
          <w:rFonts w:ascii="Arial" w:hAnsi="Arial" w:cs="Arial"/>
          <w:color w:val="000000"/>
          <w:sz w:val="20"/>
          <w:szCs w:val="20"/>
        </w:rPr>
        <w:t>in U</w:t>
      </w:r>
      <w:r w:rsidR="00735F2A">
        <w:rPr>
          <w:rFonts w:ascii="Arial" w:hAnsi="Arial" w:cs="Arial"/>
          <w:color w:val="000000"/>
          <w:sz w:val="20"/>
          <w:szCs w:val="20"/>
        </w:rPr>
        <w:t>nited States</w:t>
      </w:r>
      <w:r w:rsidR="00194FFD">
        <w:rPr>
          <w:rFonts w:ascii="Arial" w:hAnsi="Arial" w:cs="Arial"/>
          <w:color w:val="000000"/>
          <w:sz w:val="20"/>
          <w:szCs w:val="20"/>
        </w:rPr>
        <w:t xml:space="preserve"> counties </w:t>
      </w:r>
      <w:commentRangeStart w:id="60"/>
      <w:del w:id="61" w:author="Gabriella Meltzer" w:date="2023-12-02T15:22:00Z">
        <w:r w:rsidR="00847288" w:rsidDel="00185307">
          <w:rPr>
            <w:rFonts w:ascii="Arial" w:hAnsi="Arial" w:cs="Arial"/>
            <w:color w:val="000000"/>
            <w:sz w:val="20"/>
            <w:szCs w:val="20"/>
          </w:rPr>
          <w:delText xml:space="preserve">using a Bayesian formulation of a </w:delText>
        </w:r>
        <w:r w:rsidR="00847288" w:rsidRPr="003E4BD5" w:rsidDel="00185307">
          <w:rPr>
            <w:rFonts w:ascii="Arial" w:hAnsi="Arial" w:cs="Arial"/>
            <w:color w:val="000000"/>
            <w:sz w:val="20"/>
            <w:szCs w:val="20"/>
          </w:rPr>
          <w:delText>difference-in-differences model</w:delText>
        </w:r>
        <w:r w:rsidR="00885B55" w:rsidDel="00185307">
          <w:rPr>
            <w:rFonts w:ascii="Arial" w:hAnsi="Arial" w:cs="Arial"/>
            <w:bCs/>
            <w:color w:val="000000"/>
            <w:sz w:val="20"/>
            <w:szCs w:val="20"/>
          </w:rPr>
          <w:delText xml:space="preserve">, </w:delText>
        </w:r>
      </w:del>
      <w:commentRangeEnd w:id="60"/>
      <w:r w:rsidR="008A422D">
        <w:rPr>
          <w:rStyle w:val="CommentReference"/>
          <w:rFonts w:ascii="Times New Roman" w:eastAsia="Times New Roman" w:hAnsi="Times New Roman" w:cs="Times New Roman"/>
        </w:rPr>
        <w:commentReference w:id="60"/>
      </w:r>
      <w:r w:rsidR="00885B55">
        <w:rPr>
          <w:rFonts w:ascii="Arial" w:hAnsi="Arial" w:cs="Arial"/>
          <w:bCs/>
          <w:color w:val="000000"/>
          <w:sz w:val="20"/>
          <w:szCs w:val="20"/>
        </w:rPr>
        <w:t xml:space="preserve">and (2) </w:t>
      </w:r>
      <w:r w:rsidR="00847288">
        <w:rPr>
          <w:rFonts w:ascii="Arial" w:hAnsi="Arial" w:cs="Arial"/>
          <w:bCs/>
          <w:color w:val="000000"/>
          <w:sz w:val="20"/>
          <w:szCs w:val="20"/>
        </w:rPr>
        <w:t>to evaluate how these effects vary by stat</w:t>
      </w:r>
      <w:commentRangeStart w:id="62"/>
      <w:r w:rsidR="00847288">
        <w:rPr>
          <w:rFonts w:ascii="Arial" w:hAnsi="Arial" w:cs="Arial"/>
          <w:bCs/>
          <w:color w:val="000000"/>
          <w:sz w:val="20"/>
          <w:szCs w:val="20"/>
        </w:rPr>
        <w:t>e</w:t>
      </w:r>
      <w:commentRangeEnd w:id="62"/>
      <w:r w:rsidR="00247679">
        <w:rPr>
          <w:rStyle w:val="CommentReference"/>
          <w:rFonts w:ascii="Times New Roman" w:eastAsia="Times New Roman" w:hAnsi="Times New Roman" w:cs="Times New Roman"/>
        </w:rPr>
        <w:commentReference w:id="62"/>
      </w:r>
      <w:r w:rsidR="00885B55">
        <w:rPr>
          <w:rFonts w:ascii="Arial" w:hAnsi="Arial" w:cs="Arial"/>
          <w:bCs/>
          <w:color w:val="000000"/>
          <w:sz w:val="20"/>
          <w:szCs w:val="20"/>
        </w:rPr>
        <w:t xml:space="preserve">. </w:t>
      </w:r>
    </w:p>
    <w:p w14:paraId="18549092" w14:textId="77777777" w:rsidR="00885B55" w:rsidRDefault="00885B55" w:rsidP="00885B55">
      <w:pPr>
        <w:keepNext/>
        <w:pBdr>
          <w:top w:val="nil"/>
          <w:left w:val="nil"/>
          <w:bottom w:val="nil"/>
          <w:right w:val="nil"/>
          <w:between w:val="nil"/>
        </w:pBdr>
        <w:spacing w:before="240" w:after="60"/>
        <w:contextualSpacing/>
        <w:rPr>
          <w:rFonts w:ascii="Arial" w:hAnsi="Arial" w:cs="Arial"/>
          <w:b/>
          <w:color w:val="000000"/>
          <w:sz w:val="20"/>
          <w:szCs w:val="20"/>
        </w:rPr>
      </w:pPr>
    </w:p>
    <w:p w14:paraId="07903C02" w14:textId="6C446E9E" w:rsidR="00E6133D" w:rsidRPr="00980C22" w:rsidRDefault="00E6133D" w:rsidP="00885B55">
      <w:pPr>
        <w:keepNext/>
        <w:pBdr>
          <w:top w:val="nil"/>
          <w:left w:val="nil"/>
          <w:bottom w:val="nil"/>
          <w:right w:val="nil"/>
          <w:between w:val="nil"/>
        </w:pBdr>
        <w:spacing w:before="240" w:after="60"/>
        <w:contextualSpacing/>
        <w:rPr>
          <w:rFonts w:ascii="Arial" w:hAnsi="Arial" w:cs="Arial"/>
          <w:b/>
          <w:color w:val="000000"/>
          <w:sz w:val="20"/>
          <w:szCs w:val="20"/>
        </w:rPr>
      </w:pPr>
      <w:r w:rsidRPr="00980C22">
        <w:rPr>
          <w:rFonts w:ascii="Arial" w:hAnsi="Arial" w:cs="Arial"/>
          <w:b/>
          <w:color w:val="000000"/>
          <w:sz w:val="20"/>
          <w:szCs w:val="20"/>
        </w:rPr>
        <w:t>Results</w:t>
      </w:r>
    </w:p>
    <w:p w14:paraId="435AD305" w14:textId="77777777" w:rsidR="00980C22" w:rsidRDefault="00980C22"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12649B79" w14:textId="12676BF2" w:rsidR="008B6E2D" w:rsidRPr="008B6E2D" w:rsidRDefault="008B6E2D"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Pr>
          <w:rFonts w:ascii="Arial" w:hAnsi="Arial" w:cs="Arial"/>
          <w:i/>
          <w:iCs/>
          <w:color w:val="000000"/>
          <w:sz w:val="20"/>
          <w:szCs w:val="20"/>
        </w:rPr>
        <w:t>Summary Statistics</w:t>
      </w:r>
    </w:p>
    <w:p w14:paraId="44047564" w14:textId="4451E741" w:rsidR="00FE0582" w:rsidRDefault="00786634" w:rsidP="00FE0582">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were no discernable differences in</w:t>
      </w:r>
      <w:r w:rsidR="0014782F">
        <w:rPr>
          <w:rFonts w:ascii="Arial" w:hAnsi="Arial" w:cs="Arial"/>
          <w:color w:val="000000"/>
          <w:sz w:val="20"/>
          <w:szCs w:val="20"/>
        </w:rPr>
        <w:t xml:space="preserve"> </w:t>
      </w:r>
      <w:r w:rsidR="006F2689">
        <w:rPr>
          <w:rFonts w:ascii="Arial" w:hAnsi="Arial" w:cs="Arial"/>
          <w:color w:val="000000"/>
          <w:sz w:val="20"/>
          <w:szCs w:val="20"/>
        </w:rPr>
        <w:t xml:space="preserve">average </w:t>
      </w:r>
      <w:r w:rsidR="0014782F">
        <w:rPr>
          <w:rFonts w:ascii="Arial" w:hAnsi="Arial" w:cs="Arial"/>
          <w:color w:val="000000"/>
          <w:sz w:val="20"/>
          <w:szCs w:val="20"/>
        </w:rPr>
        <w:t>standardized</w:t>
      </w:r>
      <w:r>
        <w:rPr>
          <w:rFonts w:ascii="Arial" w:hAnsi="Arial" w:cs="Arial"/>
          <w:color w:val="000000"/>
          <w:sz w:val="20"/>
          <w:szCs w:val="20"/>
        </w:rPr>
        <w:t xml:space="preserve"> test score distribution</w:t>
      </w:r>
      <w:r w:rsidR="0014782F">
        <w:rPr>
          <w:rFonts w:ascii="Arial" w:hAnsi="Arial" w:cs="Arial"/>
          <w:color w:val="000000"/>
          <w:sz w:val="20"/>
          <w:szCs w:val="20"/>
        </w:rPr>
        <w:t>s between 2009 and 2018</w:t>
      </w:r>
      <w:r w:rsidR="006F2689">
        <w:rPr>
          <w:rFonts w:ascii="Arial" w:hAnsi="Arial" w:cs="Arial"/>
          <w:color w:val="000000"/>
          <w:sz w:val="20"/>
          <w:szCs w:val="20"/>
        </w:rPr>
        <w:t xml:space="preserve"> </w:t>
      </w:r>
      <w:r w:rsidR="00A2116E">
        <w:rPr>
          <w:rFonts w:ascii="Arial" w:hAnsi="Arial" w:cs="Arial"/>
          <w:color w:val="000000"/>
          <w:sz w:val="20"/>
          <w:szCs w:val="20"/>
        </w:rPr>
        <w:t>(e.g.,</w:t>
      </w:r>
      <w:r w:rsidR="00562263">
        <w:rPr>
          <w:rFonts w:ascii="Arial" w:hAnsi="Arial" w:cs="Arial"/>
          <w:color w:val="000000"/>
          <w:sz w:val="20"/>
          <w:szCs w:val="20"/>
        </w:rPr>
        <w:t xml:space="preserve"> the median average </w:t>
      </w:r>
      <w:r w:rsidR="00CB7F4B">
        <w:rPr>
          <w:rFonts w:ascii="Arial" w:hAnsi="Arial" w:cs="Arial"/>
          <w:color w:val="000000"/>
          <w:sz w:val="20"/>
          <w:szCs w:val="20"/>
        </w:rPr>
        <w:t>m</w:t>
      </w:r>
      <w:r w:rsidR="00562263">
        <w:rPr>
          <w:rFonts w:ascii="Arial" w:hAnsi="Arial" w:cs="Arial"/>
          <w:color w:val="000000"/>
          <w:sz w:val="20"/>
          <w:szCs w:val="20"/>
        </w:rPr>
        <w:t>ath score for fifth-grade cohorts was 4.80 in 2009 and 4.79 in 2018)</w:t>
      </w:r>
      <w:r w:rsidR="00FE0582">
        <w:rPr>
          <w:rFonts w:ascii="Arial" w:hAnsi="Arial" w:cs="Arial"/>
          <w:color w:val="000000"/>
          <w:sz w:val="20"/>
          <w:szCs w:val="20"/>
        </w:rPr>
        <w:t xml:space="preserve"> </w:t>
      </w:r>
      <w:commentRangeStart w:id="63"/>
      <w:commentRangeStart w:id="64"/>
      <w:r w:rsidR="00FE0582">
        <w:rPr>
          <w:rFonts w:ascii="Arial" w:hAnsi="Arial" w:cs="Arial"/>
          <w:color w:val="000000"/>
          <w:sz w:val="20"/>
          <w:szCs w:val="20"/>
        </w:rPr>
        <w:t>(Table 1)</w:t>
      </w:r>
      <w:r w:rsidR="00562263">
        <w:rPr>
          <w:rFonts w:ascii="Arial" w:hAnsi="Arial" w:cs="Arial"/>
          <w:color w:val="000000"/>
          <w:sz w:val="20"/>
          <w:szCs w:val="20"/>
        </w:rPr>
        <w:t>.</w:t>
      </w:r>
      <w:r w:rsidR="00561E5F">
        <w:rPr>
          <w:rFonts w:ascii="Arial" w:hAnsi="Arial" w:cs="Arial"/>
          <w:color w:val="000000"/>
          <w:sz w:val="20"/>
          <w:szCs w:val="20"/>
        </w:rPr>
        <w:t xml:space="preserve"> </w:t>
      </w:r>
      <w:commentRangeEnd w:id="63"/>
      <w:r w:rsidR="00E67483">
        <w:rPr>
          <w:rStyle w:val="CommentReference"/>
          <w:rFonts w:ascii="Times New Roman" w:eastAsia="Times New Roman" w:hAnsi="Times New Roman" w:cs="Times New Roman"/>
        </w:rPr>
        <w:commentReference w:id="63"/>
      </w:r>
      <w:commentRangeEnd w:id="64"/>
      <w:r w:rsidR="00791CD0">
        <w:rPr>
          <w:rStyle w:val="CommentReference"/>
          <w:rFonts w:ascii="Times New Roman" w:eastAsia="Times New Roman" w:hAnsi="Times New Roman" w:cs="Times New Roman"/>
        </w:rPr>
        <w:commentReference w:id="64"/>
      </w:r>
      <w:r w:rsidR="008B6E2D">
        <w:rPr>
          <w:rFonts w:ascii="Arial" w:hAnsi="Arial" w:cs="Arial"/>
          <w:color w:val="000000"/>
          <w:sz w:val="20"/>
          <w:szCs w:val="20"/>
        </w:rPr>
        <w:t xml:space="preserve">However, the </w:t>
      </w:r>
      <w:r w:rsidR="00562263">
        <w:rPr>
          <w:rFonts w:ascii="Arial" w:hAnsi="Arial" w:cs="Arial"/>
          <w:color w:val="000000"/>
          <w:sz w:val="20"/>
          <w:szCs w:val="20"/>
        </w:rPr>
        <w:t xml:space="preserve">median average </w:t>
      </w:r>
      <w:r w:rsidR="008B6E2D">
        <w:rPr>
          <w:rFonts w:ascii="Arial" w:hAnsi="Arial" w:cs="Arial"/>
          <w:color w:val="000000"/>
          <w:sz w:val="20"/>
          <w:szCs w:val="20"/>
        </w:rPr>
        <w:t xml:space="preserve">proportions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w:t>
      </w:r>
      <w:r w:rsidR="008B6E2D">
        <w:rPr>
          <w:rFonts w:ascii="Arial" w:hAnsi="Arial" w:cs="Arial"/>
          <w:color w:val="000000"/>
          <w:sz w:val="20"/>
          <w:szCs w:val="20"/>
        </w:rPr>
        <w:t>students receiving free lunch</w:t>
      </w:r>
      <w:r w:rsidR="00A9094A">
        <w:rPr>
          <w:rFonts w:ascii="Arial" w:hAnsi="Arial" w:cs="Arial"/>
          <w:color w:val="000000"/>
          <w:sz w:val="20"/>
          <w:szCs w:val="20"/>
        </w:rPr>
        <w:t xml:space="preserve"> increased from </w:t>
      </w:r>
      <w:r w:rsidR="00562263">
        <w:rPr>
          <w:rFonts w:ascii="Arial" w:hAnsi="Arial" w:cs="Arial"/>
          <w:color w:val="000000"/>
          <w:sz w:val="20"/>
          <w:szCs w:val="20"/>
        </w:rPr>
        <w:t xml:space="preserve">40.5% in </w:t>
      </w:r>
      <w:r w:rsidR="00A9094A">
        <w:rPr>
          <w:rFonts w:ascii="Arial" w:hAnsi="Arial" w:cs="Arial"/>
          <w:color w:val="000000"/>
          <w:sz w:val="20"/>
          <w:szCs w:val="20"/>
        </w:rPr>
        <w:t xml:space="preserve">2009 to </w:t>
      </w:r>
      <w:r w:rsidR="00562263">
        <w:rPr>
          <w:rFonts w:ascii="Arial" w:hAnsi="Arial" w:cs="Arial"/>
          <w:color w:val="000000"/>
          <w:sz w:val="20"/>
          <w:szCs w:val="20"/>
        </w:rPr>
        <w:t xml:space="preserve">49.0% in </w:t>
      </w:r>
      <w:r w:rsidR="00A9094A">
        <w:rPr>
          <w:rFonts w:ascii="Arial" w:hAnsi="Arial" w:cs="Arial"/>
          <w:color w:val="000000"/>
          <w:sz w:val="20"/>
          <w:szCs w:val="20"/>
        </w:rPr>
        <w:t>2018</w:t>
      </w:r>
      <w:r w:rsidR="005F3F05">
        <w:rPr>
          <w:rFonts w:ascii="Arial" w:hAnsi="Arial" w:cs="Arial"/>
          <w:color w:val="000000"/>
          <w:sz w:val="20"/>
          <w:szCs w:val="20"/>
        </w:rPr>
        <w:t>,</w:t>
      </w:r>
      <w:r w:rsidR="008B6E2D">
        <w:rPr>
          <w:rFonts w:ascii="Arial" w:hAnsi="Arial" w:cs="Arial"/>
          <w:color w:val="000000"/>
          <w:sz w:val="20"/>
          <w:szCs w:val="20"/>
        </w:rPr>
        <w:t xml:space="preserve"> </w:t>
      </w:r>
      <w:r w:rsidR="00D2045D">
        <w:rPr>
          <w:rFonts w:ascii="Arial" w:hAnsi="Arial" w:cs="Arial"/>
          <w:color w:val="000000"/>
          <w:sz w:val="20"/>
          <w:szCs w:val="20"/>
        </w:rPr>
        <w:t xml:space="preserve">as did </w:t>
      </w:r>
      <w:r w:rsidR="00562263">
        <w:rPr>
          <w:rFonts w:ascii="Arial" w:hAnsi="Arial" w:cs="Arial"/>
          <w:color w:val="000000"/>
          <w:sz w:val="20"/>
          <w:szCs w:val="20"/>
        </w:rPr>
        <w:t xml:space="preserve">the average percentage of </w:t>
      </w:r>
      <w:r w:rsidR="005F3F05">
        <w:rPr>
          <w:rFonts w:ascii="Arial" w:hAnsi="Arial" w:cs="Arial"/>
          <w:color w:val="000000"/>
          <w:sz w:val="20"/>
          <w:szCs w:val="20"/>
        </w:rPr>
        <w:t>grade</w:t>
      </w:r>
      <w:r w:rsidR="007A7323">
        <w:rPr>
          <w:rFonts w:ascii="Arial" w:hAnsi="Arial" w:cs="Arial"/>
          <w:color w:val="000000"/>
          <w:sz w:val="20"/>
          <w:szCs w:val="20"/>
        </w:rPr>
        <w:t xml:space="preserve"> </w:t>
      </w:r>
      <w:r w:rsidR="005F3F05">
        <w:rPr>
          <w:rFonts w:ascii="Arial" w:hAnsi="Arial" w:cs="Arial"/>
          <w:color w:val="000000"/>
          <w:sz w:val="20"/>
          <w:szCs w:val="20"/>
        </w:rPr>
        <w:t xml:space="preserve">cohort students </w:t>
      </w:r>
      <w:r w:rsidR="008B6E2D">
        <w:rPr>
          <w:rFonts w:ascii="Arial" w:hAnsi="Arial" w:cs="Arial"/>
          <w:color w:val="000000"/>
          <w:sz w:val="20"/>
          <w:szCs w:val="20"/>
        </w:rPr>
        <w:t>considered economically disadvantaged</w:t>
      </w:r>
      <w:r w:rsidR="00562263">
        <w:rPr>
          <w:rFonts w:ascii="Arial" w:hAnsi="Arial" w:cs="Arial"/>
          <w:color w:val="000000"/>
          <w:sz w:val="20"/>
          <w:szCs w:val="20"/>
        </w:rPr>
        <w:t xml:space="preserve"> (2009 median = 51.0%; 2018 median = 57.2%).</w:t>
      </w:r>
      <w:r w:rsidR="00D2045D">
        <w:rPr>
          <w:rFonts w:ascii="Arial" w:hAnsi="Arial" w:cs="Arial"/>
          <w:color w:val="000000"/>
          <w:sz w:val="20"/>
          <w:szCs w:val="20"/>
        </w:rPr>
        <w:t xml:space="preserve"> </w:t>
      </w:r>
      <w:r w:rsidR="00562263">
        <w:rPr>
          <w:rFonts w:ascii="Arial" w:hAnsi="Arial" w:cs="Arial"/>
          <w:color w:val="000000"/>
          <w:sz w:val="20"/>
          <w:szCs w:val="20"/>
        </w:rPr>
        <w:t>In addition, the average median percentage of grade</w:t>
      </w:r>
      <w:r w:rsidR="007A7323">
        <w:rPr>
          <w:rFonts w:ascii="Arial" w:hAnsi="Arial" w:cs="Arial"/>
          <w:color w:val="000000"/>
          <w:sz w:val="20"/>
          <w:szCs w:val="20"/>
        </w:rPr>
        <w:t xml:space="preserve"> </w:t>
      </w:r>
      <w:r w:rsidR="00562263">
        <w:rPr>
          <w:rFonts w:ascii="Arial" w:hAnsi="Arial" w:cs="Arial"/>
          <w:color w:val="000000"/>
          <w:sz w:val="20"/>
          <w:szCs w:val="20"/>
        </w:rPr>
        <w:t xml:space="preserve">cohort students </w:t>
      </w:r>
      <w:del w:id="65" w:author="Gabriella Meltzer" w:date="2023-12-02T15:37:00Z">
        <w:r w:rsidR="00562263" w:rsidDel="00E3139F">
          <w:rPr>
            <w:rFonts w:ascii="Arial" w:hAnsi="Arial" w:cs="Arial"/>
            <w:color w:val="000000"/>
            <w:sz w:val="20"/>
            <w:szCs w:val="20"/>
          </w:rPr>
          <w:delText xml:space="preserve">identifying </w:delText>
        </w:r>
      </w:del>
      <w:ins w:id="66" w:author="Gabriella Meltzer" w:date="2023-12-02T15:37:00Z">
        <w:r w:rsidR="00E3139F">
          <w:rPr>
            <w:rFonts w:ascii="Arial" w:hAnsi="Arial" w:cs="Arial"/>
            <w:color w:val="000000"/>
            <w:sz w:val="20"/>
            <w:szCs w:val="20"/>
          </w:rPr>
          <w:t xml:space="preserve">racialized </w:t>
        </w:r>
      </w:ins>
      <w:r w:rsidR="00562263">
        <w:rPr>
          <w:rFonts w:ascii="Arial" w:hAnsi="Arial" w:cs="Arial"/>
          <w:color w:val="000000"/>
          <w:sz w:val="20"/>
          <w:szCs w:val="20"/>
        </w:rPr>
        <w:t>as Hispanic increased over twofold from 3.0% in 2009 to 6.5% in 2018</w:t>
      </w:r>
      <w:r w:rsidR="00FE0582">
        <w:rPr>
          <w:rFonts w:ascii="Arial" w:hAnsi="Arial" w:cs="Arial"/>
          <w:color w:val="000000"/>
          <w:sz w:val="20"/>
          <w:szCs w:val="20"/>
        </w:rPr>
        <w:t xml:space="preserve"> (Table 1)</w:t>
      </w:r>
      <w:r w:rsidR="00562263">
        <w:rPr>
          <w:rFonts w:ascii="Arial" w:hAnsi="Arial" w:cs="Arial"/>
          <w:color w:val="000000"/>
          <w:sz w:val="20"/>
          <w:szCs w:val="20"/>
        </w:rPr>
        <w:t>. At the</w:t>
      </w:r>
      <w:r w:rsidR="008B6E2D">
        <w:rPr>
          <w:rFonts w:ascii="Arial" w:hAnsi="Arial" w:cs="Arial"/>
          <w:color w:val="000000"/>
          <w:sz w:val="20"/>
          <w:szCs w:val="20"/>
        </w:rPr>
        <w:t xml:space="preserve"> </w:t>
      </w:r>
      <w:r w:rsidR="005F3F05">
        <w:rPr>
          <w:rFonts w:ascii="Arial" w:hAnsi="Arial" w:cs="Arial"/>
          <w:color w:val="000000"/>
          <w:sz w:val="20"/>
          <w:szCs w:val="20"/>
        </w:rPr>
        <w:t>county</w:t>
      </w:r>
      <w:r w:rsidR="00562263">
        <w:rPr>
          <w:rFonts w:ascii="Arial" w:hAnsi="Arial" w:cs="Arial"/>
          <w:color w:val="000000"/>
          <w:sz w:val="20"/>
          <w:szCs w:val="20"/>
        </w:rPr>
        <w:t xml:space="preserve"> level, the median average proportion of</w:t>
      </w:r>
      <w:r w:rsidR="005F3F05">
        <w:rPr>
          <w:rFonts w:ascii="Arial" w:hAnsi="Arial" w:cs="Arial"/>
          <w:color w:val="000000"/>
          <w:sz w:val="20"/>
          <w:szCs w:val="20"/>
        </w:rPr>
        <w:t xml:space="preserve"> </w:t>
      </w:r>
      <w:r w:rsidR="008B6E2D">
        <w:rPr>
          <w:rFonts w:ascii="Arial" w:hAnsi="Arial" w:cs="Arial"/>
          <w:color w:val="000000"/>
          <w:sz w:val="20"/>
          <w:szCs w:val="20"/>
        </w:rPr>
        <w:t>adult</w:t>
      </w:r>
      <w:r w:rsidR="00375715">
        <w:rPr>
          <w:rFonts w:ascii="Arial" w:hAnsi="Arial" w:cs="Arial"/>
          <w:color w:val="000000"/>
          <w:sz w:val="20"/>
          <w:szCs w:val="20"/>
        </w:rPr>
        <w:t xml:space="preserve"> residents</w:t>
      </w:r>
      <w:r w:rsidR="008B6E2D">
        <w:rPr>
          <w:rFonts w:ascii="Arial" w:hAnsi="Arial" w:cs="Arial"/>
          <w:color w:val="000000"/>
          <w:sz w:val="20"/>
          <w:szCs w:val="20"/>
        </w:rPr>
        <w:t xml:space="preserve"> with a college degree</w:t>
      </w:r>
      <w:r w:rsidR="007840BE">
        <w:rPr>
          <w:rFonts w:ascii="Arial" w:hAnsi="Arial" w:cs="Arial"/>
          <w:color w:val="000000"/>
          <w:sz w:val="20"/>
          <w:szCs w:val="20"/>
        </w:rPr>
        <w:t xml:space="preserve"> </w:t>
      </w:r>
      <w:r w:rsidR="008B6E2D">
        <w:rPr>
          <w:rFonts w:ascii="Arial" w:hAnsi="Arial" w:cs="Arial"/>
          <w:color w:val="000000"/>
          <w:sz w:val="20"/>
          <w:szCs w:val="20"/>
        </w:rPr>
        <w:t xml:space="preserve">increased from </w:t>
      </w:r>
      <w:r w:rsidR="00562263">
        <w:rPr>
          <w:rFonts w:ascii="Arial" w:hAnsi="Arial" w:cs="Arial"/>
          <w:color w:val="000000"/>
          <w:sz w:val="20"/>
          <w:szCs w:val="20"/>
        </w:rPr>
        <w:t xml:space="preserve">15.8% in </w:t>
      </w:r>
      <w:r w:rsidR="008B6E2D">
        <w:rPr>
          <w:rFonts w:ascii="Arial" w:hAnsi="Arial" w:cs="Arial"/>
          <w:color w:val="000000"/>
          <w:sz w:val="20"/>
          <w:szCs w:val="20"/>
        </w:rPr>
        <w:t xml:space="preserve">2009 to </w:t>
      </w:r>
      <w:r w:rsidR="00562263">
        <w:rPr>
          <w:rFonts w:ascii="Arial" w:hAnsi="Arial" w:cs="Arial"/>
          <w:color w:val="000000"/>
          <w:sz w:val="20"/>
          <w:szCs w:val="20"/>
        </w:rPr>
        <w:t xml:space="preserve">18.1% in </w:t>
      </w:r>
      <w:r w:rsidR="008B6E2D">
        <w:rPr>
          <w:rFonts w:ascii="Arial" w:hAnsi="Arial" w:cs="Arial"/>
          <w:color w:val="000000"/>
          <w:sz w:val="20"/>
          <w:szCs w:val="20"/>
        </w:rPr>
        <w:t>2018</w:t>
      </w:r>
      <w:r w:rsidR="00FE0582">
        <w:rPr>
          <w:rFonts w:ascii="Arial" w:hAnsi="Arial" w:cs="Arial"/>
          <w:color w:val="000000"/>
          <w:sz w:val="20"/>
          <w:szCs w:val="20"/>
        </w:rPr>
        <w:t xml:space="preserve"> (Table 1)</w:t>
      </w:r>
      <w:r w:rsidR="008B6E2D">
        <w:rPr>
          <w:rFonts w:ascii="Arial" w:hAnsi="Arial" w:cs="Arial"/>
          <w:color w:val="000000"/>
          <w:sz w:val="20"/>
          <w:szCs w:val="20"/>
        </w:rPr>
        <w:t xml:space="preserve">. </w:t>
      </w:r>
      <w:r w:rsidR="009E70D4">
        <w:rPr>
          <w:rFonts w:ascii="Arial" w:hAnsi="Arial" w:cs="Arial"/>
          <w:color w:val="000000"/>
          <w:sz w:val="20"/>
          <w:szCs w:val="20"/>
        </w:rPr>
        <w:t xml:space="preserve">There were </w:t>
      </w:r>
      <w:r w:rsidR="00FB097B">
        <w:rPr>
          <w:rFonts w:ascii="Arial" w:hAnsi="Arial" w:cs="Arial"/>
          <w:color w:val="000000"/>
          <w:sz w:val="20"/>
          <w:szCs w:val="20"/>
        </w:rPr>
        <w:t>74 counties exposed to hurricane-force tropical cyclones over the course of the study period (Figure 1).</w:t>
      </w:r>
    </w:p>
    <w:p w14:paraId="2EEDDA6C" w14:textId="77777777" w:rsidR="00806C72" w:rsidRDefault="00806C72" w:rsidP="00FE0582">
      <w:pPr>
        <w:keepNext/>
        <w:pBdr>
          <w:top w:val="nil"/>
          <w:left w:val="nil"/>
          <w:bottom w:val="nil"/>
          <w:right w:val="nil"/>
          <w:between w:val="nil"/>
        </w:pBdr>
        <w:spacing w:before="240" w:after="60"/>
        <w:contextualSpacing/>
        <w:jc w:val="both"/>
        <w:rPr>
          <w:rFonts w:ascii="Arial" w:hAnsi="Arial" w:cs="Arial"/>
          <w:color w:val="000000"/>
          <w:sz w:val="20"/>
          <w:szCs w:val="20"/>
        </w:rPr>
      </w:pPr>
    </w:p>
    <w:p w14:paraId="56259326" w14:textId="5EB4EC1E" w:rsidR="00806C72" w:rsidDel="00E3139F" w:rsidRDefault="00806C72" w:rsidP="00806C72">
      <w:pPr>
        <w:keepNext/>
        <w:pBdr>
          <w:top w:val="nil"/>
          <w:left w:val="nil"/>
          <w:bottom w:val="nil"/>
          <w:right w:val="nil"/>
          <w:between w:val="nil"/>
        </w:pBdr>
        <w:spacing w:before="240" w:after="60"/>
        <w:contextualSpacing/>
        <w:jc w:val="both"/>
        <w:rPr>
          <w:moveFrom w:id="67" w:author="Gabriella Meltzer" w:date="2023-12-02T15:42:00Z"/>
          <w:rFonts w:ascii="Arial" w:hAnsi="Arial" w:cs="Arial"/>
          <w:i/>
          <w:iCs/>
          <w:color w:val="000000"/>
          <w:sz w:val="20"/>
          <w:szCs w:val="20"/>
        </w:rPr>
      </w:pPr>
      <w:moveFromRangeStart w:id="68" w:author="Gabriella Meltzer" w:date="2023-12-02T15:42:00Z" w:name="move152424167"/>
      <w:moveFrom w:id="69" w:author="Gabriella Meltzer" w:date="2023-12-02T15:42:00Z">
        <w:r w:rsidDel="00E3139F">
          <w:rPr>
            <w:rFonts w:ascii="Arial" w:hAnsi="Arial" w:cs="Arial"/>
            <w:i/>
            <w:iCs/>
            <w:color w:val="000000"/>
            <w:sz w:val="20"/>
            <w:szCs w:val="20"/>
          </w:rPr>
          <w:t xml:space="preserve">Association of Covariates with Test </w:t>
        </w:r>
        <w:commentRangeStart w:id="70"/>
        <w:r w:rsidDel="00E3139F">
          <w:rPr>
            <w:rFonts w:ascii="Arial" w:hAnsi="Arial" w:cs="Arial"/>
            <w:i/>
            <w:iCs/>
            <w:color w:val="000000"/>
            <w:sz w:val="20"/>
            <w:szCs w:val="20"/>
          </w:rPr>
          <w:t>Scores</w:t>
        </w:r>
        <w:commentRangeEnd w:id="70"/>
        <w:r w:rsidR="00030E4C" w:rsidDel="00E3139F">
          <w:rPr>
            <w:rStyle w:val="CommentReference"/>
            <w:rFonts w:ascii="Times New Roman" w:eastAsia="Times New Roman" w:hAnsi="Times New Roman" w:cs="Times New Roman"/>
          </w:rPr>
          <w:commentReference w:id="70"/>
        </w:r>
      </w:moveFrom>
    </w:p>
    <w:p w14:paraId="2DDFD17D" w14:textId="594C8400" w:rsidR="00C446D5" w:rsidDel="00E3139F" w:rsidRDefault="00806C72" w:rsidP="00A511B7">
      <w:pPr>
        <w:keepNext/>
        <w:pBdr>
          <w:top w:val="nil"/>
          <w:left w:val="nil"/>
          <w:bottom w:val="nil"/>
          <w:right w:val="nil"/>
          <w:between w:val="nil"/>
        </w:pBdr>
        <w:spacing w:before="240" w:after="60"/>
        <w:contextualSpacing/>
        <w:jc w:val="both"/>
        <w:rPr>
          <w:moveFrom w:id="71" w:author="Gabriella Meltzer" w:date="2023-12-02T15:42:00Z"/>
          <w:rFonts w:ascii="Arial" w:hAnsi="Arial" w:cs="Arial"/>
          <w:color w:val="000000"/>
          <w:sz w:val="20"/>
          <w:szCs w:val="20"/>
        </w:rPr>
      </w:pPr>
      <w:moveFrom w:id="72" w:author="Gabriella Meltzer" w:date="2023-12-02T15:42:00Z">
        <w:r w:rsidDel="00E3139F">
          <w:rPr>
            <w:rFonts w:ascii="Arial" w:hAnsi="Arial" w:cs="Arial"/>
            <w:color w:val="000000"/>
            <w:sz w:val="20"/>
            <w:szCs w:val="20"/>
          </w:rPr>
          <w:t>We observed several notable associations between grade</w:t>
        </w:r>
        <w:r w:rsidR="007A7323" w:rsidDel="00E3139F">
          <w:rPr>
            <w:rFonts w:ascii="Arial" w:hAnsi="Arial" w:cs="Arial"/>
            <w:color w:val="000000"/>
            <w:sz w:val="20"/>
            <w:szCs w:val="20"/>
          </w:rPr>
          <w:t xml:space="preserve"> </w:t>
        </w:r>
        <w:r w:rsidDel="00E3139F">
          <w:rPr>
            <w:rFonts w:ascii="Arial" w:hAnsi="Arial" w:cs="Arial"/>
            <w:color w:val="000000"/>
            <w:sz w:val="20"/>
            <w:szCs w:val="20"/>
          </w:rPr>
          <w:t>cohort and county-level sociodemographic characteristics and average standardized test scores</w:t>
        </w:r>
        <w:r w:rsidR="00A511B7" w:rsidDel="00E3139F">
          <w:rPr>
            <w:rFonts w:ascii="Arial" w:hAnsi="Arial" w:cs="Arial"/>
            <w:color w:val="000000"/>
            <w:sz w:val="20"/>
            <w:szCs w:val="20"/>
          </w:rPr>
          <w:t xml:space="preserve"> (</w:t>
        </w:r>
        <w:commentRangeStart w:id="73"/>
        <w:r w:rsidR="00A511B7" w:rsidDel="00E3139F">
          <w:rPr>
            <w:rFonts w:ascii="Arial" w:hAnsi="Arial" w:cs="Arial"/>
            <w:color w:val="000000"/>
            <w:sz w:val="20"/>
            <w:szCs w:val="20"/>
          </w:rPr>
          <w:t xml:space="preserve">Figures </w:t>
        </w:r>
        <w:r w:rsidR="00194FFD" w:rsidDel="00E3139F">
          <w:rPr>
            <w:rFonts w:ascii="Arial" w:hAnsi="Arial" w:cs="Arial"/>
            <w:color w:val="000000"/>
            <w:sz w:val="20"/>
            <w:szCs w:val="20"/>
          </w:rPr>
          <w:t>2</w:t>
        </w:r>
        <w:r w:rsidR="00A511B7" w:rsidDel="00E3139F">
          <w:rPr>
            <w:rFonts w:ascii="Arial" w:hAnsi="Arial" w:cs="Arial"/>
            <w:color w:val="000000"/>
            <w:sz w:val="20"/>
            <w:szCs w:val="20"/>
          </w:rPr>
          <w:t xml:space="preserve"> and </w:t>
        </w:r>
        <w:r w:rsidR="00194FFD" w:rsidDel="00E3139F">
          <w:rPr>
            <w:rFonts w:ascii="Arial" w:hAnsi="Arial" w:cs="Arial"/>
            <w:color w:val="000000"/>
            <w:sz w:val="20"/>
            <w:szCs w:val="20"/>
          </w:rPr>
          <w:t>3</w:t>
        </w:r>
        <w:commentRangeEnd w:id="73"/>
        <w:r w:rsidR="00D80D3E" w:rsidDel="00E3139F">
          <w:rPr>
            <w:rStyle w:val="CommentReference"/>
            <w:rFonts w:ascii="Times New Roman" w:eastAsia="Times New Roman" w:hAnsi="Times New Roman" w:cs="Times New Roman"/>
          </w:rPr>
          <w:commentReference w:id="73"/>
        </w:r>
        <w:r w:rsidR="00A511B7" w:rsidDel="00E3139F">
          <w:rPr>
            <w:rFonts w:ascii="Arial" w:hAnsi="Arial" w:cs="Arial"/>
            <w:color w:val="000000"/>
            <w:sz w:val="20"/>
            <w:szCs w:val="20"/>
          </w:rPr>
          <w:t>)</w:t>
        </w:r>
        <w:r w:rsidDel="00E3139F">
          <w:rPr>
            <w:rFonts w:ascii="Arial" w:hAnsi="Arial" w:cs="Arial"/>
            <w:color w:val="000000"/>
            <w:sz w:val="20"/>
            <w:szCs w:val="20"/>
          </w:rPr>
          <w:t xml:space="preserve">. </w:t>
        </w:r>
        <w:r w:rsidR="00670448" w:rsidDel="00E3139F">
          <w:rPr>
            <w:rFonts w:ascii="Arial" w:hAnsi="Arial" w:cs="Arial"/>
            <w:color w:val="000000"/>
            <w:sz w:val="20"/>
            <w:szCs w:val="20"/>
          </w:rPr>
          <w:t>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cohorts with greater proportions of racial/ethnic minority students tended to perform worse than average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cohorts in both </w:t>
        </w:r>
        <w:r w:rsidR="00CB7F4B" w:rsidDel="00E3139F">
          <w:rPr>
            <w:rFonts w:ascii="Arial" w:hAnsi="Arial" w:cs="Arial"/>
            <w:color w:val="000000"/>
            <w:sz w:val="20"/>
            <w:szCs w:val="20"/>
          </w:rPr>
          <w:t>m</w:t>
        </w:r>
        <w:r w:rsidR="00670448" w:rsidDel="00E3139F">
          <w:rPr>
            <w:rFonts w:ascii="Arial" w:hAnsi="Arial" w:cs="Arial"/>
            <w:color w:val="000000"/>
            <w:sz w:val="20"/>
            <w:szCs w:val="20"/>
          </w:rPr>
          <w:t xml:space="preserve">ath and </w:t>
        </w:r>
        <w:r w:rsidR="00110D26" w:rsidDel="00E3139F">
          <w:rPr>
            <w:rFonts w:ascii="Arial" w:hAnsi="Arial" w:cs="Arial"/>
            <w:color w:val="000000"/>
            <w:sz w:val="20"/>
            <w:szCs w:val="20"/>
          </w:rPr>
          <w:t>r</w:t>
        </w:r>
        <w:r w:rsidR="00670448" w:rsidDel="00E3139F">
          <w:rPr>
            <w:rFonts w:ascii="Arial" w:hAnsi="Arial" w:cs="Arial"/>
            <w:color w:val="000000"/>
            <w:sz w:val="20"/>
            <w:szCs w:val="20"/>
          </w:rPr>
          <w:t>eading/</w:t>
        </w:r>
        <w:r w:rsidR="00110D26" w:rsidDel="00E3139F">
          <w:rPr>
            <w:rFonts w:ascii="Arial" w:hAnsi="Arial" w:cs="Arial"/>
            <w:color w:val="000000"/>
            <w:sz w:val="20"/>
            <w:szCs w:val="20"/>
          </w:rPr>
          <w:t>l</w:t>
        </w:r>
        <w:r w:rsidR="00670448" w:rsidDel="00E3139F">
          <w:rPr>
            <w:rFonts w:ascii="Arial" w:hAnsi="Arial" w:cs="Arial"/>
            <w:color w:val="000000"/>
            <w:sz w:val="20"/>
            <w:szCs w:val="20"/>
          </w:rPr>
          <w:t xml:space="preserve">anguage </w:t>
        </w:r>
        <w:r w:rsidR="00110D26" w:rsidDel="00E3139F">
          <w:rPr>
            <w:rFonts w:ascii="Arial" w:hAnsi="Arial" w:cs="Arial"/>
            <w:color w:val="000000"/>
            <w:sz w:val="20"/>
            <w:szCs w:val="20"/>
          </w:rPr>
          <w:t>a</w:t>
        </w:r>
        <w:r w:rsidR="00670448" w:rsidDel="00E3139F">
          <w:rPr>
            <w:rFonts w:ascii="Arial" w:hAnsi="Arial" w:cs="Arial"/>
            <w:color w:val="000000"/>
            <w:sz w:val="20"/>
            <w:szCs w:val="20"/>
          </w:rPr>
          <w:t>rt</w:t>
        </w:r>
        <w:r w:rsidR="00CB7F4B" w:rsidDel="00E3139F">
          <w:rPr>
            <w:rFonts w:ascii="Arial" w:hAnsi="Arial" w:cs="Arial"/>
            <w:color w:val="000000"/>
            <w:sz w:val="20"/>
            <w:szCs w:val="20"/>
          </w:rPr>
          <w:t>s</w:t>
        </w:r>
        <w:r w:rsidR="00670448" w:rsidDel="00E3139F">
          <w:rPr>
            <w:rFonts w:ascii="Arial" w:hAnsi="Arial" w:cs="Arial"/>
            <w:color w:val="000000"/>
            <w:sz w:val="20"/>
            <w:szCs w:val="20"/>
          </w:rPr>
          <w:t xml:space="preserve">. </w:t>
        </w:r>
        <w:commentRangeStart w:id="74"/>
        <w:commentRangeStart w:id="75"/>
        <w:r w:rsidR="00670448" w:rsidDel="00E3139F">
          <w:rPr>
            <w:rFonts w:ascii="Arial" w:hAnsi="Arial" w:cs="Arial"/>
            <w:color w:val="000000"/>
            <w:sz w:val="20"/>
            <w:szCs w:val="20"/>
          </w:rPr>
          <w:t>A hypothetical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that was 100% American Indian/Alaska Native students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at least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-1.17; 95% </w:t>
        </w:r>
        <w:r w:rsidR="00561E5F" w:rsidDel="00E3139F">
          <w:rPr>
            <w:rFonts w:ascii="Arial" w:hAnsi="Arial" w:cs="Arial"/>
            <w:color w:val="000000"/>
            <w:sz w:val="20"/>
            <w:szCs w:val="20"/>
          </w:rPr>
          <w:t>Credible Interval (</w:t>
        </w:r>
        <w:r w:rsidR="00670448" w:rsidDel="00E3139F">
          <w:rPr>
            <w:rFonts w:ascii="Arial" w:hAnsi="Arial" w:cs="Arial"/>
            <w:color w:val="000000"/>
            <w:sz w:val="20"/>
            <w:szCs w:val="20"/>
          </w:rPr>
          <w:t>CrI</w:t>
        </w:r>
        <w:r w:rsidR="00561E5F" w:rsidDel="00E3139F">
          <w:rPr>
            <w:rFonts w:ascii="Arial" w:hAnsi="Arial" w:cs="Arial"/>
            <w:color w:val="000000"/>
            <w:sz w:val="20"/>
            <w:szCs w:val="20"/>
          </w:rPr>
          <w:t>)</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-1.99, -0.35; </w:t>
        </w:r>
        <w:r w:rsidR="00561E5F" w:rsidDel="00E3139F">
          <w:rPr>
            <w:rFonts w:ascii="Arial" w:hAnsi="Arial" w:cs="Arial"/>
            <w:color w:val="000000"/>
            <w:sz w:val="20"/>
            <w:szCs w:val="20"/>
          </w:rPr>
          <w:t xml:space="preserve">posterior probability of </w:t>
        </w:r>
        <w:r w:rsidR="00FA74E8" w:rsidDel="00E3139F">
          <w:rPr>
            <w:rFonts w:ascii="Arial" w:hAnsi="Arial" w:cs="Arial"/>
            <w:color w:val="000000"/>
            <w:sz w:val="20"/>
            <w:szCs w:val="20"/>
          </w:rPr>
          <w:t>negative</w:t>
        </w:r>
        <w:r w:rsidR="00561E5F" w:rsidDel="00E3139F">
          <w:rPr>
            <w:rFonts w:ascii="Arial" w:hAnsi="Arial" w:cs="Arial"/>
            <w:color w:val="000000"/>
            <w:sz w:val="20"/>
            <w:szCs w:val="20"/>
          </w:rPr>
          <w:t xml:space="preserve"> association </w:t>
        </w:r>
        <w:r w:rsidR="004C7F45" w:rsidDel="00E3139F">
          <w:rPr>
            <w:rFonts w:ascii="Arial" w:hAnsi="Arial" w:cs="Arial"/>
            <w:color w:val="000000"/>
            <w:sz w:val="20"/>
            <w:szCs w:val="20"/>
          </w:rPr>
          <w:t xml:space="preserve">= </w:t>
        </w:r>
        <w:r w:rsidR="00FA74E8" w:rsidDel="00E3139F">
          <w:rPr>
            <w:rFonts w:ascii="Arial" w:hAnsi="Arial" w:cs="Arial"/>
            <w:color w:val="000000"/>
            <w:sz w:val="20"/>
            <w:szCs w:val="20"/>
          </w:rPr>
          <w:t>99.</w:t>
        </w:r>
        <w:r w:rsidR="004C7F45" w:rsidDel="00E3139F">
          <w:rPr>
            <w:rFonts w:ascii="Arial" w:hAnsi="Arial" w:cs="Arial"/>
            <w:color w:val="000000"/>
            <w:sz w:val="20"/>
            <w:szCs w:val="20"/>
          </w:rPr>
          <w:t>8</w:t>
        </w:r>
        <w:r w:rsidR="00670448" w:rsidDel="00E3139F">
          <w:rPr>
            <w:rFonts w:ascii="Arial" w:hAnsi="Arial" w:cs="Arial"/>
            <w:color w:val="000000"/>
            <w:sz w:val="20"/>
            <w:szCs w:val="20"/>
          </w:rPr>
          <w:t>%) and RLA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 </w:t>
        </w:r>
        <w:r w:rsidR="00670448" w:rsidDel="00E3139F">
          <w:rPr>
            <w:rFonts w:ascii="Arial" w:hAnsi="Arial" w:cs="Arial"/>
            <w:color w:val="000000"/>
            <w:sz w:val="20"/>
            <w:szCs w:val="20"/>
          </w:rPr>
          <w:t>-1.70;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-2.41, -0.99;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Hispanic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670448" w:rsidDel="00E3139F">
          <w:rPr>
            <w:rFonts w:ascii="Arial" w:hAnsi="Arial" w:cs="Arial"/>
            <w:color w:val="000000"/>
            <w:sz w:val="20"/>
            <w:szCs w:val="20"/>
          </w:rPr>
          <w:t>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nearly one grade level below average in </w:t>
        </w:r>
        <w:r w:rsidR="00594A4C" w:rsidDel="00E3139F">
          <w:rPr>
            <w:rFonts w:ascii="Arial" w:hAnsi="Arial" w:cs="Arial"/>
            <w:color w:val="000000"/>
            <w:sz w:val="20"/>
            <w:szCs w:val="20"/>
          </w:rPr>
          <w:t>m</w:t>
        </w:r>
        <w:r w:rsidR="00670448" w:rsidDel="00E3139F">
          <w:rPr>
            <w:rFonts w:ascii="Arial" w:hAnsi="Arial" w:cs="Arial"/>
            <w:color w:val="000000"/>
            <w:sz w:val="20"/>
            <w:szCs w:val="20"/>
          </w:rPr>
          <w:t>ath (</w:t>
        </w:r>
        <w:r w:rsidR="00670448"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 xml:space="preserve"> -0.97;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-1.13, -0.80;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and over one grade level below average in RLA (</w:t>
        </w:r>
        <w:r w:rsidR="00670448" w:rsidDel="00E3139F">
          <w:rPr>
            <w:rFonts w:ascii="Arial" w:hAnsi="Arial" w:cs="Arial"/>
            <w:color w:val="000000"/>
            <w:sz w:val="20"/>
            <w:szCs w:val="20"/>
          </w:rPr>
          <w:sym w:font="Symbol" w:char="F062"/>
        </w:r>
        <w:r w:rsidR="00670448"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670448" w:rsidDel="00E3139F">
          <w:rPr>
            <w:rFonts w:ascii="Arial" w:hAnsi="Arial" w:cs="Arial"/>
            <w:color w:val="000000"/>
            <w:sz w:val="20"/>
            <w:szCs w:val="20"/>
          </w:rPr>
          <w:t>-1.60; 95% CrI</w:t>
        </w:r>
        <w:r w:rsidR="00050715" w:rsidDel="00E3139F">
          <w:rPr>
            <w:rFonts w:ascii="Arial" w:hAnsi="Arial" w:cs="Arial"/>
            <w:color w:val="000000"/>
            <w:sz w:val="20"/>
            <w:szCs w:val="20"/>
          </w:rPr>
          <w:t>:</w:t>
        </w:r>
        <w:r w:rsidR="00670448" w:rsidDel="00E3139F">
          <w:rPr>
            <w:rFonts w:ascii="Arial" w:hAnsi="Arial" w:cs="Arial"/>
            <w:color w:val="000000"/>
            <w:sz w:val="20"/>
            <w:szCs w:val="20"/>
          </w:rPr>
          <w:t xml:space="preserve"> -1.74, -1.46;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670448" w:rsidDel="00E3139F">
          <w:rPr>
            <w:rFonts w:ascii="Arial" w:hAnsi="Arial" w:cs="Arial"/>
            <w:color w:val="000000"/>
            <w:sz w:val="20"/>
            <w:szCs w:val="20"/>
          </w:rPr>
          <w:t>%). A 100% Black grade</w:t>
        </w:r>
        <w:r w:rsidR="007A7323" w:rsidDel="00E3139F">
          <w:rPr>
            <w:rFonts w:ascii="Arial" w:hAnsi="Arial" w:cs="Arial"/>
            <w:color w:val="000000"/>
            <w:sz w:val="20"/>
            <w:szCs w:val="20"/>
          </w:rPr>
          <w:t xml:space="preserve"> </w:t>
        </w:r>
        <w:r w:rsidR="00670448" w:rsidDel="00E3139F">
          <w:rPr>
            <w:rFonts w:ascii="Arial" w:hAnsi="Arial" w:cs="Arial"/>
            <w:color w:val="000000"/>
            <w:sz w:val="20"/>
            <w:szCs w:val="20"/>
          </w:rPr>
          <w:t>cohort would</w:t>
        </w:r>
        <w:r w:rsidR="00C446D5" w:rsidDel="00E3139F">
          <w:rPr>
            <w:rFonts w:ascii="Arial" w:hAnsi="Arial" w:cs="Arial"/>
            <w:color w:val="000000"/>
            <w:sz w:val="20"/>
            <w:szCs w:val="20"/>
          </w:rPr>
          <w:t xml:space="preserve"> have</w:t>
        </w:r>
        <w:r w:rsidR="00670448" w:rsidDel="00E3139F">
          <w:rPr>
            <w:rFonts w:ascii="Arial" w:hAnsi="Arial" w:cs="Arial"/>
            <w:color w:val="000000"/>
            <w:sz w:val="20"/>
            <w:szCs w:val="20"/>
          </w:rPr>
          <w:t xml:space="preserve"> perform</w:t>
        </w:r>
        <w:r w:rsidR="00C446D5" w:rsidDel="00E3139F">
          <w:rPr>
            <w:rFonts w:ascii="Arial" w:hAnsi="Arial" w:cs="Arial"/>
            <w:color w:val="000000"/>
            <w:sz w:val="20"/>
            <w:szCs w:val="20"/>
          </w:rPr>
          <w:t>ed</w:t>
        </w:r>
        <w:r w:rsidR="00670448"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over two grade levels below average in both </w:t>
        </w:r>
        <w:r w:rsidR="00594A4C" w:rsidDel="00E3139F">
          <w:rPr>
            <w:rFonts w:ascii="Arial" w:hAnsi="Arial" w:cs="Arial"/>
            <w:color w:val="000000"/>
            <w:sz w:val="20"/>
            <w:szCs w:val="20"/>
          </w:rPr>
          <w:t>m</w:t>
        </w:r>
        <w:r w:rsidR="0051587B" w:rsidDel="00E3139F">
          <w:rPr>
            <w:rFonts w:ascii="Arial" w:hAnsi="Arial" w:cs="Arial"/>
            <w:color w:val="000000"/>
            <w:sz w:val="20"/>
            <w:szCs w:val="20"/>
          </w:rPr>
          <w:t>ath (</w:t>
        </w:r>
        <w:r w:rsidR="0051587B"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 xml:space="preserve"> -2.02;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-2.19, 1.85;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 and RLA (</w:t>
        </w:r>
        <w:r w:rsidR="0051587B" w:rsidDel="00E3139F">
          <w:rPr>
            <w:rFonts w:ascii="Arial" w:hAnsi="Arial" w:cs="Arial"/>
            <w:color w:val="000000"/>
            <w:sz w:val="20"/>
            <w:szCs w:val="20"/>
          </w:rPr>
          <w:sym w:font="Symbol" w:char="F062"/>
        </w:r>
        <w:r w:rsidR="0051587B"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1587B" w:rsidDel="00E3139F">
          <w:rPr>
            <w:rFonts w:ascii="Arial" w:hAnsi="Arial" w:cs="Arial"/>
            <w:color w:val="000000"/>
            <w:sz w:val="20"/>
            <w:szCs w:val="20"/>
          </w:rPr>
          <w:t>-2.24; 95% CrI</w:t>
        </w:r>
        <w:r w:rsidR="00050715" w:rsidDel="00E3139F">
          <w:rPr>
            <w:rFonts w:ascii="Arial" w:hAnsi="Arial" w:cs="Arial"/>
            <w:color w:val="000000"/>
            <w:sz w:val="20"/>
            <w:szCs w:val="20"/>
          </w:rPr>
          <w:t>:</w:t>
        </w:r>
        <w:r w:rsidR="0051587B" w:rsidDel="00E3139F">
          <w:rPr>
            <w:rFonts w:ascii="Arial" w:hAnsi="Arial" w:cs="Arial"/>
            <w:color w:val="000000"/>
            <w:sz w:val="20"/>
            <w:szCs w:val="20"/>
          </w:rPr>
          <w:t xml:space="preserve"> -2.39, -2.10;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1587B" w:rsidDel="00E3139F">
          <w:rPr>
            <w:rFonts w:ascii="Arial" w:hAnsi="Arial" w:cs="Arial"/>
            <w:color w:val="000000"/>
            <w:sz w:val="20"/>
            <w:szCs w:val="20"/>
          </w:rPr>
          <w:t>%).</w:t>
        </w:r>
        <w:r w:rsidR="00556E5F" w:rsidDel="00E3139F">
          <w:rPr>
            <w:rFonts w:ascii="Arial" w:hAnsi="Arial" w:cs="Arial"/>
            <w:color w:val="000000"/>
            <w:sz w:val="20"/>
            <w:szCs w:val="20"/>
          </w:rPr>
          <w:t xml:space="preserve"> </w:t>
        </w:r>
        <w:r w:rsidR="00D41F14" w:rsidDel="00E3139F">
          <w:rPr>
            <w:rFonts w:ascii="Arial" w:hAnsi="Arial" w:cs="Arial"/>
            <w:color w:val="000000"/>
            <w:sz w:val="20"/>
            <w:szCs w:val="20"/>
          </w:rPr>
          <w:t xml:space="preserve">In contrast, </w:t>
        </w:r>
        <w:r w:rsidR="00556E5F" w:rsidDel="00E3139F">
          <w:rPr>
            <w:rFonts w:ascii="Arial" w:hAnsi="Arial" w:cs="Arial"/>
            <w:color w:val="000000"/>
            <w:sz w:val="20"/>
            <w:szCs w:val="20"/>
          </w:rPr>
          <w:t>a 100% Asian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nearly three grade levels better than the national average</w:t>
        </w:r>
        <w:r w:rsidR="00C446D5" w:rsidDel="00E3139F">
          <w:rPr>
            <w:rFonts w:ascii="Arial" w:hAnsi="Arial" w:cs="Arial"/>
            <w:color w:val="000000"/>
            <w:sz w:val="20"/>
            <w:szCs w:val="20"/>
          </w:rPr>
          <w:t xml:space="preserve"> cohort</w:t>
        </w:r>
        <w:r w:rsidR="00556E5F" w:rsidDel="00E3139F">
          <w:rPr>
            <w:rFonts w:ascii="Arial" w:hAnsi="Arial" w:cs="Arial"/>
            <w:color w:val="000000"/>
            <w:sz w:val="20"/>
            <w:szCs w:val="20"/>
          </w:rPr>
          <w:t xml:space="preserve"> in both </w:t>
        </w:r>
        <w:r w:rsidR="00594A4C" w:rsidDel="00E3139F">
          <w:rPr>
            <w:rFonts w:ascii="Arial" w:hAnsi="Arial" w:cs="Arial"/>
            <w:color w:val="000000"/>
            <w:sz w:val="20"/>
            <w:szCs w:val="20"/>
          </w:rPr>
          <w:t>m</w:t>
        </w:r>
        <w:r w:rsidR="00556E5F" w:rsidDel="00E3139F">
          <w:rPr>
            <w:rFonts w:ascii="Arial" w:hAnsi="Arial" w:cs="Arial"/>
            <w:color w:val="000000"/>
            <w:sz w:val="20"/>
            <w:szCs w:val="20"/>
          </w:rPr>
          <w:t>ath (</w:t>
        </w:r>
        <w:r w:rsidR="00556E5F" w:rsidDel="00E3139F">
          <w:rPr>
            <w:rFonts w:ascii="Arial" w:hAnsi="Arial" w:cs="Arial"/>
            <w:color w:val="000000"/>
            <w:sz w:val="20"/>
            <w:szCs w:val="20"/>
          </w:rPr>
          <w:sym w:font="Symbol" w:char="F062"/>
        </w:r>
        <w:r w:rsidR="00556E5F" w:rsidDel="00E3139F">
          <w:rPr>
            <w:rFonts w:ascii="Arial" w:hAnsi="Arial" w:cs="Arial"/>
            <w:color w:val="000000"/>
            <w:sz w:val="20"/>
            <w:szCs w:val="20"/>
          </w:rPr>
          <w:t xml:space="preserve"> </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2.85; 95% CrI</w:t>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1.95, 3.75; </w:t>
        </w:r>
        <w:r w:rsidR="00050715" w:rsidDel="00E3139F">
          <w:rPr>
            <w:rFonts w:ascii="Arial" w:hAnsi="Arial" w:cs="Arial"/>
            <w:color w:val="000000"/>
            <w:sz w:val="20"/>
            <w:szCs w:val="20"/>
          </w:rPr>
          <w:t>PP[</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&gt;0]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and RLA (</w:t>
        </w:r>
        <w:r w:rsidR="00556E5F"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 2.72;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1.97, 3.48;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556E5F" w:rsidDel="00E3139F">
          <w:rPr>
            <w:rFonts w:ascii="Arial" w:hAnsi="Arial" w:cs="Arial"/>
            <w:color w:val="000000"/>
            <w:sz w:val="20"/>
            <w:szCs w:val="20"/>
          </w:rPr>
          <w:t xml:space="preserve">cohort in which 100% students received free lunch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0.28 grade levels below average in math (95% CrI -0.35, -0.21;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050715" w:rsidDel="00E3139F">
          <w:rPr>
            <w:rFonts w:ascii="Arial" w:hAnsi="Arial" w:cs="Arial"/>
            <w:color w:val="000000"/>
            <w:sz w:val="20"/>
            <w:szCs w:val="20"/>
          </w:rPr>
          <w:t>&lt;0]</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556E5F" w:rsidDel="00E3139F">
          <w:rPr>
            <w:rFonts w:ascii="Arial" w:hAnsi="Arial" w:cs="Arial"/>
            <w:color w:val="000000"/>
            <w:sz w:val="20"/>
            <w:szCs w:val="20"/>
          </w:rPr>
          <w:t xml:space="preserve">), though would </w:t>
        </w:r>
        <w:r w:rsidR="00C446D5" w:rsidDel="00E3139F">
          <w:rPr>
            <w:rFonts w:ascii="Arial" w:hAnsi="Arial" w:cs="Arial"/>
            <w:color w:val="000000"/>
            <w:sz w:val="20"/>
            <w:szCs w:val="20"/>
          </w:rPr>
          <w:t xml:space="preserve">have </w:t>
        </w:r>
        <w:r w:rsidR="00556E5F" w:rsidDel="00E3139F">
          <w:rPr>
            <w:rFonts w:ascii="Arial" w:hAnsi="Arial" w:cs="Arial"/>
            <w:color w:val="000000"/>
            <w:sz w:val="20"/>
            <w:szCs w:val="20"/>
          </w:rPr>
          <w:t>perform</w:t>
        </w:r>
        <w:r w:rsidR="00C446D5" w:rsidDel="00E3139F">
          <w:rPr>
            <w:rFonts w:ascii="Arial" w:hAnsi="Arial" w:cs="Arial"/>
            <w:color w:val="000000"/>
            <w:sz w:val="20"/>
            <w:szCs w:val="20"/>
          </w:rPr>
          <w:t>ed</w:t>
        </w:r>
        <w:r w:rsidR="00556E5F" w:rsidDel="00E3139F">
          <w:rPr>
            <w:rFonts w:ascii="Arial" w:hAnsi="Arial" w:cs="Arial"/>
            <w:color w:val="000000"/>
            <w:sz w:val="20"/>
            <w:szCs w:val="20"/>
          </w:rPr>
          <w:t xml:space="preserve"> 0.09 grade levels above average in RLA (95% CrI</w:t>
        </w:r>
        <w:r w:rsidR="00050715" w:rsidDel="00E3139F">
          <w:rPr>
            <w:rFonts w:ascii="Arial" w:hAnsi="Arial" w:cs="Arial"/>
            <w:color w:val="000000"/>
            <w:sz w:val="20"/>
            <w:szCs w:val="20"/>
          </w:rPr>
          <w:t>:</w:t>
        </w:r>
        <w:r w:rsidR="00556E5F" w:rsidDel="00E3139F">
          <w:rPr>
            <w:rFonts w:ascii="Arial" w:hAnsi="Arial" w:cs="Arial"/>
            <w:color w:val="000000"/>
            <w:sz w:val="20"/>
            <w:szCs w:val="20"/>
          </w:rPr>
          <w:t xml:space="preserve"> 0.03, 0.15</w:t>
        </w:r>
        <w:r w:rsidR="00C446D5" w:rsidDel="00E3139F">
          <w:rPr>
            <w:rFonts w:ascii="Arial" w:hAnsi="Arial" w:cs="Arial"/>
            <w:color w:val="000000"/>
            <w:sz w:val="20"/>
            <w:szCs w:val="20"/>
          </w:rPr>
          <w:t xml:space="preserve">;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&gt;0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556E5F" w:rsidDel="00E3139F">
          <w:rPr>
            <w:rFonts w:ascii="Arial" w:hAnsi="Arial" w:cs="Arial"/>
            <w:color w:val="000000"/>
            <w:sz w:val="20"/>
            <w:szCs w:val="20"/>
          </w:rPr>
          <w:t>)</w:t>
        </w:r>
        <w:r w:rsidR="00C446D5" w:rsidDel="00E3139F">
          <w:rPr>
            <w:rFonts w:ascii="Arial" w:hAnsi="Arial" w:cs="Arial"/>
            <w:color w:val="000000"/>
            <w:sz w:val="20"/>
            <w:szCs w:val="20"/>
          </w:rPr>
          <w:t>. A grade</w:t>
        </w:r>
        <w:r w:rsidR="007A7323" w:rsidDel="00E3139F">
          <w:rPr>
            <w:rFonts w:ascii="Arial" w:hAnsi="Arial" w:cs="Arial"/>
            <w:color w:val="000000"/>
            <w:sz w:val="20"/>
            <w:szCs w:val="20"/>
          </w:rPr>
          <w:t xml:space="preserve"> </w:t>
        </w:r>
        <w:r w:rsidR="00C446D5" w:rsidDel="00E3139F">
          <w:rPr>
            <w:rFonts w:ascii="Arial" w:hAnsi="Arial" w:cs="Arial"/>
            <w:color w:val="000000"/>
            <w:sz w:val="20"/>
            <w:szCs w:val="20"/>
          </w:rPr>
          <w:t>cohort with 100% economically disadvantaged students would have performed over half a grade level below the national average cohort in only RLA (</w:t>
        </w:r>
        <w:r w:rsidR="00C446D5" w:rsidDel="00E3139F">
          <w:rPr>
            <w:rFonts w:ascii="Arial" w:hAnsi="Arial" w:cs="Arial"/>
            <w:color w:val="000000"/>
            <w:sz w:val="20"/>
            <w:szCs w:val="20"/>
          </w:rPr>
          <w:sym w:font="Symbol" w:char="F062"/>
        </w:r>
        <w:r w:rsidR="00050715" w:rsidDel="00E3139F">
          <w:rPr>
            <w:rFonts w:ascii="Arial" w:hAnsi="Arial" w:cs="Arial"/>
            <w:color w:val="000000"/>
            <w:sz w:val="20"/>
            <w:szCs w:val="20"/>
          </w:rPr>
          <w:t xml:space="preserve"> =</w:t>
        </w:r>
        <w:r w:rsidR="00C446D5" w:rsidDel="00E3139F">
          <w:rPr>
            <w:rFonts w:ascii="Arial" w:hAnsi="Arial" w:cs="Arial"/>
            <w:color w:val="000000"/>
            <w:sz w:val="20"/>
            <w:szCs w:val="20"/>
          </w:rPr>
          <w:t xml:space="preserve"> -0.57, </w:t>
        </w:r>
        <w:r w:rsidR="00050715" w:rsidDel="00E3139F">
          <w:rPr>
            <w:rFonts w:ascii="Arial" w:hAnsi="Arial" w:cs="Arial"/>
            <w:color w:val="000000"/>
            <w:sz w:val="20"/>
            <w:szCs w:val="20"/>
          </w:rPr>
          <w:t xml:space="preserve">95% CrI: </w:t>
        </w:r>
        <w:r w:rsidR="00C446D5" w:rsidDel="00E3139F">
          <w:rPr>
            <w:rFonts w:ascii="Arial" w:hAnsi="Arial" w:cs="Arial"/>
            <w:color w:val="000000"/>
            <w:sz w:val="20"/>
            <w:szCs w:val="20"/>
          </w:rPr>
          <w:t xml:space="preserve">-0.63, -0.51; </w:t>
        </w:r>
        <w:r w:rsidR="00FA74E8" w:rsidDel="00E3139F">
          <w:rPr>
            <w:rFonts w:ascii="Arial" w:hAnsi="Arial" w:cs="Arial"/>
            <w:color w:val="000000"/>
            <w:sz w:val="20"/>
            <w:szCs w:val="20"/>
          </w:rPr>
          <w:t>PP</w:t>
        </w:r>
        <w:r w:rsidR="00050715" w:rsidDel="00E3139F">
          <w:rPr>
            <w:rFonts w:ascii="Arial" w:hAnsi="Arial" w:cs="Arial"/>
            <w:color w:val="000000"/>
            <w:sz w:val="20"/>
            <w:szCs w:val="20"/>
          </w:rPr>
          <w:t>[</w:t>
        </w:r>
        <w:r w:rsidR="00050715" w:rsidDel="00E3139F">
          <w:rPr>
            <w:rFonts w:ascii="Arial" w:hAnsi="Arial" w:cs="Arial"/>
            <w:color w:val="000000"/>
            <w:sz w:val="20"/>
            <w:szCs w:val="20"/>
          </w:rPr>
          <w:sym w:font="Symbol" w:char="F062"/>
        </w:r>
        <w:r w:rsidR="00FA74E8" w:rsidDel="00E3139F">
          <w:rPr>
            <w:rFonts w:ascii="Arial" w:hAnsi="Arial" w:cs="Arial"/>
            <w:color w:val="000000"/>
            <w:sz w:val="20"/>
            <w:szCs w:val="20"/>
          </w:rPr>
          <w:t>&lt;0</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050715"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FA74E8" w:rsidDel="00E3139F">
          <w:rPr>
            <w:rFonts w:ascii="Arial" w:hAnsi="Arial" w:cs="Arial"/>
            <w:color w:val="000000"/>
            <w:sz w:val="20"/>
            <w:szCs w:val="20"/>
          </w:rPr>
          <w:t>99.9%</w:t>
        </w:r>
        <w:r w:rsidR="00C446D5" w:rsidDel="00E3139F">
          <w:rPr>
            <w:rFonts w:ascii="Arial" w:hAnsi="Arial" w:cs="Arial"/>
            <w:color w:val="000000"/>
            <w:sz w:val="20"/>
            <w:szCs w:val="20"/>
          </w:rPr>
          <w:t>)</w:t>
        </w:r>
        <w:r w:rsidR="00194FFD" w:rsidDel="00E3139F">
          <w:rPr>
            <w:rFonts w:ascii="Arial" w:hAnsi="Arial" w:cs="Arial"/>
            <w:color w:val="000000"/>
            <w:sz w:val="20"/>
            <w:szCs w:val="20"/>
          </w:rPr>
          <w:t xml:space="preserve">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w:t>
        </w:r>
        <w:r w:rsidR="00C446D5" w:rsidDel="00E3139F">
          <w:rPr>
            <w:rFonts w:ascii="Arial" w:hAnsi="Arial" w:cs="Arial"/>
            <w:color w:val="000000"/>
            <w:sz w:val="20"/>
            <w:szCs w:val="20"/>
          </w:rPr>
          <w:t xml:space="preserve">. </w:t>
        </w:r>
        <w:commentRangeEnd w:id="74"/>
        <w:r w:rsidR="00D17B23" w:rsidDel="00E3139F">
          <w:rPr>
            <w:rStyle w:val="CommentReference"/>
            <w:rFonts w:ascii="Times New Roman" w:eastAsia="Times New Roman" w:hAnsi="Times New Roman" w:cs="Times New Roman"/>
          </w:rPr>
          <w:commentReference w:id="74"/>
        </w:r>
        <w:commentRangeEnd w:id="75"/>
        <w:r w:rsidR="00280527" w:rsidDel="00E3139F">
          <w:rPr>
            <w:rStyle w:val="CommentReference"/>
            <w:rFonts w:ascii="Times New Roman" w:eastAsia="Times New Roman" w:hAnsi="Times New Roman" w:cs="Times New Roman"/>
          </w:rPr>
          <w:commentReference w:id="75"/>
        </w:r>
      </w:moveFrom>
    </w:p>
    <w:p w14:paraId="19C10765" w14:textId="6770DAB9" w:rsidR="00C446D5" w:rsidDel="00E3139F" w:rsidRDefault="00C446D5" w:rsidP="00A511B7">
      <w:pPr>
        <w:keepNext/>
        <w:pBdr>
          <w:top w:val="nil"/>
          <w:left w:val="nil"/>
          <w:bottom w:val="nil"/>
          <w:right w:val="nil"/>
          <w:between w:val="nil"/>
        </w:pBdr>
        <w:spacing w:before="240" w:after="60"/>
        <w:contextualSpacing/>
        <w:jc w:val="both"/>
        <w:rPr>
          <w:moveFrom w:id="76" w:author="Gabriella Meltzer" w:date="2023-12-02T15:42:00Z"/>
          <w:rFonts w:ascii="Arial" w:hAnsi="Arial" w:cs="Arial"/>
          <w:color w:val="000000"/>
          <w:sz w:val="20"/>
          <w:szCs w:val="20"/>
        </w:rPr>
      </w:pPr>
    </w:p>
    <w:p w14:paraId="399E0E64" w14:textId="79A9F11E" w:rsidR="00A511B7" w:rsidDel="00E3139F" w:rsidRDefault="00C446D5" w:rsidP="00A511B7">
      <w:pPr>
        <w:keepNext/>
        <w:pBdr>
          <w:top w:val="nil"/>
          <w:left w:val="nil"/>
          <w:bottom w:val="nil"/>
          <w:right w:val="nil"/>
          <w:between w:val="nil"/>
        </w:pBdr>
        <w:spacing w:before="240" w:after="60"/>
        <w:contextualSpacing/>
        <w:jc w:val="both"/>
        <w:rPr>
          <w:moveFrom w:id="77" w:author="Gabriella Meltzer" w:date="2023-12-02T15:42:00Z"/>
          <w:rFonts w:ascii="Arial" w:hAnsi="Arial" w:cs="Arial"/>
          <w:color w:val="000000"/>
          <w:sz w:val="20"/>
          <w:szCs w:val="20"/>
        </w:rPr>
      </w:pPr>
      <w:moveFrom w:id="78" w:author="Gabriella Meltzer" w:date="2023-12-02T15:42:00Z">
        <w:r w:rsidDel="00E3139F">
          <w:rPr>
            <w:rFonts w:ascii="Arial" w:hAnsi="Arial" w:cs="Arial"/>
            <w:color w:val="000000"/>
            <w:sz w:val="20"/>
            <w:szCs w:val="20"/>
          </w:rPr>
          <w:t xml:space="preserve">At the </w:t>
        </w:r>
        <w:commentRangeStart w:id="79"/>
        <w:r w:rsidDel="00E3139F">
          <w:rPr>
            <w:rFonts w:ascii="Arial" w:hAnsi="Arial" w:cs="Arial"/>
            <w:color w:val="000000"/>
            <w:sz w:val="20"/>
            <w:szCs w:val="20"/>
          </w:rPr>
          <w:t xml:space="preserve">county level, </w:t>
        </w:r>
        <w:commentRangeEnd w:id="79"/>
        <w:r w:rsidR="00EB76A4" w:rsidDel="00E3139F">
          <w:rPr>
            <w:rStyle w:val="CommentReference"/>
            <w:rFonts w:ascii="Times New Roman" w:eastAsia="Times New Roman" w:hAnsi="Times New Roman" w:cs="Times New Roman"/>
          </w:rPr>
          <w:commentReference w:id="79"/>
        </w:r>
        <w:r w:rsidDel="00E3139F">
          <w:rPr>
            <w:rFonts w:ascii="Arial" w:hAnsi="Arial" w:cs="Arial"/>
            <w:color w:val="000000"/>
            <w:sz w:val="20"/>
            <w:szCs w:val="20"/>
          </w:rPr>
          <w:t>counties with higher poverty levels tended to perform worse in math (</w:t>
        </w:r>
        <w:r w:rsidDel="00E3139F">
          <w:rPr>
            <w:rFonts w:ascii="Arial" w:hAnsi="Arial" w:cs="Arial"/>
            <w:color w:val="000000"/>
            <w:sz w:val="20"/>
            <w:szCs w:val="20"/>
          </w:rPr>
          <w:sym w:font="Symbol" w:char="F062"/>
        </w:r>
        <w:r w:rsidR="001B487F" w:rsidDel="00E3139F">
          <w:rPr>
            <w:rFonts w:ascii="Arial" w:hAnsi="Arial" w:cs="Arial"/>
            <w:color w:val="000000"/>
            <w:sz w:val="20"/>
            <w:szCs w:val="20"/>
          </w:rPr>
          <w:t xml:space="preserve"> =</w:t>
        </w:r>
        <w:r w:rsidDel="00E3139F">
          <w:rPr>
            <w:rFonts w:ascii="Arial" w:hAnsi="Arial" w:cs="Arial"/>
            <w:color w:val="000000"/>
            <w:sz w:val="20"/>
            <w:szCs w:val="20"/>
          </w:rPr>
          <w:t xml:space="preserve"> -0.83; 95% CrI</w:t>
        </w:r>
        <w:r w:rsidR="001B487F" w:rsidDel="00E3139F">
          <w:rPr>
            <w:rFonts w:ascii="Arial" w:hAnsi="Arial" w:cs="Arial"/>
            <w:color w:val="000000"/>
            <w:sz w:val="20"/>
            <w:szCs w:val="20"/>
          </w:rPr>
          <w:t>:</w:t>
        </w:r>
        <w:r w:rsidDel="00E3139F">
          <w:rPr>
            <w:rFonts w:ascii="Arial" w:hAnsi="Arial" w:cs="Arial"/>
            <w:color w:val="000000"/>
            <w:sz w:val="20"/>
            <w:szCs w:val="20"/>
          </w:rPr>
          <w:t xml:space="preserve"> -1.11, -0.54; </w:t>
        </w:r>
        <w:r w:rsidR="00906F11" w:rsidDel="00E3139F">
          <w:rPr>
            <w:rFonts w:ascii="Arial" w:hAnsi="Arial" w:cs="Arial"/>
            <w:color w:val="000000"/>
            <w:sz w:val="20"/>
            <w:szCs w:val="20"/>
          </w:rPr>
          <w:t>PP</w:t>
        </w:r>
        <w:r w:rsidR="001B487F" w:rsidDel="00E3139F">
          <w:rPr>
            <w:rFonts w:ascii="Arial" w:hAnsi="Arial" w:cs="Arial"/>
            <w:color w:val="000000"/>
            <w:sz w:val="20"/>
            <w:szCs w:val="20"/>
          </w:rPr>
          <w:t>[</w:t>
        </w:r>
        <w:r w:rsidR="001B487F"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1B487F" w:rsidDel="00E3139F">
          <w:rPr>
            <w:rFonts w:ascii="Arial" w:hAnsi="Arial" w:cs="Arial"/>
            <w:color w:val="000000"/>
            <w:sz w:val="20"/>
            <w:szCs w:val="20"/>
          </w:rPr>
          <w:t>=</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Del="00E3139F">
          <w:rPr>
            <w:rFonts w:ascii="Arial" w:hAnsi="Arial" w:cs="Arial"/>
            <w:color w:val="000000"/>
            <w:sz w:val="20"/>
            <w:szCs w:val="20"/>
          </w:rPr>
          <w:t>)</w:t>
        </w:r>
        <w:r w:rsidR="00194FFD" w:rsidDel="00E3139F">
          <w:rPr>
            <w:rFonts w:ascii="Arial" w:hAnsi="Arial" w:cs="Arial"/>
            <w:color w:val="000000"/>
            <w:sz w:val="20"/>
            <w:szCs w:val="20"/>
          </w:rPr>
          <w:t xml:space="preserve">. Those with greater </w:t>
        </w:r>
        <w:r w:rsidDel="00E3139F">
          <w:rPr>
            <w:rFonts w:ascii="Arial" w:hAnsi="Arial" w:cs="Arial"/>
            <w:color w:val="000000"/>
            <w:sz w:val="20"/>
            <w:szCs w:val="20"/>
          </w:rPr>
          <w:t>shares of English language learners tended to perform better</w:t>
        </w:r>
        <w:r w:rsidR="00194FFD" w:rsidDel="00E3139F">
          <w:rPr>
            <w:rFonts w:ascii="Arial" w:hAnsi="Arial" w:cs="Arial"/>
            <w:color w:val="000000"/>
            <w:sz w:val="20"/>
            <w:szCs w:val="20"/>
          </w:rPr>
          <w:t xml:space="preserve"> than average</w:t>
        </w:r>
        <w:r w:rsidDel="00E3139F">
          <w:rPr>
            <w:rFonts w:ascii="Arial" w:hAnsi="Arial" w:cs="Arial"/>
            <w:color w:val="000000"/>
            <w:sz w:val="20"/>
            <w:szCs w:val="20"/>
          </w:rPr>
          <w:t xml:space="preserve"> in </w:t>
        </w:r>
        <w:r w:rsidR="00594A4C" w:rsidDel="00E3139F">
          <w:rPr>
            <w:rFonts w:ascii="Arial" w:hAnsi="Arial" w:cs="Arial"/>
            <w:color w:val="000000"/>
            <w:sz w:val="20"/>
            <w:szCs w:val="20"/>
          </w:rPr>
          <w:t>m</w:t>
        </w:r>
        <w:r w:rsidDel="00E3139F">
          <w:rPr>
            <w:rFonts w:ascii="Arial" w:hAnsi="Arial" w:cs="Arial"/>
            <w:color w:val="000000"/>
            <w:sz w:val="20"/>
            <w:szCs w:val="20"/>
          </w:rPr>
          <w:t>ath (</w:t>
        </w:r>
        <w:r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Del="00E3139F">
          <w:rPr>
            <w:rFonts w:ascii="Arial" w:hAnsi="Arial" w:cs="Arial"/>
            <w:color w:val="000000"/>
            <w:sz w:val="20"/>
            <w:szCs w:val="20"/>
          </w:rPr>
          <w:t xml:space="preserve"> 0.60;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0.13, 1.07;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w:t>
        </w:r>
        <w:r w:rsidR="00EA1094" w:rsidDel="00E3139F">
          <w:rPr>
            <w:rFonts w:ascii="Arial" w:hAnsi="Arial" w:cs="Arial"/>
            <w:color w:val="000000"/>
            <w:sz w:val="20"/>
            <w:szCs w:val="20"/>
          </w:rPr>
          <w:t>.4</w:t>
        </w:r>
        <w:r w:rsidDel="00E3139F">
          <w:rPr>
            <w:rFonts w:ascii="Arial" w:hAnsi="Arial" w:cs="Arial"/>
            <w:color w:val="000000"/>
            <w:sz w:val="20"/>
            <w:szCs w:val="20"/>
          </w:rPr>
          <w:t>%), but worse in RLA (</w:t>
        </w:r>
        <w:r w:rsidDel="00E3139F">
          <w:rPr>
            <w:rFonts w:ascii="Arial" w:hAnsi="Arial" w:cs="Arial"/>
            <w:color w:val="000000"/>
            <w:sz w:val="20"/>
            <w:szCs w:val="20"/>
          </w:rPr>
          <w:sym w:font="Symbol" w:char="F062"/>
        </w:r>
        <w:r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Del="00E3139F">
          <w:rPr>
            <w:rFonts w:ascii="Arial" w:hAnsi="Arial" w:cs="Arial"/>
            <w:color w:val="000000"/>
            <w:sz w:val="20"/>
            <w:szCs w:val="20"/>
          </w:rPr>
          <w:t>-1.07; 95% CrI</w:t>
        </w:r>
        <w:r w:rsidR="00FB17C0" w:rsidDel="00E3139F">
          <w:rPr>
            <w:rFonts w:ascii="Arial" w:hAnsi="Arial" w:cs="Arial"/>
            <w:color w:val="000000"/>
            <w:sz w:val="20"/>
            <w:szCs w:val="20"/>
          </w:rPr>
          <w:t>:</w:t>
        </w:r>
        <w:r w:rsidDel="00E3139F">
          <w:rPr>
            <w:rFonts w:ascii="Arial" w:hAnsi="Arial" w:cs="Arial"/>
            <w:color w:val="000000"/>
            <w:sz w:val="20"/>
            <w:szCs w:val="20"/>
          </w:rPr>
          <w:t xml:space="preserve"> -1.45, -0.68;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&lt;0</w:t>
        </w:r>
        <w:r w:rsidR="00FB17C0" w:rsidDel="00E3139F">
          <w:rPr>
            <w:rFonts w:ascii="Arial" w:hAnsi="Arial" w:cs="Arial"/>
            <w:color w:val="000000"/>
            <w:sz w:val="20"/>
            <w:szCs w:val="20"/>
          </w:rPr>
          <w:t>]=</w:t>
        </w:r>
        <w:r w:rsidR="00906F11" w:rsidDel="00E3139F">
          <w:rPr>
            <w:rFonts w:ascii="Arial" w:hAnsi="Arial" w:cs="Arial"/>
            <w:color w:val="000000"/>
            <w:sz w:val="20"/>
            <w:szCs w:val="20"/>
          </w:rPr>
          <w:t>99.9%</w:t>
        </w:r>
        <w:r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Counties with higher rates of college-educated adult residents tended to perform better than average in both </w:t>
        </w:r>
        <w:r w:rsidR="00594A4C" w:rsidDel="00E3139F">
          <w:rPr>
            <w:rFonts w:ascii="Arial" w:hAnsi="Arial" w:cs="Arial"/>
            <w:color w:val="000000"/>
            <w:sz w:val="20"/>
            <w:szCs w:val="20"/>
          </w:rPr>
          <w:t>m</w:t>
        </w:r>
        <w:r w:rsidR="00194FFD" w:rsidDel="00E3139F">
          <w:rPr>
            <w:rFonts w:ascii="Arial" w:hAnsi="Arial" w:cs="Arial"/>
            <w:color w:val="000000"/>
            <w:sz w:val="20"/>
            <w:szCs w:val="20"/>
          </w:rPr>
          <w:t>ath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 xml:space="preserve"> 2.05;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1.72, 2.39;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RLA (</w:t>
        </w:r>
        <w:r w:rsidR="00194FFD" w:rsidDel="00E3139F">
          <w:rPr>
            <w:rFonts w:ascii="Arial" w:hAnsi="Arial" w:cs="Arial"/>
            <w:color w:val="000000"/>
            <w:sz w:val="20"/>
            <w:szCs w:val="20"/>
          </w:rPr>
          <w:sym w:font="Symbol" w:char="F062"/>
        </w:r>
        <w:r w:rsidR="00FB17C0" w:rsidDel="00E3139F">
          <w:rPr>
            <w:rFonts w:ascii="Arial" w:hAnsi="Arial" w:cs="Arial"/>
            <w:color w:val="000000"/>
            <w:sz w:val="20"/>
            <w:szCs w:val="20"/>
          </w:rPr>
          <w:t xml:space="preserve"> = </w:t>
        </w:r>
        <w:r w:rsidR="00194FFD" w:rsidDel="00E3139F">
          <w:rPr>
            <w:rFonts w:ascii="Arial" w:hAnsi="Arial" w:cs="Arial"/>
            <w:color w:val="000000"/>
            <w:sz w:val="20"/>
            <w:szCs w:val="20"/>
          </w:rPr>
          <w:t>1.74;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1.46, 2.01;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In addition, counties with greater share</w:t>
        </w:r>
        <w:r w:rsidR="00594A4C" w:rsidDel="00E3139F">
          <w:rPr>
            <w:rFonts w:ascii="Arial" w:hAnsi="Arial" w:cs="Arial"/>
            <w:color w:val="000000"/>
            <w:sz w:val="20"/>
            <w:szCs w:val="20"/>
          </w:rPr>
          <w:t>s</w:t>
        </w:r>
        <w:r w:rsidR="00194FFD" w:rsidDel="00E3139F">
          <w:rPr>
            <w:rFonts w:ascii="Arial" w:hAnsi="Arial" w:cs="Arial"/>
            <w:color w:val="000000"/>
            <w:sz w:val="20"/>
            <w:szCs w:val="20"/>
          </w:rPr>
          <w:t xml:space="preserve"> of urban schools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0.20;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0.07, 0.33;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 xml:space="preserve">] = </w:t>
        </w:r>
        <w:r w:rsidR="00906F11" w:rsidDel="00E3139F">
          <w:rPr>
            <w:rFonts w:ascii="Arial" w:hAnsi="Arial" w:cs="Arial"/>
            <w:color w:val="000000"/>
            <w:sz w:val="20"/>
            <w:szCs w:val="20"/>
          </w:rPr>
          <w:t>99.9%</w:t>
        </w:r>
        <w:r w:rsidR="00194FFD" w:rsidDel="00E3139F">
          <w:rPr>
            <w:rFonts w:ascii="Arial" w:hAnsi="Arial" w:cs="Arial"/>
            <w:color w:val="000000"/>
            <w:sz w:val="20"/>
            <w:szCs w:val="20"/>
          </w:rPr>
          <w:t>) and special education students (</w:t>
        </w:r>
        <w:r w:rsidR="00194FFD" w:rsidDel="00E3139F">
          <w:rPr>
            <w:rFonts w:ascii="Arial" w:hAnsi="Arial" w:cs="Arial"/>
            <w:color w:val="000000"/>
            <w:sz w:val="20"/>
            <w:szCs w:val="20"/>
          </w:rPr>
          <w:sym w:font="Symbol" w:char="F062"/>
        </w:r>
        <w:r w:rsidR="00194FFD"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194FFD" w:rsidDel="00E3139F">
          <w:rPr>
            <w:rFonts w:ascii="Arial" w:hAnsi="Arial" w:cs="Arial"/>
            <w:color w:val="000000"/>
            <w:sz w:val="20"/>
            <w:szCs w:val="20"/>
          </w:rPr>
          <w:t>0.87; 95% CrI</w:t>
        </w:r>
        <w:r w:rsidR="00FB17C0" w:rsidDel="00E3139F">
          <w:rPr>
            <w:rFonts w:ascii="Arial" w:hAnsi="Arial" w:cs="Arial"/>
            <w:color w:val="000000"/>
            <w:sz w:val="20"/>
            <w:szCs w:val="20"/>
          </w:rPr>
          <w:t>:</w:t>
        </w:r>
        <w:r w:rsidR="00194FFD" w:rsidDel="00E3139F">
          <w:rPr>
            <w:rFonts w:ascii="Arial" w:hAnsi="Arial" w:cs="Arial"/>
            <w:color w:val="000000"/>
            <w:sz w:val="20"/>
            <w:szCs w:val="20"/>
          </w:rPr>
          <w:t xml:space="preserve"> 0.59, 1.16; </w:t>
        </w:r>
        <w:r w:rsidR="00906F11" w:rsidDel="00E3139F">
          <w:rPr>
            <w:rFonts w:ascii="Arial" w:hAnsi="Arial" w:cs="Arial"/>
            <w:color w:val="000000"/>
            <w:sz w:val="20"/>
            <w:szCs w:val="20"/>
          </w:rPr>
          <w:t>PP</w:t>
        </w:r>
        <w:r w:rsidR="00FB17C0" w:rsidDel="00E3139F">
          <w:rPr>
            <w:rFonts w:ascii="Arial" w:hAnsi="Arial" w:cs="Arial"/>
            <w:color w:val="000000"/>
            <w:sz w:val="20"/>
            <w:szCs w:val="20"/>
          </w:rPr>
          <w:t>[</w:t>
        </w:r>
        <w:r w:rsidR="00FB17C0" w:rsidDel="00E3139F">
          <w:rPr>
            <w:rFonts w:ascii="Arial" w:hAnsi="Arial" w:cs="Arial"/>
            <w:color w:val="000000"/>
            <w:sz w:val="20"/>
            <w:szCs w:val="20"/>
          </w:rPr>
          <w:sym w:font="Symbol" w:char="F062"/>
        </w:r>
        <w:r w:rsidR="00906F11" w:rsidDel="00E3139F">
          <w:rPr>
            <w:rFonts w:ascii="Arial" w:hAnsi="Arial" w:cs="Arial"/>
            <w:color w:val="000000"/>
            <w:sz w:val="20"/>
            <w:szCs w:val="20"/>
          </w:rPr>
          <w:t>&gt;0</w:t>
        </w:r>
        <w:r w:rsidR="00FB17C0" w:rsidDel="00E3139F">
          <w:rPr>
            <w:rFonts w:ascii="Arial" w:hAnsi="Arial" w:cs="Arial"/>
            <w:color w:val="000000"/>
            <w:sz w:val="20"/>
            <w:szCs w:val="20"/>
          </w:rPr>
          <w:t>]</w:t>
        </w:r>
        <w:r w:rsidR="00906F11" w:rsidDel="00E3139F">
          <w:rPr>
            <w:rFonts w:ascii="Arial" w:hAnsi="Arial" w:cs="Arial"/>
            <w:color w:val="000000"/>
            <w:sz w:val="20"/>
            <w:szCs w:val="20"/>
          </w:rPr>
          <w:t xml:space="preserve"> </w:t>
        </w:r>
        <w:r w:rsidR="00FB17C0" w:rsidDel="00E3139F">
          <w:rPr>
            <w:rFonts w:ascii="Arial" w:hAnsi="Arial" w:cs="Arial"/>
            <w:color w:val="000000"/>
            <w:sz w:val="20"/>
            <w:szCs w:val="20"/>
          </w:rPr>
          <w:t xml:space="preserve">= </w:t>
        </w:r>
        <w:r w:rsidR="00906F11" w:rsidDel="00E3139F">
          <w:rPr>
            <w:rFonts w:ascii="Arial" w:hAnsi="Arial" w:cs="Arial"/>
            <w:color w:val="000000"/>
            <w:sz w:val="20"/>
            <w:szCs w:val="20"/>
          </w:rPr>
          <w:t>99.9%</w:t>
        </w:r>
        <w:r w:rsidR="00194FFD" w:rsidDel="00E3139F">
          <w:rPr>
            <w:rFonts w:ascii="Arial" w:hAnsi="Arial" w:cs="Arial"/>
            <w:color w:val="000000"/>
            <w:sz w:val="20"/>
            <w:szCs w:val="20"/>
          </w:rPr>
          <w:t>) tended to perform better than average in RLA (Figures 2 and 3</w:t>
        </w:r>
        <w:r w:rsidR="00874CBA" w:rsidDel="00E3139F">
          <w:rPr>
            <w:rFonts w:ascii="Arial" w:hAnsi="Arial" w:cs="Arial"/>
            <w:color w:val="000000"/>
            <w:sz w:val="20"/>
            <w:szCs w:val="20"/>
          </w:rPr>
          <w:t>, Supplemental Table</w:t>
        </w:r>
        <w:r w:rsidR="00194FFD" w:rsidDel="00E3139F">
          <w:rPr>
            <w:rFonts w:ascii="Arial" w:hAnsi="Arial" w:cs="Arial"/>
            <w:color w:val="000000"/>
            <w:sz w:val="20"/>
            <w:szCs w:val="20"/>
          </w:rPr>
          <w:t xml:space="preserve">). </w:t>
        </w:r>
      </w:moveFrom>
    </w:p>
    <w:moveFromRangeEnd w:id="68"/>
    <w:p w14:paraId="64E2932C" w14:textId="77777777" w:rsidR="007B3239" w:rsidRDefault="007B3239"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7DA2A5FE" w14:textId="2EB1EBF8" w:rsidR="007B3239" w:rsidRPr="007B3239" w:rsidRDefault="007B3239"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commentRangeStart w:id="80"/>
      <w:r w:rsidRPr="007B3239">
        <w:rPr>
          <w:rFonts w:ascii="Arial" w:hAnsi="Arial" w:cs="Arial"/>
          <w:i/>
          <w:iCs/>
          <w:color w:val="000000"/>
          <w:sz w:val="20"/>
          <w:szCs w:val="20"/>
        </w:rPr>
        <w:t xml:space="preserve">Association </w:t>
      </w:r>
      <w:commentRangeEnd w:id="80"/>
      <w:r w:rsidR="0058332D">
        <w:rPr>
          <w:rStyle w:val="CommentReference"/>
          <w:rFonts w:ascii="Times New Roman" w:eastAsia="Times New Roman" w:hAnsi="Times New Roman" w:cs="Times New Roman"/>
        </w:rPr>
        <w:commentReference w:id="80"/>
      </w:r>
      <w:r w:rsidRPr="007B3239">
        <w:rPr>
          <w:rFonts w:ascii="Arial" w:hAnsi="Arial" w:cs="Arial"/>
          <w:i/>
          <w:iCs/>
          <w:color w:val="000000"/>
          <w:sz w:val="20"/>
          <w:szCs w:val="20"/>
        </w:rPr>
        <w:t>of Hurricanes with Math Scores</w:t>
      </w:r>
    </w:p>
    <w:p w14:paraId="3B4D9969" w14:textId="3BF7EDC8" w:rsidR="00615A6E" w:rsidRDefault="00F10811" w:rsidP="00885B55">
      <w:pPr>
        <w:keepNext/>
        <w:pBdr>
          <w:top w:val="nil"/>
          <w:left w:val="nil"/>
          <w:bottom w:val="nil"/>
          <w:right w:val="nil"/>
          <w:between w:val="nil"/>
        </w:pBdr>
        <w:spacing w:before="240" w:after="60"/>
        <w:contextualSpacing/>
        <w:jc w:val="both"/>
        <w:rPr>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standardized math test scores (</w:t>
      </w:r>
      <w:r>
        <w:rPr>
          <w:rFonts w:ascii="Arial" w:hAnsi="Arial" w:cs="Arial"/>
          <w:color w:val="000000"/>
          <w:sz w:val="20"/>
          <w:szCs w:val="20"/>
        </w:rPr>
        <w:sym w:font="Symbol" w:char="F062"/>
      </w:r>
      <w:r>
        <w:rPr>
          <w:rFonts w:ascii="Arial" w:hAnsi="Arial" w:cs="Arial"/>
          <w:color w:val="000000"/>
          <w:sz w:val="20"/>
          <w:szCs w:val="20"/>
        </w:rPr>
        <w:t xml:space="preserve"> </w:t>
      </w:r>
      <w:r w:rsidR="00FB17C0">
        <w:rPr>
          <w:rFonts w:ascii="Arial" w:hAnsi="Arial" w:cs="Arial"/>
          <w:color w:val="000000"/>
          <w:sz w:val="20"/>
          <w:szCs w:val="20"/>
        </w:rPr>
        <w:t xml:space="preserve">= </w:t>
      </w:r>
      <w:r>
        <w:rPr>
          <w:rFonts w:ascii="Arial" w:hAnsi="Arial" w:cs="Arial"/>
          <w:color w:val="000000"/>
          <w:sz w:val="20"/>
          <w:szCs w:val="20"/>
        </w:rPr>
        <w:t>0.00; 95% CrI</w:t>
      </w:r>
      <w:r w:rsidR="00FB17C0">
        <w:rPr>
          <w:rFonts w:ascii="Arial" w:hAnsi="Arial" w:cs="Arial"/>
          <w:color w:val="000000"/>
          <w:sz w:val="20"/>
          <w:szCs w:val="20"/>
        </w:rPr>
        <w:t>:</w:t>
      </w:r>
      <w:r>
        <w:rPr>
          <w:rFonts w:ascii="Arial" w:hAnsi="Arial" w:cs="Arial"/>
          <w:color w:val="000000"/>
          <w:sz w:val="20"/>
          <w:szCs w:val="20"/>
        </w:rPr>
        <w:t xml:space="preserve"> -0.05, 0.05; PP</w:t>
      </w:r>
      <w:r w:rsidR="00FB17C0">
        <w:rPr>
          <w:rFonts w:ascii="Arial" w:hAnsi="Arial" w:cs="Arial"/>
          <w:color w:val="000000"/>
          <w:sz w:val="20"/>
          <w:szCs w:val="20"/>
        </w:rPr>
        <w:t>[</w:t>
      </w:r>
      <w:r w:rsidR="00FB17C0">
        <w:rPr>
          <w:rFonts w:ascii="Arial" w:hAnsi="Arial" w:cs="Arial"/>
          <w:color w:val="000000"/>
          <w:sz w:val="20"/>
          <w:szCs w:val="20"/>
        </w:rPr>
        <w:sym w:font="Symbol" w:char="F062"/>
      </w:r>
      <w:r w:rsidR="00FB17C0">
        <w:rPr>
          <w:rFonts w:ascii="Arial" w:hAnsi="Arial" w:cs="Arial"/>
          <w:color w:val="000000"/>
          <w:sz w:val="20"/>
          <w:szCs w:val="20"/>
        </w:rPr>
        <w:t>&gt;0]</w:t>
      </w:r>
      <w:r>
        <w:rPr>
          <w:rFonts w:ascii="Arial" w:hAnsi="Arial" w:cs="Arial"/>
          <w:color w:val="000000"/>
          <w:sz w:val="20"/>
          <w:szCs w:val="20"/>
        </w:rPr>
        <w:t xml:space="preserve"> = 50%). </w:t>
      </w:r>
      <w:r w:rsidR="00A53F8F">
        <w:rPr>
          <w:rFonts w:ascii="Arial" w:hAnsi="Arial" w:cs="Arial"/>
          <w:color w:val="000000"/>
          <w:sz w:val="20"/>
          <w:szCs w:val="20"/>
        </w:rPr>
        <w:t>State-specific results</w:t>
      </w:r>
      <w:r w:rsidR="00C33D27">
        <w:rPr>
          <w:rFonts w:ascii="Arial" w:hAnsi="Arial" w:cs="Arial"/>
          <w:color w:val="000000"/>
          <w:sz w:val="20"/>
          <w:szCs w:val="20"/>
        </w:rPr>
        <w:t xml:space="preserve"> </w:t>
      </w:r>
      <w:r w:rsidR="00A53F8F">
        <w:rPr>
          <w:rFonts w:ascii="Arial" w:hAnsi="Arial" w:cs="Arial"/>
          <w:color w:val="000000"/>
          <w:sz w:val="20"/>
          <w:szCs w:val="20"/>
        </w:rPr>
        <w:lastRenderedPageBreak/>
        <w:t xml:space="preserve">showed that </w:t>
      </w:r>
      <w:r w:rsidR="00C33D27">
        <w:rPr>
          <w:rFonts w:ascii="Arial" w:hAnsi="Arial" w:cs="Arial"/>
          <w:color w:val="000000"/>
          <w:sz w:val="20"/>
          <w:szCs w:val="20"/>
        </w:rPr>
        <w:t xml:space="preserve">counties exposed to hurricane-force tropical cyclones performed worse in </w:t>
      </w:r>
      <w:r w:rsidR="00594A4C">
        <w:rPr>
          <w:rFonts w:ascii="Arial" w:hAnsi="Arial" w:cs="Arial"/>
          <w:color w:val="000000"/>
          <w:sz w:val="20"/>
          <w:szCs w:val="20"/>
        </w:rPr>
        <w:t>m</w:t>
      </w:r>
      <w:r w:rsidR="00C33D27">
        <w:rPr>
          <w:rFonts w:ascii="Arial" w:hAnsi="Arial" w:cs="Arial"/>
          <w:color w:val="000000"/>
          <w:sz w:val="20"/>
          <w:szCs w:val="20"/>
        </w:rPr>
        <w:t>ath than non-exposed counties in North Carolina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-0.15; 95% CrI</w:t>
      </w:r>
      <w:r w:rsidR="00FB17C0">
        <w:rPr>
          <w:rFonts w:ascii="Arial" w:hAnsi="Arial" w:cs="Arial"/>
          <w:color w:val="000000"/>
          <w:sz w:val="20"/>
          <w:szCs w:val="20"/>
        </w:rPr>
        <w:t>:</w:t>
      </w:r>
      <w:r w:rsidR="00C33D27">
        <w:rPr>
          <w:rFonts w:ascii="Arial" w:hAnsi="Arial" w:cs="Arial"/>
          <w:color w:val="000000"/>
          <w:sz w:val="20"/>
          <w:szCs w:val="20"/>
        </w:rPr>
        <w:t xml:space="preserve"> -0.26, -0.04;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 =</w:t>
      </w:r>
      <w:r w:rsidR="00AE32AA">
        <w:rPr>
          <w:rFonts w:ascii="Arial" w:hAnsi="Arial" w:cs="Arial"/>
          <w:color w:val="000000"/>
          <w:sz w:val="20"/>
          <w:szCs w:val="20"/>
        </w:rPr>
        <w:t xml:space="preserve"> 99.</w:t>
      </w:r>
      <w:r w:rsidR="00A9663D">
        <w:rPr>
          <w:rFonts w:ascii="Arial" w:hAnsi="Arial" w:cs="Arial"/>
          <w:color w:val="000000"/>
          <w:sz w:val="20"/>
          <w:szCs w:val="20"/>
        </w:rPr>
        <w:t>5</w:t>
      </w:r>
      <w:r w:rsidR="00AE32AA">
        <w:rPr>
          <w:rFonts w:ascii="Arial" w:hAnsi="Arial" w:cs="Arial"/>
          <w:color w:val="000000"/>
          <w:sz w:val="20"/>
          <w:szCs w:val="20"/>
        </w:rPr>
        <w:t>%</w:t>
      </w:r>
      <w:r w:rsidR="00C33D27">
        <w:rPr>
          <w:rFonts w:ascii="Arial" w:hAnsi="Arial" w:cs="Arial"/>
          <w:color w:val="000000"/>
          <w:sz w:val="20"/>
          <w:szCs w:val="20"/>
        </w:rPr>
        <w:t>)</w:t>
      </w:r>
      <w:r w:rsidR="0071400E">
        <w:rPr>
          <w:rFonts w:ascii="Arial" w:hAnsi="Arial" w:cs="Arial"/>
          <w:color w:val="000000"/>
          <w:sz w:val="20"/>
          <w:szCs w:val="20"/>
        </w:rPr>
        <w:t xml:space="preserve"> (Figure 2, Supplemental Table).</w:t>
      </w:r>
      <w:r w:rsidR="00C33D27">
        <w:rPr>
          <w:rFonts w:ascii="Arial" w:hAnsi="Arial" w:cs="Arial"/>
          <w:color w:val="000000"/>
          <w:sz w:val="20"/>
          <w:szCs w:val="20"/>
        </w:rPr>
        <w:t xml:space="preserve"> </w:t>
      </w:r>
      <w:r w:rsidR="00FB63D0">
        <w:rPr>
          <w:rFonts w:ascii="Arial" w:hAnsi="Arial" w:cs="Arial"/>
          <w:color w:val="000000"/>
          <w:sz w:val="20"/>
          <w:szCs w:val="20"/>
        </w:rPr>
        <w:t>In contrast</w:t>
      </w:r>
      <w:r w:rsidR="00C33D27">
        <w:rPr>
          <w:rFonts w:ascii="Arial" w:hAnsi="Arial" w:cs="Arial"/>
          <w:color w:val="000000"/>
          <w:sz w:val="20"/>
          <w:szCs w:val="20"/>
        </w:rPr>
        <w:t xml:space="preserve">, counties exposed to hurricane-force tropical cyclones performed better in </w:t>
      </w:r>
      <w:r w:rsidR="00594A4C">
        <w:rPr>
          <w:rFonts w:ascii="Arial" w:hAnsi="Arial" w:cs="Arial"/>
          <w:color w:val="000000"/>
          <w:sz w:val="20"/>
          <w:szCs w:val="20"/>
        </w:rPr>
        <w:t>m</w:t>
      </w:r>
      <w:r w:rsidR="00C33D27">
        <w:rPr>
          <w:rFonts w:ascii="Arial" w:hAnsi="Arial" w:cs="Arial"/>
          <w:color w:val="000000"/>
          <w:sz w:val="20"/>
          <w:szCs w:val="20"/>
        </w:rPr>
        <w:t>ath than non-exposed counties in Florida (</w:t>
      </w:r>
      <w:r w:rsidR="00C33D27">
        <w:rPr>
          <w:rFonts w:ascii="Arial" w:hAnsi="Arial" w:cs="Arial"/>
          <w:color w:val="000000"/>
          <w:sz w:val="20"/>
          <w:szCs w:val="20"/>
        </w:rPr>
        <w:sym w:font="Symbol" w:char="F062"/>
      </w:r>
      <w:r w:rsidR="00C33D27">
        <w:rPr>
          <w:rFonts w:ascii="Arial" w:hAnsi="Arial" w:cs="Arial"/>
          <w:color w:val="000000"/>
          <w:sz w:val="20"/>
          <w:szCs w:val="20"/>
        </w:rPr>
        <w:t xml:space="preserve"> </w:t>
      </w:r>
      <w:r w:rsidR="00FB17C0">
        <w:rPr>
          <w:rFonts w:ascii="Arial" w:hAnsi="Arial" w:cs="Arial"/>
          <w:color w:val="000000"/>
          <w:sz w:val="20"/>
          <w:szCs w:val="20"/>
        </w:rPr>
        <w:t xml:space="preserve">= </w:t>
      </w:r>
      <w:r w:rsidR="00C33D27">
        <w:rPr>
          <w:rFonts w:ascii="Arial" w:hAnsi="Arial" w:cs="Arial"/>
          <w:color w:val="000000"/>
          <w:sz w:val="20"/>
          <w:szCs w:val="20"/>
        </w:rPr>
        <w:t>0.19; 95% CrI</w:t>
      </w:r>
      <w:r w:rsidR="00FB17C0">
        <w:rPr>
          <w:rFonts w:ascii="Arial" w:hAnsi="Arial" w:cs="Arial"/>
          <w:color w:val="000000"/>
          <w:sz w:val="20"/>
          <w:szCs w:val="20"/>
        </w:rPr>
        <w:t>:</w:t>
      </w:r>
      <w:r w:rsidR="00C33D27">
        <w:rPr>
          <w:rFonts w:ascii="Arial" w:hAnsi="Arial" w:cs="Arial"/>
          <w:color w:val="000000"/>
          <w:sz w:val="20"/>
          <w:szCs w:val="20"/>
        </w:rPr>
        <w:t xml:space="preserve"> 0.11, 0.27;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&gt;0</w:t>
      </w:r>
      <w:r w:rsidR="00FB17C0">
        <w:rPr>
          <w:rFonts w:ascii="Arial" w:hAnsi="Arial" w:cs="Arial"/>
          <w:color w:val="000000"/>
          <w:sz w:val="20"/>
          <w:szCs w:val="20"/>
        </w:rPr>
        <w:t>]</w:t>
      </w:r>
      <w:r w:rsidR="00AE32AA">
        <w:rPr>
          <w:rFonts w:ascii="Arial" w:hAnsi="Arial" w:cs="Arial"/>
          <w:color w:val="000000"/>
          <w:sz w:val="20"/>
          <w:szCs w:val="20"/>
        </w:rPr>
        <w:t xml:space="preserve"> </w:t>
      </w:r>
      <w:r w:rsidR="00FB17C0">
        <w:rPr>
          <w:rFonts w:ascii="Arial" w:hAnsi="Arial" w:cs="Arial"/>
          <w:color w:val="000000"/>
          <w:sz w:val="20"/>
          <w:szCs w:val="20"/>
        </w:rPr>
        <w:t xml:space="preserve">= </w:t>
      </w:r>
      <w:r w:rsidR="00AE32AA">
        <w:rPr>
          <w:rFonts w:ascii="Arial" w:hAnsi="Arial" w:cs="Arial"/>
          <w:color w:val="000000"/>
          <w:sz w:val="20"/>
          <w:szCs w:val="20"/>
        </w:rPr>
        <w:t>99.9%</w:t>
      </w:r>
      <w:r w:rsidR="00C33D27">
        <w:rPr>
          <w:rFonts w:ascii="Arial" w:hAnsi="Arial" w:cs="Arial"/>
          <w:color w:val="000000"/>
          <w:sz w:val="20"/>
          <w:szCs w:val="20"/>
        </w:rPr>
        <w:t>)</w:t>
      </w:r>
      <w:r w:rsidR="00FC1CCF">
        <w:rPr>
          <w:rFonts w:ascii="Arial" w:hAnsi="Arial" w:cs="Arial"/>
          <w:color w:val="000000"/>
          <w:sz w:val="20"/>
          <w:szCs w:val="20"/>
        </w:rPr>
        <w:t>.</w:t>
      </w:r>
      <w:r w:rsidR="00C33D27">
        <w:rPr>
          <w:rFonts w:ascii="Arial" w:hAnsi="Arial" w:cs="Arial"/>
          <w:color w:val="000000"/>
          <w:sz w:val="20"/>
          <w:szCs w:val="20"/>
        </w:rPr>
        <w:t xml:space="preserve"> </w:t>
      </w:r>
    </w:p>
    <w:p w14:paraId="4B3A9FF5" w14:textId="77777777" w:rsidR="00ED3213" w:rsidRDefault="00ED3213"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5328DDEC" w14:textId="22C90C3C" w:rsidR="00ED3213" w:rsidRPr="00ED3213" w:rsidRDefault="00ED3213" w:rsidP="00885B55">
      <w:pPr>
        <w:keepNext/>
        <w:pBdr>
          <w:top w:val="nil"/>
          <w:left w:val="nil"/>
          <w:bottom w:val="nil"/>
          <w:right w:val="nil"/>
          <w:between w:val="nil"/>
        </w:pBdr>
        <w:spacing w:before="240" w:after="60"/>
        <w:contextualSpacing/>
        <w:jc w:val="both"/>
        <w:rPr>
          <w:rFonts w:ascii="Arial" w:hAnsi="Arial" w:cs="Arial"/>
          <w:i/>
          <w:iCs/>
          <w:color w:val="000000"/>
          <w:sz w:val="20"/>
          <w:szCs w:val="20"/>
        </w:rPr>
      </w:pPr>
      <w:r w:rsidRPr="00ED3213">
        <w:rPr>
          <w:rFonts w:ascii="Arial" w:hAnsi="Arial" w:cs="Arial"/>
          <w:i/>
          <w:iCs/>
          <w:color w:val="000000"/>
          <w:sz w:val="20"/>
          <w:szCs w:val="20"/>
        </w:rPr>
        <w:t xml:space="preserve">Association of Hurricanes with </w:t>
      </w:r>
      <w:r w:rsidR="00AA0072">
        <w:rPr>
          <w:rFonts w:ascii="Arial" w:hAnsi="Arial" w:cs="Arial"/>
          <w:i/>
          <w:iCs/>
          <w:color w:val="000000"/>
          <w:sz w:val="20"/>
          <w:szCs w:val="20"/>
        </w:rPr>
        <w:t>Reading/Language Arts</w:t>
      </w:r>
      <w:r w:rsidRPr="00ED3213">
        <w:rPr>
          <w:rFonts w:ascii="Arial" w:hAnsi="Arial" w:cs="Arial"/>
          <w:i/>
          <w:iCs/>
          <w:color w:val="000000"/>
          <w:sz w:val="20"/>
          <w:szCs w:val="20"/>
        </w:rPr>
        <w:t xml:space="preserve"> Scores</w:t>
      </w:r>
    </w:p>
    <w:p w14:paraId="0FE1FBB9" w14:textId="11A8299A" w:rsidR="006438CF" w:rsidRDefault="00F10811" w:rsidP="00885B55">
      <w:pPr>
        <w:keepNext/>
        <w:pBdr>
          <w:top w:val="nil"/>
          <w:left w:val="nil"/>
          <w:bottom w:val="nil"/>
          <w:right w:val="nil"/>
          <w:between w:val="nil"/>
        </w:pBdr>
        <w:spacing w:before="240" w:after="60"/>
        <w:contextualSpacing/>
        <w:jc w:val="both"/>
        <w:rPr>
          <w:ins w:id="81" w:author="Gabriella Meltzer" w:date="2023-12-02T15:42:00Z"/>
          <w:rFonts w:ascii="Arial" w:hAnsi="Arial" w:cs="Arial"/>
          <w:color w:val="000000"/>
          <w:sz w:val="20"/>
          <w:szCs w:val="20"/>
        </w:rPr>
      </w:pPr>
      <w:r>
        <w:rPr>
          <w:rFonts w:ascii="Arial" w:hAnsi="Arial" w:cs="Arial"/>
          <w:color w:val="000000"/>
          <w:sz w:val="20"/>
          <w:szCs w:val="20"/>
        </w:rPr>
        <w:t>There was no association in the national model between hurricane-force tropical cyclone exposure and RLA scores (</w:t>
      </w:r>
      <w:r>
        <w:rPr>
          <w:rFonts w:ascii="Arial" w:hAnsi="Arial" w:cs="Arial"/>
          <w:color w:val="000000"/>
          <w:sz w:val="20"/>
          <w:szCs w:val="20"/>
        </w:rPr>
        <w:sym w:font="Symbol" w:char="F062"/>
      </w:r>
      <w:r w:rsidR="00FB17C0">
        <w:rPr>
          <w:rFonts w:ascii="Arial" w:hAnsi="Arial" w:cs="Arial"/>
          <w:color w:val="000000"/>
          <w:sz w:val="20"/>
          <w:szCs w:val="20"/>
        </w:rPr>
        <w:t xml:space="preserve"> =</w:t>
      </w:r>
      <w:r>
        <w:rPr>
          <w:rFonts w:ascii="Arial" w:hAnsi="Arial" w:cs="Arial"/>
          <w:color w:val="000000"/>
          <w:sz w:val="20"/>
          <w:szCs w:val="20"/>
        </w:rPr>
        <w:t xml:space="preserve"> 0.00; 95% CrI</w:t>
      </w:r>
      <w:r w:rsidR="00FB17C0">
        <w:rPr>
          <w:rFonts w:ascii="Arial" w:hAnsi="Arial" w:cs="Arial"/>
          <w:color w:val="000000"/>
          <w:sz w:val="20"/>
          <w:szCs w:val="20"/>
        </w:rPr>
        <w:t>:</w:t>
      </w:r>
      <w:r>
        <w:rPr>
          <w:rFonts w:ascii="Arial" w:hAnsi="Arial" w:cs="Arial"/>
          <w:color w:val="000000"/>
          <w:sz w:val="20"/>
          <w:szCs w:val="20"/>
        </w:rPr>
        <w:t xml:space="preserve"> -0.04, 0.04; PP</w:t>
      </w:r>
      <w:r w:rsidR="00FB17C0">
        <w:rPr>
          <w:rFonts w:ascii="Arial" w:hAnsi="Arial" w:cs="Arial"/>
          <w:color w:val="000000"/>
          <w:sz w:val="20"/>
          <w:szCs w:val="20"/>
        </w:rPr>
        <w:t>[</w:t>
      </w:r>
      <w:r w:rsidR="00FB17C0">
        <w:rPr>
          <w:rFonts w:ascii="Arial" w:hAnsi="Arial" w:cs="Arial"/>
          <w:color w:val="000000"/>
          <w:sz w:val="20"/>
          <w:szCs w:val="20"/>
        </w:rPr>
        <w:sym w:font="Symbol" w:char="F062"/>
      </w:r>
      <w:r w:rsidR="00FB17C0">
        <w:rPr>
          <w:rFonts w:ascii="Arial" w:hAnsi="Arial" w:cs="Arial"/>
          <w:color w:val="000000"/>
          <w:sz w:val="20"/>
          <w:szCs w:val="20"/>
        </w:rPr>
        <w:t>&gt;0]</w:t>
      </w:r>
      <w:r>
        <w:rPr>
          <w:rFonts w:ascii="Arial" w:hAnsi="Arial" w:cs="Arial"/>
          <w:color w:val="000000"/>
          <w:sz w:val="20"/>
          <w:szCs w:val="20"/>
        </w:rPr>
        <w:t xml:space="preserve"> =</w:t>
      </w:r>
      <w:r w:rsidR="00FB17C0">
        <w:rPr>
          <w:rFonts w:ascii="Arial" w:hAnsi="Arial" w:cs="Arial"/>
          <w:color w:val="000000"/>
          <w:sz w:val="20"/>
          <w:szCs w:val="20"/>
        </w:rPr>
        <w:t xml:space="preserve"> </w:t>
      </w:r>
      <w:commentRangeStart w:id="82"/>
      <w:commentRangeStart w:id="83"/>
      <w:r>
        <w:rPr>
          <w:rFonts w:ascii="Arial" w:hAnsi="Arial" w:cs="Arial"/>
          <w:color w:val="000000"/>
          <w:sz w:val="20"/>
          <w:szCs w:val="20"/>
        </w:rPr>
        <w:t>50</w:t>
      </w:r>
      <w:commentRangeEnd w:id="82"/>
      <w:r>
        <w:rPr>
          <w:rStyle w:val="CommentReference"/>
          <w:rFonts w:ascii="Times New Roman" w:eastAsia="Times New Roman" w:hAnsi="Times New Roman" w:cs="Times New Roman"/>
        </w:rPr>
        <w:commentReference w:id="82"/>
      </w:r>
      <w:commentRangeEnd w:id="83"/>
      <w:r>
        <w:rPr>
          <w:rStyle w:val="CommentReference"/>
          <w:rFonts w:ascii="Times New Roman" w:eastAsia="Times New Roman" w:hAnsi="Times New Roman" w:cs="Times New Roman"/>
        </w:rPr>
        <w:commentReference w:id="83"/>
      </w:r>
      <w:r>
        <w:rPr>
          <w:rFonts w:ascii="Arial" w:hAnsi="Arial" w:cs="Arial"/>
          <w:color w:val="000000"/>
          <w:sz w:val="20"/>
          <w:szCs w:val="20"/>
        </w:rPr>
        <w:t>%).</w:t>
      </w:r>
      <w:ins w:id="84" w:author="Joan Casey" w:date="2023-11-22T10:37:00Z">
        <w:r>
          <w:rPr>
            <w:rFonts w:ascii="Arial" w:hAnsi="Arial" w:cs="Arial"/>
            <w:color w:val="000000"/>
            <w:sz w:val="20"/>
            <w:szCs w:val="20"/>
          </w:rPr>
          <w:t xml:space="preserve"> </w:t>
        </w:r>
      </w:ins>
      <w:r w:rsidR="00B6211C" w:rsidRPr="00B6211C">
        <w:rPr>
          <w:rFonts w:ascii="Arial" w:hAnsi="Arial" w:cs="Arial"/>
          <w:color w:val="000000"/>
          <w:sz w:val="20"/>
          <w:szCs w:val="20"/>
        </w:rPr>
        <w:t xml:space="preserve">State-specific results showed that </w:t>
      </w:r>
      <w:r w:rsidR="00874CBA">
        <w:rPr>
          <w:rFonts w:ascii="Arial" w:hAnsi="Arial" w:cs="Arial"/>
          <w:color w:val="000000"/>
          <w:sz w:val="20"/>
          <w:szCs w:val="20"/>
        </w:rPr>
        <w:t>counties in Texas exposed to hurricane-force tropical cyclones performed worse in RLA than unexposed</w:t>
      </w:r>
      <w:r w:rsidR="00594A4C">
        <w:rPr>
          <w:rFonts w:ascii="Arial" w:hAnsi="Arial" w:cs="Arial"/>
          <w:color w:val="000000"/>
          <w:sz w:val="20"/>
          <w:szCs w:val="20"/>
        </w:rPr>
        <w:t xml:space="preserve"> counties</w:t>
      </w:r>
      <w:r w:rsidR="00874CBA">
        <w:rPr>
          <w:rFonts w:ascii="Arial" w:hAnsi="Arial" w:cs="Arial"/>
          <w:color w:val="000000"/>
          <w:sz w:val="20"/>
          <w:szCs w:val="20"/>
        </w:rPr>
        <w:t xml:space="preserve"> </w:t>
      </w:r>
      <w:r w:rsidR="00D37C03">
        <w:rPr>
          <w:rFonts w:ascii="Arial" w:hAnsi="Arial" w:cs="Arial"/>
          <w:color w:val="000000"/>
          <w:sz w:val="20"/>
          <w:szCs w:val="20"/>
        </w:rPr>
        <w:t>(</w:t>
      </w:r>
      <w:r w:rsidR="00D37C03">
        <w:rPr>
          <w:rFonts w:ascii="Arial" w:hAnsi="Arial" w:cs="Arial"/>
          <w:color w:val="000000"/>
          <w:sz w:val="20"/>
          <w:szCs w:val="20"/>
        </w:rPr>
        <w:sym w:font="Symbol" w:char="F062"/>
      </w:r>
      <w:r w:rsidR="00FB17C0">
        <w:rPr>
          <w:rFonts w:ascii="Arial" w:hAnsi="Arial" w:cs="Arial"/>
          <w:color w:val="000000"/>
          <w:sz w:val="20"/>
          <w:szCs w:val="20"/>
        </w:rPr>
        <w:t xml:space="preserve"> = </w:t>
      </w:r>
      <w:r w:rsidR="00D37C03">
        <w:rPr>
          <w:rFonts w:ascii="Arial" w:hAnsi="Arial" w:cs="Arial"/>
          <w:color w:val="000000"/>
          <w:sz w:val="20"/>
          <w:szCs w:val="20"/>
        </w:rPr>
        <w:t>-0.12; 95% CrI</w:t>
      </w:r>
      <w:r w:rsidR="00FB17C0">
        <w:rPr>
          <w:rFonts w:ascii="Arial" w:hAnsi="Arial" w:cs="Arial"/>
          <w:color w:val="000000"/>
          <w:sz w:val="20"/>
          <w:szCs w:val="20"/>
        </w:rPr>
        <w:t>:</w:t>
      </w:r>
      <w:r w:rsidR="00D37C03">
        <w:rPr>
          <w:rFonts w:ascii="Arial" w:hAnsi="Arial" w:cs="Arial"/>
          <w:color w:val="000000"/>
          <w:sz w:val="20"/>
          <w:szCs w:val="20"/>
        </w:rPr>
        <w:t xml:space="preserve"> -0.20, -0.04</w:t>
      </w:r>
      <w:r w:rsidR="00874CBA">
        <w:rPr>
          <w:rFonts w:ascii="Arial" w:hAnsi="Arial" w:cs="Arial"/>
          <w:color w:val="000000"/>
          <w:sz w:val="20"/>
          <w:szCs w:val="20"/>
        </w:rPr>
        <w:t xml:space="preserve">; </w:t>
      </w:r>
      <w:r w:rsidR="00AE32AA">
        <w:rPr>
          <w:rFonts w:ascii="Arial" w:hAnsi="Arial" w:cs="Arial"/>
          <w:color w:val="000000"/>
          <w:sz w:val="20"/>
          <w:szCs w:val="20"/>
        </w:rPr>
        <w:t>PP</w:t>
      </w:r>
      <w:r w:rsidR="00FB17C0">
        <w:rPr>
          <w:rFonts w:ascii="Arial" w:hAnsi="Arial" w:cs="Arial"/>
          <w:color w:val="000000"/>
          <w:sz w:val="20"/>
          <w:szCs w:val="20"/>
        </w:rPr>
        <w:t>[</w:t>
      </w:r>
      <w:r w:rsidR="00FB17C0">
        <w:rPr>
          <w:rFonts w:ascii="Arial" w:hAnsi="Arial" w:cs="Arial"/>
          <w:color w:val="000000"/>
          <w:sz w:val="20"/>
          <w:szCs w:val="20"/>
        </w:rPr>
        <w:sym w:font="Symbol" w:char="F062"/>
      </w:r>
      <w:r w:rsidR="00AE32AA">
        <w:rPr>
          <w:rFonts w:ascii="Arial" w:hAnsi="Arial" w:cs="Arial"/>
          <w:color w:val="000000"/>
          <w:sz w:val="20"/>
          <w:szCs w:val="20"/>
        </w:rPr>
        <w:t>&lt;0</w:t>
      </w:r>
      <w:r w:rsidR="00FB17C0">
        <w:rPr>
          <w:rFonts w:ascii="Arial" w:hAnsi="Arial" w:cs="Arial"/>
          <w:color w:val="000000"/>
          <w:sz w:val="20"/>
          <w:szCs w:val="20"/>
        </w:rPr>
        <w:t>]</w:t>
      </w:r>
      <w:r w:rsidR="0055035D">
        <w:rPr>
          <w:rFonts w:ascii="Arial" w:hAnsi="Arial" w:cs="Arial"/>
          <w:color w:val="000000"/>
          <w:sz w:val="20"/>
          <w:szCs w:val="20"/>
        </w:rPr>
        <w:t xml:space="preserve"> </w:t>
      </w:r>
      <w:r w:rsidR="00FB17C0">
        <w:rPr>
          <w:rFonts w:ascii="Arial" w:hAnsi="Arial" w:cs="Arial"/>
          <w:color w:val="000000"/>
          <w:sz w:val="20"/>
          <w:szCs w:val="20"/>
        </w:rPr>
        <w:t>=</w:t>
      </w:r>
      <w:r w:rsidR="0055035D">
        <w:rPr>
          <w:rFonts w:ascii="Arial" w:hAnsi="Arial" w:cs="Arial"/>
          <w:color w:val="000000"/>
          <w:sz w:val="20"/>
          <w:szCs w:val="20"/>
        </w:rPr>
        <w:t xml:space="preserve"> </w:t>
      </w:r>
      <w:r w:rsidR="00AE32AA">
        <w:rPr>
          <w:rFonts w:ascii="Arial" w:hAnsi="Arial" w:cs="Arial"/>
          <w:color w:val="000000"/>
          <w:sz w:val="20"/>
          <w:szCs w:val="20"/>
        </w:rPr>
        <w:t>99.9%</w:t>
      </w:r>
      <w:r w:rsidR="00D37C03">
        <w:rPr>
          <w:rFonts w:ascii="Arial" w:hAnsi="Arial" w:cs="Arial"/>
          <w:color w:val="000000"/>
          <w:sz w:val="20"/>
          <w:szCs w:val="20"/>
        </w:rPr>
        <w:t>)</w:t>
      </w:r>
      <w:r w:rsidR="00874CBA">
        <w:rPr>
          <w:rFonts w:ascii="Arial" w:hAnsi="Arial" w:cs="Arial"/>
          <w:color w:val="000000"/>
          <w:sz w:val="20"/>
          <w:szCs w:val="20"/>
        </w:rPr>
        <w:t xml:space="preserve"> (Figure 3, Supplemental Table)</w:t>
      </w:r>
      <w:r w:rsidR="00D37C03">
        <w:rPr>
          <w:rFonts w:ascii="Arial" w:hAnsi="Arial" w:cs="Arial"/>
          <w:color w:val="000000"/>
          <w:sz w:val="20"/>
          <w:szCs w:val="20"/>
        </w:rPr>
        <w:t xml:space="preserve">. </w:t>
      </w:r>
    </w:p>
    <w:p w14:paraId="18B7936E" w14:textId="77777777" w:rsidR="00E3139F" w:rsidRDefault="00E3139F" w:rsidP="00885B55">
      <w:pPr>
        <w:keepNext/>
        <w:pBdr>
          <w:top w:val="nil"/>
          <w:left w:val="nil"/>
          <w:bottom w:val="nil"/>
          <w:right w:val="nil"/>
          <w:between w:val="nil"/>
        </w:pBdr>
        <w:spacing w:before="240" w:after="60"/>
        <w:contextualSpacing/>
        <w:jc w:val="both"/>
        <w:rPr>
          <w:ins w:id="85" w:author="Gabriella Meltzer" w:date="2023-12-02T15:42:00Z"/>
          <w:rFonts w:ascii="Arial" w:hAnsi="Arial" w:cs="Arial"/>
          <w:color w:val="000000"/>
          <w:sz w:val="20"/>
          <w:szCs w:val="20"/>
        </w:rPr>
      </w:pPr>
    </w:p>
    <w:p w14:paraId="40CD9A25" w14:textId="77777777" w:rsidR="00E3139F" w:rsidRDefault="00E3139F" w:rsidP="00E3139F">
      <w:pPr>
        <w:keepNext/>
        <w:pBdr>
          <w:top w:val="nil"/>
          <w:left w:val="nil"/>
          <w:bottom w:val="nil"/>
          <w:right w:val="nil"/>
          <w:between w:val="nil"/>
        </w:pBdr>
        <w:spacing w:before="240" w:after="60"/>
        <w:contextualSpacing/>
        <w:jc w:val="both"/>
        <w:rPr>
          <w:moveTo w:id="86" w:author="Gabriella Meltzer" w:date="2023-12-02T15:42:00Z"/>
          <w:rFonts w:ascii="Arial" w:hAnsi="Arial" w:cs="Arial"/>
          <w:i/>
          <w:iCs/>
          <w:color w:val="000000"/>
          <w:sz w:val="20"/>
          <w:szCs w:val="20"/>
        </w:rPr>
      </w:pPr>
      <w:moveToRangeStart w:id="87" w:author="Gabriella Meltzer" w:date="2023-12-02T15:42:00Z" w:name="move152424167"/>
      <w:moveTo w:id="88" w:author="Gabriella Meltzer" w:date="2023-12-02T15:42:00Z">
        <w:r>
          <w:rPr>
            <w:rFonts w:ascii="Arial" w:hAnsi="Arial" w:cs="Arial"/>
            <w:i/>
            <w:iCs/>
            <w:color w:val="000000"/>
            <w:sz w:val="20"/>
            <w:szCs w:val="20"/>
          </w:rPr>
          <w:t xml:space="preserve">Association of Covariates with Test </w:t>
        </w:r>
        <w:commentRangeStart w:id="89"/>
        <w:commentRangeStart w:id="90"/>
        <w:r>
          <w:rPr>
            <w:rFonts w:ascii="Arial" w:hAnsi="Arial" w:cs="Arial"/>
            <w:i/>
            <w:iCs/>
            <w:color w:val="000000"/>
            <w:sz w:val="20"/>
            <w:szCs w:val="20"/>
          </w:rPr>
          <w:t>Scores</w:t>
        </w:r>
      </w:moveTo>
      <w:commentRangeEnd w:id="89"/>
      <w:commentRangeEnd w:id="90"/>
      <w:r w:rsidR="005B38AA">
        <w:rPr>
          <w:rStyle w:val="CommentReference"/>
          <w:rFonts w:ascii="Times New Roman" w:eastAsia="Times New Roman" w:hAnsi="Times New Roman" w:cs="Times New Roman"/>
        </w:rPr>
        <w:commentReference w:id="89"/>
      </w:r>
      <w:moveTo w:id="91" w:author="Gabriella Meltzer" w:date="2023-12-02T15:42:00Z">
        <w:r>
          <w:rPr>
            <w:rStyle w:val="CommentReference"/>
            <w:rFonts w:ascii="Times New Roman" w:eastAsia="Times New Roman" w:hAnsi="Times New Roman" w:cs="Times New Roman"/>
          </w:rPr>
          <w:commentReference w:id="90"/>
        </w:r>
      </w:moveTo>
    </w:p>
    <w:p w14:paraId="2A9F4826" w14:textId="3D4912E9" w:rsidR="00E3139F" w:rsidRDefault="00E3139F" w:rsidP="00E3139F">
      <w:pPr>
        <w:keepNext/>
        <w:pBdr>
          <w:top w:val="nil"/>
          <w:left w:val="nil"/>
          <w:bottom w:val="nil"/>
          <w:right w:val="nil"/>
          <w:between w:val="nil"/>
        </w:pBdr>
        <w:spacing w:before="240" w:after="60"/>
        <w:contextualSpacing/>
        <w:jc w:val="both"/>
        <w:rPr>
          <w:moveTo w:id="92" w:author="Gabriella Meltzer" w:date="2023-12-02T15:42:00Z"/>
          <w:rFonts w:ascii="Arial" w:hAnsi="Arial" w:cs="Arial"/>
          <w:color w:val="000000"/>
          <w:sz w:val="20"/>
          <w:szCs w:val="20"/>
        </w:rPr>
      </w:pPr>
      <w:moveTo w:id="93" w:author="Gabriella Meltzer" w:date="2023-12-02T15:42:00Z">
        <w:r>
          <w:rPr>
            <w:rFonts w:ascii="Arial" w:hAnsi="Arial" w:cs="Arial"/>
            <w:color w:val="000000"/>
            <w:sz w:val="20"/>
            <w:szCs w:val="20"/>
          </w:rPr>
          <w:t>We observed several notable associations between grade cohort and county-level sociodemographic characteristics and average standardized test scores (</w:t>
        </w:r>
        <w:commentRangeStart w:id="94"/>
        <w:commentRangeStart w:id="95"/>
        <w:r>
          <w:rPr>
            <w:rFonts w:ascii="Arial" w:hAnsi="Arial" w:cs="Arial"/>
            <w:color w:val="000000"/>
            <w:sz w:val="20"/>
            <w:szCs w:val="20"/>
          </w:rPr>
          <w:t>Figures 2 and 3</w:t>
        </w:r>
        <w:commentRangeEnd w:id="94"/>
        <w:r>
          <w:rPr>
            <w:rStyle w:val="CommentReference"/>
            <w:rFonts w:ascii="Times New Roman" w:eastAsia="Times New Roman" w:hAnsi="Times New Roman" w:cs="Times New Roman"/>
          </w:rPr>
          <w:commentReference w:id="94"/>
        </w:r>
      </w:moveTo>
      <w:commentRangeEnd w:id="95"/>
      <w:r w:rsidR="005B38AA">
        <w:rPr>
          <w:rStyle w:val="CommentReference"/>
          <w:rFonts w:ascii="Times New Roman" w:eastAsia="Times New Roman" w:hAnsi="Times New Roman" w:cs="Times New Roman"/>
        </w:rPr>
        <w:commentReference w:id="95"/>
      </w:r>
      <w:moveTo w:id="96" w:author="Gabriella Meltzer" w:date="2023-12-02T15:42:00Z">
        <w:r>
          <w:rPr>
            <w:rFonts w:ascii="Arial" w:hAnsi="Arial" w:cs="Arial"/>
            <w:color w:val="000000"/>
            <w:sz w:val="20"/>
            <w:szCs w:val="20"/>
          </w:rPr>
          <w:t xml:space="preserve">). Grade cohorts with greater proportions of </w:t>
        </w:r>
      </w:moveTo>
      <w:ins w:id="97" w:author="Gabriella Meltzer" w:date="2023-12-02T15:42:00Z">
        <w:r w:rsidR="00E34278">
          <w:rPr>
            <w:rFonts w:ascii="Arial" w:hAnsi="Arial" w:cs="Arial"/>
            <w:color w:val="000000"/>
            <w:sz w:val="20"/>
            <w:szCs w:val="20"/>
          </w:rPr>
          <w:t>racialized and mino</w:t>
        </w:r>
      </w:ins>
      <w:ins w:id="98" w:author="Gabriella Meltzer" w:date="2023-12-02T15:43:00Z">
        <w:r w:rsidR="00E34278">
          <w:rPr>
            <w:rFonts w:ascii="Arial" w:hAnsi="Arial" w:cs="Arial"/>
            <w:color w:val="000000"/>
            <w:sz w:val="20"/>
            <w:szCs w:val="20"/>
          </w:rPr>
          <w:t xml:space="preserve">ritized </w:t>
        </w:r>
      </w:ins>
      <w:moveTo w:id="99" w:author="Gabriella Meltzer" w:date="2023-12-02T15:42:00Z">
        <w:del w:id="100" w:author="Gabriella Meltzer" w:date="2023-12-02T15:42:00Z">
          <w:r w:rsidDel="00E34278">
            <w:rPr>
              <w:rFonts w:ascii="Arial" w:hAnsi="Arial" w:cs="Arial"/>
              <w:color w:val="000000"/>
              <w:sz w:val="20"/>
              <w:szCs w:val="20"/>
            </w:rPr>
            <w:delText xml:space="preserve">racial/ethnic minority </w:delText>
          </w:r>
        </w:del>
        <w:r>
          <w:rPr>
            <w:rFonts w:ascii="Arial" w:hAnsi="Arial" w:cs="Arial"/>
            <w:color w:val="000000"/>
            <w:sz w:val="20"/>
            <w:szCs w:val="20"/>
          </w:rPr>
          <w:t>students</w:t>
        </w:r>
      </w:moveTo>
      <w:ins w:id="101" w:author="Gabriella Meltzer" w:date="2023-12-02T15:43:00Z">
        <w:r w:rsidR="00E34278">
          <w:rPr>
            <w:rFonts w:ascii="Arial" w:hAnsi="Arial" w:cs="Arial"/>
            <w:color w:val="000000"/>
            <w:sz w:val="20"/>
            <w:szCs w:val="20"/>
          </w:rPr>
          <w:t xml:space="preserve"> (e.g., Black, Hispanic, Indigenous)</w:t>
        </w:r>
      </w:ins>
      <w:moveTo w:id="102" w:author="Gabriella Meltzer" w:date="2023-12-02T15:42:00Z">
        <w:r>
          <w:rPr>
            <w:rFonts w:ascii="Arial" w:hAnsi="Arial" w:cs="Arial"/>
            <w:color w:val="000000"/>
            <w:sz w:val="20"/>
            <w:szCs w:val="20"/>
          </w:rPr>
          <w:t xml:space="preserve"> tended to perform worse than average grade cohorts in both math and reading/language arts. </w:t>
        </w:r>
        <w:commentRangeStart w:id="103"/>
        <w:commentRangeStart w:id="104"/>
        <w:del w:id="105" w:author="Gabriella Meltzer" w:date="2023-12-02T15:43:00Z">
          <w:r w:rsidDel="00E34278">
            <w:rPr>
              <w:rFonts w:ascii="Arial" w:hAnsi="Arial" w:cs="Arial"/>
              <w:color w:val="000000"/>
              <w:sz w:val="20"/>
              <w:szCs w:val="20"/>
            </w:rPr>
            <w:delText>A hypothetical grade cohort that was 100% American Indian/Alaska Native students would have performed at least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-1.17; 95% Credible Interval (CrI): -1.99, -0.35; posterior probability of negative association = 99.8%)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-1.70; 95% CrI: -2.41, -0.99;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Hispanic grade cohort would have performed nearly one grade level below average in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-0.97; 95% CrI: -1.13, -0.80;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over one grade level below average in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-1.60; 95% CrI: -1.74, -1.46;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 100% Black grade cohort would have performed over two grade levels below average in both math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w:delText>
          </w:r>
        </w:del>
        <w:del w:id="106" w:author="Gabriella Meltzer" w:date="2023-12-02T15:44:00Z">
          <w:r w:rsidDel="00E34278">
            <w:rPr>
              <w:rFonts w:ascii="Arial" w:hAnsi="Arial" w:cs="Arial"/>
              <w:color w:val="000000"/>
              <w:sz w:val="20"/>
              <w:szCs w:val="20"/>
            </w:rPr>
            <w:delText>-2.02; 95% CrI: -2.19, 1.85;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 and RLA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-2.24; 95% CrI: -2.39, -2.10; PP[</w:delText>
          </w:r>
          <w:r w:rsidDel="00E34278">
            <w:rPr>
              <w:rFonts w:ascii="Arial" w:hAnsi="Arial" w:cs="Arial"/>
              <w:color w:val="000000"/>
              <w:sz w:val="20"/>
              <w:szCs w:val="20"/>
            </w:rPr>
            <w:sym w:font="Symbol" w:char="F062"/>
          </w:r>
          <w:r w:rsidDel="00E34278">
            <w:rPr>
              <w:rFonts w:ascii="Arial" w:hAnsi="Arial" w:cs="Arial"/>
              <w:color w:val="000000"/>
              <w:sz w:val="20"/>
              <w:szCs w:val="20"/>
            </w:rPr>
            <w:delText>&lt;0] = 99.9%).</w:delText>
          </w:r>
        </w:del>
        <w:r>
          <w:rPr>
            <w:rFonts w:ascii="Arial" w:hAnsi="Arial" w:cs="Arial"/>
            <w:color w:val="000000"/>
            <w:sz w:val="20"/>
            <w:szCs w:val="20"/>
          </w:rPr>
          <w:t xml:space="preserve"> In contrast, </w:t>
        </w:r>
      </w:moveTo>
      <w:ins w:id="107" w:author="Gabriella Meltzer" w:date="2023-12-02T15:44:00Z">
        <w:r w:rsidR="00E34278">
          <w:rPr>
            <w:rFonts w:ascii="Arial" w:hAnsi="Arial" w:cs="Arial"/>
            <w:color w:val="000000"/>
            <w:sz w:val="20"/>
            <w:szCs w:val="20"/>
          </w:rPr>
          <w:t xml:space="preserve">grade cohorts with greater proportions of students racialized as </w:t>
        </w:r>
      </w:ins>
      <w:moveTo w:id="108" w:author="Gabriella Meltzer" w:date="2023-12-02T15:42:00Z">
        <w:del w:id="109" w:author="Gabriella Meltzer" w:date="2023-12-02T15:44:00Z">
          <w:r w:rsidDel="00E34278">
            <w:rPr>
              <w:rFonts w:ascii="Arial" w:hAnsi="Arial" w:cs="Arial"/>
              <w:color w:val="000000"/>
              <w:sz w:val="20"/>
              <w:szCs w:val="20"/>
            </w:rPr>
            <w:delText>a 100%</w:delText>
          </w:r>
        </w:del>
        <w:r>
          <w:rPr>
            <w:rFonts w:ascii="Arial" w:hAnsi="Arial" w:cs="Arial"/>
            <w:color w:val="000000"/>
            <w:sz w:val="20"/>
            <w:szCs w:val="20"/>
          </w:rPr>
          <w:t xml:space="preserve"> Asian </w:t>
        </w:r>
        <w:del w:id="110" w:author="Gabriella Meltzer" w:date="2023-12-02T15:44:00Z">
          <w:r w:rsidDel="00E34278">
            <w:rPr>
              <w:rFonts w:ascii="Arial" w:hAnsi="Arial" w:cs="Arial"/>
              <w:color w:val="000000"/>
              <w:sz w:val="20"/>
              <w:szCs w:val="20"/>
            </w:rPr>
            <w:delText>grade cohort would have performed nearly three grade levels</w:delText>
          </w:r>
        </w:del>
      </w:moveTo>
      <w:ins w:id="111" w:author="Gabriella Meltzer" w:date="2023-12-02T15:44:00Z">
        <w:r w:rsidR="00E34278">
          <w:rPr>
            <w:rFonts w:ascii="Arial" w:hAnsi="Arial" w:cs="Arial"/>
            <w:color w:val="000000"/>
            <w:sz w:val="20"/>
            <w:szCs w:val="20"/>
          </w:rPr>
          <w:t>tended to perform</w:t>
        </w:r>
      </w:ins>
      <w:moveTo w:id="112" w:author="Gabriella Meltzer" w:date="2023-12-02T15:42:00Z">
        <w:r>
          <w:rPr>
            <w:rFonts w:ascii="Arial" w:hAnsi="Arial" w:cs="Arial"/>
            <w:color w:val="000000"/>
            <w:sz w:val="20"/>
            <w:szCs w:val="20"/>
          </w:rPr>
          <w:t xml:space="preserve"> better than the national average cohort in both math </w:t>
        </w:r>
        <w:del w:id="113" w:author="Gabriella Meltzer" w:date="2023-12-02T15:45:00Z">
          <w:r w:rsidDel="00E34278">
            <w:rPr>
              <w:rFonts w:ascii="Arial" w:hAnsi="Arial" w:cs="Arial"/>
              <w:color w:val="000000"/>
              <w:sz w:val="20"/>
              <w:szCs w:val="20"/>
            </w:rPr>
            <w:delText>(</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2.85; 95% CrI: 1.95, 3.75; PP[</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&gt;0] = 99.9%) </w:delText>
          </w:r>
        </w:del>
        <w:r>
          <w:rPr>
            <w:rFonts w:ascii="Arial" w:hAnsi="Arial" w:cs="Arial"/>
            <w:color w:val="000000"/>
            <w:sz w:val="20"/>
            <w:szCs w:val="20"/>
          </w:rPr>
          <w:t>and RLA</w:t>
        </w:r>
        <w:del w:id="114" w:author="Gabriella Meltzer" w:date="2023-12-02T15:45:00Z">
          <w:r w:rsidDel="00E34278">
            <w:rPr>
              <w:rFonts w:ascii="Arial" w:hAnsi="Arial" w:cs="Arial"/>
              <w:color w:val="000000"/>
              <w:sz w:val="20"/>
              <w:szCs w:val="20"/>
            </w:rPr>
            <w:delText xml:space="preserve"> (</w:delText>
          </w:r>
          <w:r w:rsidDel="00E34278">
            <w:rPr>
              <w:rFonts w:ascii="Arial" w:hAnsi="Arial" w:cs="Arial"/>
              <w:color w:val="000000"/>
              <w:sz w:val="20"/>
              <w:szCs w:val="20"/>
            </w:rPr>
            <w:sym w:font="Symbol" w:char="F062"/>
          </w:r>
          <w:r w:rsidDel="00E34278">
            <w:rPr>
              <w:rFonts w:ascii="Arial" w:hAnsi="Arial" w:cs="Arial"/>
              <w:color w:val="000000"/>
              <w:sz w:val="20"/>
              <w:szCs w:val="20"/>
            </w:rPr>
            <w:delText xml:space="preserve"> = 2.72; 95% CrI: 1.97, 3.48; PP[</w:delText>
          </w:r>
          <w:r w:rsidDel="00E34278">
            <w:rPr>
              <w:rFonts w:ascii="Arial" w:hAnsi="Arial" w:cs="Arial"/>
              <w:color w:val="000000"/>
              <w:sz w:val="20"/>
              <w:szCs w:val="20"/>
            </w:rPr>
            <w:sym w:font="Symbol" w:char="F062"/>
          </w:r>
          <w:r w:rsidDel="00E34278">
            <w:rPr>
              <w:rFonts w:ascii="Arial" w:hAnsi="Arial" w:cs="Arial"/>
              <w:color w:val="000000"/>
              <w:sz w:val="20"/>
              <w:szCs w:val="20"/>
            </w:rPr>
            <w:delText>&gt;0] = 99.9%)</w:delText>
          </w:r>
        </w:del>
        <w:r>
          <w:rPr>
            <w:rFonts w:ascii="Arial" w:hAnsi="Arial" w:cs="Arial"/>
            <w:color w:val="000000"/>
            <w:sz w:val="20"/>
            <w:szCs w:val="20"/>
          </w:rPr>
          <w:t xml:space="preserve">. </w:t>
        </w:r>
        <w:del w:id="115" w:author="Gabriella Meltzer" w:date="2023-12-02T15:58:00Z">
          <w:r w:rsidDel="004076DC">
            <w:rPr>
              <w:rFonts w:ascii="Arial" w:hAnsi="Arial" w:cs="Arial"/>
              <w:color w:val="000000"/>
              <w:sz w:val="20"/>
              <w:szCs w:val="20"/>
            </w:rPr>
            <w:delText xml:space="preserve">A </w:delText>
          </w:r>
        </w:del>
      </w:moveTo>
      <w:ins w:id="116" w:author="Gabriella Meltzer" w:date="2023-12-02T15:58:00Z">
        <w:r w:rsidR="004076DC">
          <w:rPr>
            <w:rFonts w:ascii="Arial" w:hAnsi="Arial" w:cs="Arial"/>
            <w:color w:val="000000"/>
            <w:sz w:val="20"/>
            <w:szCs w:val="20"/>
          </w:rPr>
          <w:t>G</w:t>
        </w:r>
      </w:ins>
      <w:moveTo w:id="117" w:author="Gabriella Meltzer" w:date="2023-12-02T15:42:00Z">
        <w:del w:id="118" w:author="Gabriella Meltzer" w:date="2023-12-02T15:58:00Z">
          <w:r w:rsidDel="004076DC">
            <w:rPr>
              <w:rFonts w:ascii="Arial" w:hAnsi="Arial" w:cs="Arial"/>
              <w:color w:val="000000"/>
              <w:sz w:val="20"/>
              <w:szCs w:val="20"/>
            </w:rPr>
            <w:delText>g</w:delText>
          </w:r>
        </w:del>
        <w:r>
          <w:rPr>
            <w:rFonts w:ascii="Arial" w:hAnsi="Arial" w:cs="Arial"/>
            <w:color w:val="000000"/>
            <w:sz w:val="20"/>
            <w:szCs w:val="20"/>
          </w:rPr>
          <w:t>rade cohort</w:t>
        </w:r>
      </w:moveTo>
      <w:ins w:id="119" w:author="Gabriella Meltzer" w:date="2023-12-02T15:59:00Z">
        <w:r w:rsidR="004076DC">
          <w:rPr>
            <w:rFonts w:ascii="Arial" w:hAnsi="Arial" w:cs="Arial"/>
            <w:color w:val="000000"/>
            <w:sz w:val="20"/>
            <w:szCs w:val="20"/>
          </w:rPr>
          <w:t xml:space="preserve">s with greater shares of students receiving </w:t>
        </w:r>
      </w:ins>
      <w:moveTo w:id="120" w:author="Gabriella Meltzer" w:date="2023-12-02T15:42:00Z">
        <w:del w:id="121" w:author="Gabriella Meltzer" w:date="2023-12-02T15:59:00Z">
          <w:r w:rsidDel="004076DC">
            <w:rPr>
              <w:rFonts w:ascii="Arial" w:hAnsi="Arial" w:cs="Arial"/>
              <w:color w:val="000000"/>
              <w:sz w:val="20"/>
              <w:szCs w:val="20"/>
            </w:rPr>
            <w:delText xml:space="preserve"> in which 100% students received </w:delText>
          </w:r>
        </w:del>
        <w:r>
          <w:rPr>
            <w:rFonts w:ascii="Arial" w:hAnsi="Arial" w:cs="Arial"/>
            <w:color w:val="000000"/>
            <w:sz w:val="20"/>
            <w:szCs w:val="20"/>
          </w:rPr>
          <w:t xml:space="preserve">free lunch </w:t>
        </w:r>
        <w:del w:id="122" w:author="Gabriella Meltzer" w:date="2023-12-02T15:59:00Z">
          <w:r w:rsidDel="004076DC">
            <w:rPr>
              <w:rFonts w:ascii="Arial" w:hAnsi="Arial" w:cs="Arial"/>
              <w:color w:val="000000"/>
              <w:sz w:val="20"/>
              <w:szCs w:val="20"/>
            </w:rPr>
            <w:delText>would have performed 0.28 grade levels below</w:delText>
          </w:r>
        </w:del>
      </w:moveTo>
      <w:ins w:id="123" w:author="Gabriella Meltzer" w:date="2023-12-02T15:59:00Z">
        <w:r w:rsidR="004076DC">
          <w:rPr>
            <w:rFonts w:ascii="Arial" w:hAnsi="Arial" w:cs="Arial"/>
            <w:color w:val="000000"/>
            <w:sz w:val="20"/>
            <w:szCs w:val="20"/>
          </w:rPr>
          <w:t xml:space="preserve">tended to perform worse </w:t>
        </w:r>
      </w:ins>
      <w:moveTo w:id="124" w:author="Gabriella Meltzer" w:date="2023-12-02T15:42:00Z">
        <w:del w:id="125" w:author="Gabriella Meltzer" w:date="2023-12-02T15:59:00Z">
          <w:r w:rsidDel="004076DC">
            <w:rPr>
              <w:rFonts w:ascii="Arial" w:hAnsi="Arial" w:cs="Arial"/>
              <w:color w:val="000000"/>
              <w:sz w:val="20"/>
              <w:szCs w:val="20"/>
            </w:rPr>
            <w:delText xml:space="preserve"> average </w:delText>
          </w:r>
        </w:del>
        <w:r>
          <w:rPr>
            <w:rFonts w:ascii="Arial" w:hAnsi="Arial" w:cs="Arial"/>
            <w:color w:val="000000"/>
            <w:sz w:val="20"/>
            <w:szCs w:val="20"/>
          </w:rPr>
          <w:t>in math</w:t>
        </w:r>
        <w:del w:id="126" w:author="Gabriella Meltzer" w:date="2023-12-02T15:59:00Z">
          <w:r w:rsidDel="004076DC">
            <w:rPr>
              <w:rFonts w:ascii="Arial" w:hAnsi="Arial" w:cs="Arial"/>
              <w:color w:val="000000"/>
              <w:sz w:val="20"/>
              <w:szCs w:val="20"/>
            </w:rPr>
            <w:delText xml:space="preserve"> (95% CrI -0.35, -0.21; PP[</w:delText>
          </w:r>
          <w:r w:rsidDel="004076DC">
            <w:rPr>
              <w:rFonts w:ascii="Arial" w:hAnsi="Arial" w:cs="Arial"/>
              <w:color w:val="000000"/>
              <w:sz w:val="20"/>
              <w:szCs w:val="20"/>
            </w:rPr>
            <w:sym w:font="Symbol" w:char="F062"/>
          </w:r>
          <w:r w:rsidDel="004076DC">
            <w:rPr>
              <w:rFonts w:ascii="Arial" w:hAnsi="Arial" w:cs="Arial"/>
              <w:color w:val="000000"/>
              <w:sz w:val="20"/>
              <w:szCs w:val="20"/>
            </w:rPr>
            <w:delText>&lt;0] = 99.9%)</w:delText>
          </w:r>
        </w:del>
        <w:r>
          <w:rPr>
            <w:rFonts w:ascii="Arial" w:hAnsi="Arial" w:cs="Arial"/>
            <w:color w:val="000000"/>
            <w:sz w:val="20"/>
            <w:szCs w:val="20"/>
          </w:rPr>
          <w:t xml:space="preserve">, </w:t>
        </w:r>
        <w:del w:id="127" w:author="Gabriella Meltzer" w:date="2023-12-02T15:59:00Z">
          <w:r w:rsidDel="004076DC">
            <w:rPr>
              <w:rFonts w:ascii="Arial" w:hAnsi="Arial" w:cs="Arial"/>
              <w:color w:val="000000"/>
              <w:sz w:val="20"/>
              <w:szCs w:val="20"/>
            </w:rPr>
            <w:delText>though would have performed 0.09 grade levels above average</w:delText>
          </w:r>
        </w:del>
      </w:moveTo>
      <w:ins w:id="128" w:author="Gabriella Meltzer" w:date="2023-12-02T15:59:00Z">
        <w:r w:rsidR="004076DC">
          <w:rPr>
            <w:rFonts w:ascii="Arial" w:hAnsi="Arial" w:cs="Arial"/>
            <w:color w:val="000000"/>
            <w:sz w:val="20"/>
            <w:szCs w:val="20"/>
          </w:rPr>
          <w:t>but better</w:t>
        </w:r>
      </w:ins>
      <w:moveTo w:id="129" w:author="Gabriella Meltzer" w:date="2023-12-02T15:42:00Z">
        <w:r>
          <w:rPr>
            <w:rFonts w:ascii="Arial" w:hAnsi="Arial" w:cs="Arial"/>
            <w:color w:val="000000"/>
            <w:sz w:val="20"/>
            <w:szCs w:val="20"/>
          </w:rPr>
          <w:t xml:space="preserve"> in RLA</w:t>
        </w:r>
        <w:del w:id="130" w:author="Gabriella Meltzer" w:date="2023-12-02T16:00:00Z">
          <w:r w:rsidDel="004076DC">
            <w:rPr>
              <w:rFonts w:ascii="Arial" w:hAnsi="Arial" w:cs="Arial"/>
              <w:color w:val="000000"/>
              <w:sz w:val="20"/>
              <w:szCs w:val="20"/>
            </w:rPr>
            <w:delText xml:space="preserve"> (95% CrI: 0.03, 0.15; PP[</w:delText>
          </w:r>
          <w:r w:rsidDel="004076DC">
            <w:rPr>
              <w:rFonts w:ascii="Arial" w:hAnsi="Arial" w:cs="Arial"/>
              <w:color w:val="000000"/>
              <w:sz w:val="20"/>
              <w:szCs w:val="20"/>
            </w:rPr>
            <w:sym w:font="Symbol" w:char="F062"/>
          </w:r>
          <w:r w:rsidDel="004076DC">
            <w:rPr>
              <w:rFonts w:ascii="Arial" w:hAnsi="Arial" w:cs="Arial"/>
              <w:color w:val="000000"/>
              <w:sz w:val="20"/>
              <w:szCs w:val="20"/>
            </w:rPr>
            <w:delText>&gt;0] = 99.9%)</w:delText>
          </w:r>
        </w:del>
        <w:r>
          <w:rPr>
            <w:rFonts w:ascii="Arial" w:hAnsi="Arial" w:cs="Arial"/>
            <w:color w:val="000000"/>
            <w:sz w:val="20"/>
            <w:szCs w:val="20"/>
          </w:rPr>
          <w:t xml:space="preserve">. </w:t>
        </w:r>
      </w:moveTo>
      <w:ins w:id="131" w:author="Gabriella Meltzer" w:date="2023-12-02T16:00:00Z">
        <w:r w:rsidR="004076DC">
          <w:rPr>
            <w:rFonts w:ascii="Arial" w:hAnsi="Arial" w:cs="Arial"/>
            <w:color w:val="000000"/>
            <w:sz w:val="20"/>
            <w:szCs w:val="20"/>
          </w:rPr>
          <w:t>G</w:t>
        </w:r>
      </w:ins>
      <w:moveTo w:id="132" w:author="Gabriella Meltzer" w:date="2023-12-02T15:42:00Z">
        <w:del w:id="133" w:author="Gabriella Meltzer" w:date="2023-12-02T16:00:00Z">
          <w:r w:rsidDel="004076DC">
            <w:rPr>
              <w:rFonts w:ascii="Arial" w:hAnsi="Arial" w:cs="Arial"/>
              <w:color w:val="000000"/>
              <w:sz w:val="20"/>
              <w:szCs w:val="20"/>
            </w:rPr>
            <w:delText>A g</w:delText>
          </w:r>
        </w:del>
        <w:r>
          <w:rPr>
            <w:rFonts w:ascii="Arial" w:hAnsi="Arial" w:cs="Arial"/>
            <w:color w:val="000000"/>
            <w:sz w:val="20"/>
            <w:szCs w:val="20"/>
          </w:rPr>
          <w:t>rade cohort</w:t>
        </w:r>
      </w:moveTo>
      <w:ins w:id="134" w:author="Gabriella Meltzer" w:date="2023-12-02T16:15:00Z">
        <w:r w:rsidR="00FA05D0">
          <w:rPr>
            <w:rFonts w:ascii="Arial" w:hAnsi="Arial" w:cs="Arial"/>
            <w:color w:val="000000"/>
            <w:sz w:val="20"/>
            <w:szCs w:val="20"/>
          </w:rPr>
          <w:t>s</w:t>
        </w:r>
      </w:ins>
      <w:moveTo w:id="135" w:author="Gabriella Meltzer" w:date="2023-12-02T15:42:00Z">
        <w:r>
          <w:rPr>
            <w:rFonts w:ascii="Arial" w:hAnsi="Arial" w:cs="Arial"/>
            <w:color w:val="000000"/>
            <w:sz w:val="20"/>
            <w:szCs w:val="20"/>
          </w:rPr>
          <w:t xml:space="preserve"> with </w:t>
        </w:r>
        <w:del w:id="136" w:author="Gabriella Meltzer" w:date="2023-12-02T16:15:00Z">
          <w:r w:rsidDel="00FA05D0">
            <w:rPr>
              <w:rFonts w:ascii="Arial" w:hAnsi="Arial" w:cs="Arial"/>
              <w:color w:val="000000"/>
              <w:sz w:val="20"/>
              <w:szCs w:val="20"/>
            </w:rPr>
            <w:delText>100% economically disadvantaged</w:delText>
          </w:r>
        </w:del>
      </w:moveTo>
      <w:ins w:id="137" w:author="Gabriella Meltzer" w:date="2023-12-02T16:15:00Z">
        <w:r w:rsidR="00FA05D0">
          <w:rPr>
            <w:rFonts w:ascii="Arial" w:hAnsi="Arial" w:cs="Arial"/>
            <w:color w:val="000000"/>
            <w:sz w:val="20"/>
            <w:szCs w:val="20"/>
          </w:rPr>
          <w:t>more socioeconomically disempowered</w:t>
        </w:r>
      </w:ins>
      <w:moveTo w:id="138" w:author="Gabriella Meltzer" w:date="2023-12-02T15:42:00Z">
        <w:r>
          <w:rPr>
            <w:rFonts w:ascii="Arial" w:hAnsi="Arial" w:cs="Arial"/>
            <w:color w:val="000000"/>
            <w:sz w:val="20"/>
            <w:szCs w:val="20"/>
          </w:rPr>
          <w:t xml:space="preserve"> students </w:t>
        </w:r>
        <w:del w:id="139" w:author="Gabriella Meltzer" w:date="2023-12-02T16:17:00Z">
          <w:r w:rsidDel="00FA05D0">
            <w:rPr>
              <w:rFonts w:ascii="Arial" w:hAnsi="Arial" w:cs="Arial"/>
              <w:color w:val="000000"/>
              <w:sz w:val="20"/>
              <w:szCs w:val="20"/>
            </w:rPr>
            <w:delText>would have performed over half a grade level below</w:delText>
          </w:r>
        </w:del>
      </w:moveTo>
      <w:ins w:id="140" w:author="Gabriella Meltzer" w:date="2023-12-02T16:17:00Z">
        <w:r w:rsidR="00FA05D0">
          <w:rPr>
            <w:rFonts w:ascii="Arial" w:hAnsi="Arial" w:cs="Arial"/>
            <w:color w:val="000000"/>
            <w:sz w:val="20"/>
            <w:szCs w:val="20"/>
          </w:rPr>
          <w:t>tended to perform worse than</w:t>
        </w:r>
      </w:ins>
      <w:moveTo w:id="141" w:author="Gabriella Meltzer" w:date="2023-12-02T15:42:00Z">
        <w:r>
          <w:rPr>
            <w:rFonts w:ascii="Arial" w:hAnsi="Arial" w:cs="Arial"/>
            <w:color w:val="000000"/>
            <w:sz w:val="20"/>
            <w:szCs w:val="20"/>
          </w:rPr>
          <w:t xml:space="preserve"> the national average </w:t>
        </w:r>
      </w:moveTo>
      <w:ins w:id="142" w:author="Gabriella Meltzer" w:date="2023-12-02T16:17:00Z">
        <w:r w:rsidR="00FA05D0">
          <w:rPr>
            <w:rFonts w:ascii="Arial" w:hAnsi="Arial" w:cs="Arial"/>
            <w:color w:val="000000"/>
            <w:sz w:val="20"/>
            <w:szCs w:val="20"/>
          </w:rPr>
          <w:t xml:space="preserve">grade </w:t>
        </w:r>
      </w:ins>
      <w:moveTo w:id="143" w:author="Gabriella Meltzer" w:date="2023-12-02T15:42:00Z">
        <w:r>
          <w:rPr>
            <w:rFonts w:ascii="Arial" w:hAnsi="Arial" w:cs="Arial"/>
            <w:color w:val="000000"/>
            <w:sz w:val="20"/>
            <w:szCs w:val="20"/>
          </w:rPr>
          <w:t xml:space="preserve">cohort in only RLA </w:t>
        </w:r>
        <w:del w:id="144"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-0.57, 95% CrI: -0.63, -0.51;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xml:space="preserve"> (Figures 2 and 3, Supplemental Table). </w:t>
        </w:r>
        <w:commentRangeEnd w:id="103"/>
        <w:r>
          <w:rPr>
            <w:rStyle w:val="CommentReference"/>
            <w:rFonts w:ascii="Times New Roman" w:eastAsia="Times New Roman" w:hAnsi="Times New Roman" w:cs="Times New Roman"/>
          </w:rPr>
          <w:commentReference w:id="103"/>
        </w:r>
        <w:commentRangeEnd w:id="104"/>
        <w:r>
          <w:rPr>
            <w:rStyle w:val="CommentReference"/>
            <w:rFonts w:ascii="Times New Roman" w:eastAsia="Times New Roman" w:hAnsi="Times New Roman" w:cs="Times New Roman"/>
          </w:rPr>
          <w:commentReference w:id="104"/>
        </w:r>
      </w:moveTo>
    </w:p>
    <w:p w14:paraId="3B9F90F4" w14:textId="77777777" w:rsidR="00E3139F" w:rsidRDefault="00E3139F" w:rsidP="00E3139F">
      <w:pPr>
        <w:keepNext/>
        <w:pBdr>
          <w:top w:val="nil"/>
          <w:left w:val="nil"/>
          <w:bottom w:val="nil"/>
          <w:right w:val="nil"/>
          <w:between w:val="nil"/>
        </w:pBdr>
        <w:spacing w:before="240" w:after="60"/>
        <w:contextualSpacing/>
        <w:jc w:val="both"/>
        <w:rPr>
          <w:moveTo w:id="145" w:author="Gabriella Meltzer" w:date="2023-12-02T15:42:00Z"/>
          <w:rFonts w:ascii="Arial" w:hAnsi="Arial" w:cs="Arial"/>
          <w:color w:val="000000"/>
          <w:sz w:val="20"/>
          <w:szCs w:val="20"/>
        </w:rPr>
      </w:pPr>
    </w:p>
    <w:p w14:paraId="7388AE7D" w14:textId="69F76443" w:rsidR="00E3139F" w:rsidRDefault="00E3139F" w:rsidP="00E3139F">
      <w:pPr>
        <w:keepNext/>
        <w:pBdr>
          <w:top w:val="nil"/>
          <w:left w:val="nil"/>
          <w:bottom w:val="nil"/>
          <w:right w:val="nil"/>
          <w:between w:val="nil"/>
        </w:pBdr>
        <w:spacing w:before="240" w:after="60"/>
        <w:contextualSpacing/>
        <w:jc w:val="both"/>
        <w:rPr>
          <w:moveTo w:id="146" w:author="Gabriella Meltzer" w:date="2023-12-02T15:42:00Z"/>
          <w:rFonts w:ascii="Arial" w:hAnsi="Arial" w:cs="Arial"/>
          <w:color w:val="000000"/>
          <w:sz w:val="20"/>
          <w:szCs w:val="20"/>
        </w:rPr>
      </w:pPr>
      <w:moveTo w:id="147" w:author="Gabriella Meltzer" w:date="2023-12-02T15:42:00Z">
        <w:r>
          <w:rPr>
            <w:rFonts w:ascii="Arial" w:hAnsi="Arial" w:cs="Arial"/>
            <w:color w:val="000000"/>
            <w:sz w:val="20"/>
            <w:szCs w:val="20"/>
          </w:rPr>
          <w:t xml:space="preserve">At the </w:t>
        </w:r>
        <w:commentRangeStart w:id="148"/>
        <w:r>
          <w:rPr>
            <w:rFonts w:ascii="Arial" w:hAnsi="Arial" w:cs="Arial"/>
            <w:color w:val="000000"/>
            <w:sz w:val="20"/>
            <w:szCs w:val="20"/>
          </w:rPr>
          <w:t xml:space="preserve">county level, </w:t>
        </w:r>
        <w:commentRangeEnd w:id="148"/>
        <w:r>
          <w:rPr>
            <w:rStyle w:val="CommentReference"/>
            <w:rFonts w:ascii="Times New Roman" w:eastAsia="Times New Roman" w:hAnsi="Times New Roman" w:cs="Times New Roman"/>
          </w:rPr>
          <w:commentReference w:id="148"/>
        </w:r>
        <w:r>
          <w:rPr>
            <w:rFonts w:ascii="Arial" w:hAnsi="Arial" w:cs="Arial"/>
            <w:color w:val="000000"/>
            <w:sz w:val="20"/>
            <w:szCs w:val="20"/>
          </w:rPr>
          <w:t>counties with higher poverty levels tended to perform worse in math</w:t>
        </w:r>
        <w:del w:id="149"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-0.83; 95% CrI: -1.11, -0.54;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 = 99.9%)</w:delText>
          </w:r>
        </w:del>
        <w:r>
          <w:rPr>
            <w:rFonts w:ascii="Arial" w:hAnsi="Arial" w:cs="Arial"/>
            <w:color w:val="000000"/>
            <w:sz w:val="20"/>
            <w:szCs w:val="20"/>
          </w:rPr>
          <w:t>. Those with greater shares of English language learners tended to perform better than average in math</w:t>
        </w:r>
        <w:del w:id="150"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0.60; 95% CrI: 0.13, 1.07;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99.4%)</w:delText>
          </w:r>
        </w:del>
        <w:r>
          <w:rPr>
            <w:rFonts w:ascii="Arial" w:hAnsi="Arial" w:cs="Arial"/>
            <w:color w:val="000000"/>
            <w:sz w:val="20"/>
            <w:szCs w:val="20"/>
          </w:rPr>
          <w:t>, but worse in RLA</w:t>
        </w:r>
        <w:del w:id="151" w:author="Gabriella Meltzer" w:date="2023-12-02T16:18: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-1.07; 95% CrI: -1.45, -0.68; PP[</w:delText>
          </w:r>
          <w:r w:rsidDel="00FA05D0">
            <w:rPr>
              <w:rFonts w:ascii="Arial" w:hAnsi="Arial" w:cs="Arial"/>
              <w:color w:val="000000"/>
              <w:sz w:val="20"/>
              <w:szCs w:val="20"/>
            </w:rPr>
            <w:sym w:font="Symbol" w:char="F062"/>
          </w:r>
          <w:r w:rsidDel="00FA05D0">
            <w:rPr>
              <w:rFonts w:ascii="Arial" w:hAnsi="Arial" w:cs="Arial"/>
              <w:color w:val="000000"/>
              <w:sz w:val="20"/>
              <w:szCs w:val="20"/>
            </w:rPr>
            <w:delText>&lt;0]=99.9%)</w:delText>
          </w:r>
        </w:del>
        <w:r>
          <w:rPr>
            <w:rFonts w:ascii="Arial" w:hAnsi="Arial" w:cs="Arial"/>
            <w:color w:val="000000"/>
            <w:sz w:val="20"/>
            <w:szCs w:val="20"/>
          </w:rPr>
          <w:t xml:space="preserve">. Counties with higher rates of college-educated adult residents tended to perform better than average in both math </w:t>
        </w:r>
        <w:del w:id="152" w:author="Gabriella Meltzer" w:date="2023-12-02T16:18:00Z">
          <w:r w:rsidDel="00FA05D0">
            <w:rPr>
              <w:rFonts w:ascii="Arial" w:hAnsi="Arial" w:cs="Arial"/>
              <w:color w:val="000000"/>
              <w:sz w:val="20"/>
              <w:szCs w:val="20"/>
            </w:rPr>
            <w:delText>(</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2.05; 95% CrI: 1.72, 2.39;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and RLA</w:t>
        </w:r>
        <w:del w:id="153" w:author="Gabriella Meltzer" w:date="2023-12-02T16:24:00Z">
          <w:r w:rsidDel="00FA05D0">
            <w:rPr>
              <w:rFonts w:ascii="Arial" w:hAnsi="Arial" w:cs="Arial"/>
              <w:color w:val="000000"/>
              <w:sz w:val="20"/>
              <w:szCs w:val="20"/>
            </w:rPr>
            <w:delText xml:space="preserve"> (</w:delText>
          </w:r>
          <w:r w:rsidDel="00FA05D0">
            <w:rPr>
              <w:rFonts w:ascii="Arial" w:hAnsi="Arial" w:cs="Arial"/>
              <w:color w:val="000000"/>
              <w:sz w:val="20"/>
              <w:szCs w:val="20"/>
            </w:rPr>
            <w:sym w:font="Symbol" w:char="F062"/>
          </w:r>
          <w:r w:rsidDel="00FA05D0">
            <w:rPr>
              <w:rFonts w:ascii="Arial" w:hAnsi="Arial" w:cs="Arial"/>
              <w:color w:val="000000"/>
              <w:sz w:val="20"/>
              <w:szCs w:val="20"/>
            </w:rPr>
            <w:delText xml:space="preserve"> = 1.74; 95% CrI: 1.46, 2.01; PP[</w:delText>
          </w:r>
          <w:r w:rsidDel="00FA05D0">
            <w:rPr>
              <w:rFonts w:ascii="Arial" w:hAnsi="Arial" w:cs="Arial"/>
              <w:color w:val="000000"/>
              <w:sz w:val="20"/>
              <w:szCs w:val="20"/>
            </w:rPr>
            <w:sym w:font="Symbol" w:char="F062"/>
          </w:r>
          <w:r w:rsidDel="00FA05D0">
            <w:rPr>
              <w:rFonts w:ascii="Arial" w:hAnsi="Arial" w:cs="Arial"/>
              <w:color w:val="000000"/>
              <w:sz w:val="20"/>
              <w:szCs w:val="20"/>
            </w:rPr>
            <w:delText>&gt;0] = 99.9%)</w:delText>
          </w:r>
        </w:del>
        <w:r>
          <w:rPr>
            <w:rFonts w:ascii="Arial" w:hAnsi="Arial" w:cs="Arial"/>
            <w:color w:val="000000"/>
            <w:sz w:val="20"/>
            <w:szCs w:val="20"/>
          </w:rPr>
          <w:t xml:space="preserve">. In addition, counties with greater shares of urban schools </w:t>
        </w:r>
        <w:del w:id="154"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0.20; 95% CrI: 0.07, 0.33; PP[</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&gt;0] = 99.9%) </w:delText>
          </w:r>
        </w:del>
        <w:r>
          <w:rPr>
            <w:rFonts w:ascii="Arial" w:hAnsi="Arial" w:cs="Arial"/>
            <w:color w:val="000000"/>
            <w:sz w:val="20"/>
            <w:szCs w:val="20"/>
          </w:rPr>
          <w:t xml:space="preserve">and special education students </w:t>
        </w:r>
        <w:del w:id="155" w:author="Gabriella Meltzer" w:date="2023-12-02T16:25:00Z">
          <w:r w:rsidDel="005B38AA">
            <w:rPr>
              <w:rFonts w:ascii="Arial" w:hAnsi="Arial" w:cs="Arial"/>
              <w:color w:val="000000"/>
              <w:sz w:val="20"/>
              <w:szCs w:val="20"/>
            </w:rPr>
            <w:delText>(</w:delText>
          </w:r>
          <w:r w:rsidDel="005B38AA">
            <w:rPr>
              <w:rFonts w:ascii="Arial" w:hAnsi="Arial" w:cs="Arial"/>
              <w:color w:val="000000"/>
              <w:sz w:val="20"/>
              <w:szCs w:val="20"/>
            </w:rPr>
            <w:sym w:font="Symbol" w:char="F062"/>
          </w:r>
          <w:r w:rsidDel="005B38AA">
            <w:rPr>
              <w:rFonts w:ascii="Arial" w:hAnsi="Arial" w:cs="Arial"/>
              <w:color w:val="000000"/>
              <w:sz w:val="20"/>
              <w:szCs w:val="20"/>
            </w:rPr>
            <w:delText xml:space="preserve"> = 0.87; 95% CrI: 0.59, 1.16; PP[</w:delText>
          </w:r>
          <w:r w:rsidDel="005B38AA">
            <w:rPr>
              <w:rFonts w:ascii="Arial" w:hAnsi="Arial" w:cs="Arial"/>
              <w:color w:val="000000"/>
              <w:sz w:val="20"/>
              <w:szCs w:val="20"/>
            </w:rPr>
            <w:sym w:font="Symbol" w:char="F062"/>
          </w:r>
          <w:r w:rsidDel="005B38AA">
            <w:rPr>
              <w:rFonts w:ascii="Arial" w:hAnsi="Arial" w:cs="Arial"/>
              <w:color w:val="000000"/>
              <w:sz w:val="20"/>
              <w:szCs w:val="20"/>
            </w:rPr>
            <w:delText>&gt;0] = 99.9%)</w:delText>
          </w:r>
        </w:del>
        <w:r>
          <w:rPr>
            <w:rFonts w:ascii="Arial" w:hAnsi="Arial" w:cs="Arial"/>
            <w:color w:val="000000"/>
            <w:sz w:val="20"/>
            <w:szCs w:val="20"/>
          </w:rPr>
          <w:t xml:space="preserve"> tended to perform better than average in RLA (Figures 2 and 3, Supplemental Table). </w:t>
        </w:r>
      </w:moveTo>
    </w:p>
    <w:moveToRangeEnd w:id="87"/>
    <w:p w14:paraId="654A04A5" w14:textId="77777777" w:rsidR="00E3139F" w:rsidRDefault="00E3139F" w:rsidP="00885B55">
      <w:pPr>
        <w:keepNext/>
        <w:pBdr>
          <w:top w:val="nil"/>
          <w:left w:val="nil"/>
          <w:bottom w:val="nil"/>
          <w:right w:val="nil"/>
          <w:between w:val="nil"/>
        </w:pBdr>
        <w:spacing w:before="240" w:after="60"/>
        <w:contextualSpacing/>
        <w:jc w:val="both"/>
        <w:rPr>
          <w:rFonts w:ascii="Arial" w:hAnsi="Arial" w:cs="Arial"/>
          <w:color w:val="000000"/>
          <w:sz w:val="20"/>
          <w:szCs w:val="20"/>
        </w:rPr>
      </w:pPr>
    </w:p>
    <w:p w14:paraId="3600A595" w14:textId="77777777" w:rsidR="00DF43A2" w:rsidRDefault="00DF43A2" w:rsidP="00885B55">
      <w:pPr>
        <w:pBdr>
          <w:top w:val="nil"/>
          <w:left w:val="nil"/>
          <w:bottom w:val="nil"/>
          <w:right w:val="nil"/>
          <w:between w:val="nil"/>
        </w:pBdr>
        <w:contextualSpacing/>
        <w:rPr>
          <w:rFonts w:ascii="Arial" w:hAnsi="Arial" w:cs="Arial"/>
          <w:b/>
          <w:color w:val="000000"/>
          <w:sz w:val="20"/>
          <w:szCs w:val="20"/>
        </w:rPr>
      </w:pPr>
    </w:p>
    <w:p w14:paraId="014A7FBC" w14:textId="27B06ADF" w:rsidR="00E6133D" w:rsidRPr="00F649EE" w:rsidRDefault="00474D11" w:rsidP="00885B55">
      <w:pPr>
        <w:pBdr>
          <w:top w:val="nil"/>
          <w:left w:val="nil"/>
          <w:bottom w:val="nil"/>
          <w:right w:val="nil"/>
          <w:between w:val="nil"/>
        </w:pBdr>
        <w:contextualSpacing/>
        <w:rPr>
          <w:rFonts w:ascii="Arial" w:hAnsi="Arial" w:cs="Arial"/>
          <w:color w:val="000000"/>
          <w:sz w:val="20"/>
          <w:szCs w:val="20"/>
        </w:rPr>
      </w:pPr>
      <w:commentRangeStart w:id="156"/>
      <w:r>
        <w:rPr>
          <w:rFonts w:ascii="Arial" w:hAnsi="Arial" w:cs="Arial"/>
          <w:b/>
          <w:color w:val="000000"/>
          <w:sz w:val="20"/>
          <w:szCs w:val="20"/>
        </w:rPr>
        <w:t>Discussion</w:t>
      </w:r>
      <w:commentRangeEnd w:id="156"/>
      <w:r w:rsidR="00900867">
        <w:rPr>
          <w:rStyle w:val="CommentReference"/>
          <w:rFonts w:ascii="Times New Roman" w:eastAsia="Times New Roman" w:hAnsi="Times New Roman" w:cs="Times New Roman"/>
        </w:rPr>
        <w:commentReference w:id="156"/>
      </w:r>
      <w:r w:rsidR="00E6133D" w:rsidRPr="00F649EE">
        <w:rPr>
          <w:rFonts w:ascii="Arial" w:hAnsi="Arial" w:cs="Arial"/>
          <w:b/>
          <w:color w:val="000000"/>
          <w:sz w:val="20"/>
          <w:szCs w:val="20"/>
        </w:rPr>
        <w:t xml:space="preserve"> </w:t>
      </w:r>
    </w:p>
    <w:p w14:paraId="2212F9A2" w14:textId="77777777" w:rsidR="00980C22" w:rsidRDefault="00980C22" w:rsidP="00885B55">
      <w:pPr>
        <w:pBdr>
          <w:top w:val="nil"/>
          <w:left w:val="nil"/>
          <w:bottom w:val="nil"/>
          <w:right w:val="nil"/>
          <w:between w:val="nil"/>
        </w:pBdr>
        <w:spacing w:after="0"/>
        <w:contextualSpacing/>
        <w:rPr>
          <w:rFonts w:ascii="Arial" w:hAnsi="Arial" w:cs="Arial"/>
          <w:color w:val="000000"/>
          <w:sz w:val="20"/>
          <w:szCs w:val="20"/>
        </w:rPr>
      </w:pPr>
    </w:p>
    <w:p w14:paraId="58CC2587" w14:textId="7D194838" w:rsidR="006A6BF8" w:rsidRDefault="00183153"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In this</w:t>
      </w:r>
      <w:r w:rsidR="00ED3213">
        <w:rPr>
          <w:rFonts w:ascii="Arial" w:hAnsi="Arial" w:cs="Arial"/>
          <w:color w:val="000000"/>
          <w:sz w:val="20"/>
          <w:szCs w:val="20"/>
        </w:rPr>
        <w:t xml:space="preserve"> comprehensive </w:t>
      </w:r>
      <w:r>
        <w:rPr>
          <w:rFonts w:ascii="Arial" w:hAnsi="Arial" w:cs="Arial"/>
          <w:color w:val="000000"/>
          <w:sz w:val="20"/>
          <w:szCs w:val="20"/>
        </w:rPr>
        <w:t xml:space="preserve">analysis of the association </w:t>
      </w:r>
      <w:r w:rsidR="00ED3213">
        <w:rPr>
          <w:rFonts w:ascii="Arial" w:hAnsi="Arial" w:cs="Arial"/>
          <w:color w:val="000000"/>
          <w:sz w:val="20"/>
          <w:szCs w:val="20"/>
        </w:rPr>
        <w:t xml:space="preserve">between </w:t>
      </w:r>
      <w:r w:rsidR="00874CBA">
        <w:rPr>
          <w:rFonts w:ascii="Arial" w:hAnsi="Arial" w:cs="Arial"/>
          <w:color w:val="000000"/>
          <w:sz w:val="20"/>
          <w:szCs w:val="20"/>
        </w:rPr>
        <w:t xml:space="preserve">hurricane-force </w:t>
      </w:r>
      <w:r w:rsidR="00ED3213">
        <w:rPr>
          <w:rFonts w:ascii="Arial" w:hAnsi="Arial" w:cs="Arial"/>
          <w:color w:val="000000"/>
          <w:sz w:val="20"/>
          <w:szCs w:val="20"/>
        </w:rPr>
        <w:t>tropical cyclones and educational attainment in the United States</w:t>
      </w:r>
      <w:r w:rsidR="00EA372A">
        <w:rPr>
          <w:rFonts w:ascii="Arial" w:hAnsi="Arial" w:cs="Arial"/>
          <w:color w:val="000000"/>
          <w:sz w:val="20"/>
          <w:szCs w:val="20"/>
        </w:rPr>
        <w:t>,</w:t>
      </w:r>
      <w:r w:rsidR="00ED3213">
        <w:rPr>
          <w:rFonts w:ascii="Arial" w:hAnsi="Arial" w:cs="Arial"/>
          <w:color w:val="000000"/>
          <w:sz w:val="20"/>
          <w:szCs w:val="20"/>
        </w:rPr>
        <w:t xml:space="preserve"> </w:t>
      </w:r>
      <w:r w:rsidR="00EA372A">
        <w:rPr>
          <w:rFonts w:ascii="Arial" w:hAnsi="Arial" w:cs="Arial"/>
          <w:color w:val="000000"/>
          <w:sz w:val="20"/>
          <w:szCs w:val="20"/>
        </w:rPr>
        <w:t>w</w:t>
      </w:r>
      <w:r w:rsidR="00ED3213">
        <w:rPr>
          <w:rFonts w:ascii="Arial" w:hAnsi="Arial" w:cs="Arial"/>
          <w:color w:val="000000"/>
          <w:sz w:val="20"/>
          <w:szCs w:val="20"/>
        </w:rPr>
        <w:t>e found that although hurricane</w:t>
      </w:r>
      <w:r w:rsidR="00874CBA">
        <w:rPr>
          <w:rFonts w:ascii="Arial" w:hAnsi="Arial" w:cs="Arial"/>
          <w:color w:val="000000"/>
          <w:sz w:val="20"/>
          <w:szCs w:val="20"/>
        </w:rPr>
        <w:t>-force tropical cyclones</w:t>
      </w:r>
      <w:r w:rsidR="00ED3213">
        <w:rPr>
          <w:rFonts w:ascii="Arial" w:hAnsi="Arial" w:cs="Arial"/>
          <w:color w:val="000000"/>
          <w:sz w:val="20"/>
          <w:szCs w:val="20"/>
        </w:rPr>
        <w:t xml:space="preserve"> were not associated with </w:t>
      </w:r>
      <w:r w:rsidR="005948E6">
        <w:rPr>
          <w:rFonts w:ascii="Arial" w:hAnsi="Arial" w:cs="Arial"/>
          <w:color w:val="000000"/>
          <w:sz w:val="20"/>
          <w:szCs w:val="20"/>
        </w:rPr>
        <w:t xml:space="preserve">standardized </w:t>
      </w:r>
      <w:r w:rsidR="00ED3213">
        <w:rPr>
          <w:rFonts w:ascii="Arial" w:hAnsi="Arial" w:cs="Arial"/>
          <w:color w:val="000000"/>
          <w:sz w:val="20"/>
          <w:szCs w:val="20"/>
        </w:rPr>
        <w:t xml:space="preserve">test performance in </w:t>
      </w:r>
      <w:r w:rsidR="00594A4C">
        <w:rPr>
          <w:rFonts w:ascii="Arial" w:hAnsi="Arial" w:cs="Arial"/>
          <w:color w:val="000000"/>
          <w:sz w:val="20"/>
          <w:szCs w:val="20"/>
        </w:rPr>
        <w:t>m</w:t>
      </w:r>
      <w:r w:rsidR="00ED3213">
        <w:rPr>
          <w:rFonts w:ascii="Arial" w:hAnsi="Arial" w:cs="Arial"/>
          <w:color w:val="000000"/>
          <w:sz w:val="20"/>
          <w:szCs w:val="20"/>
        </w:rPr>
        <w:t xml:space="preserve">ath or </w:t>
      </w:r>
      <w:r w:rsidR="00110D26">
        <w:rPr>
          <w:rFonts w:ascii="Arial" w:hAnsi="Arial" w:cs="Arial"/>
          <w:color w:val="000000"/>
          <w:sz w:val="20"/>
          <w:szCs w:val="20"/>
        </w:rPr>
        <w:t>r</w:t>
      </w:r>
      <w:r w:rsidR="00ED3213">
        <w:rPr>
          <w:rFonts w:ascii="Arial" w:hAnsi="Arial" w:cs="Arial"/>
          <w:color w:val="000000"/>
          <w:sz w:val="20"/>
          <w:szCs w:val="20"/>
        </w:rPr>
        <w:t>eading</w:t>
      </w:r>
      <w:r w:rsidR="00FB63D0">
        <w:rPr>
          <w:rFonts w:ascii="Arial" w:hAnsi="Arial" w:cs="Arial"/>
          <w:color w:val="000000"/>
          <w:sz w:val="20"/>
          <w:szCs w:val="20"/>
        </w:rPr>
        <w:t>/</w:t>
      </w:r>
      <w:r w:rsidR="00110D26">
        <w:rPr>
          <w:rFonts w:ascii="Arial" w:hAnsi="Arial" w:cs="Arial"/>
          <w:color w:val="000000"/>
          <w:sz w:val="20"/>
          <w:szCs w:val="20"/>
        </w:rPr>
        <w:t>l</w:t>
      </w:r>
      <w:r w:rsidR="00ED3213">
        <w:rPr>
          <w:rFonts w:ascii="Arial" w:hAnsi="Arial" w:cs="Arial"/>
          <w:color w:val="000000"/>
          <w:sz w:val="20"/>
          <w:szCs w:val="20"/>
        </w:rPr>
        <w:t xml:space="preserve">anguage </w:t>
      </w:r>
      <w:r w:rsidR="00110D26">
        <w:rPr>
          <w:rFonts w:ascii="Arial" w:hAnsi="Arial" w:cs="Arial"/>
          <w:color w:val="000000"/>
          <w:sz w:val="20"/>
          <w:szCs w:val="20"/>
        </w:rPr>
        <w:t>a</w:t>
      </w:r>
      <w:r w:rsidR="00ED3213">
        <w:rPr>
          <w:rFonts w:ascii="Arial" w:hAnsi="Arial" w:cs="Arial"/>
          <w:color w:val="000000"/>
          <w:sz w:val="20"/>
          <w:szCs w:val="20"/>
        </w:rPr>
        <w:t xml:space="preserve">rts on the national level, we observed </w:t>
      </w:r>
      <w:r w:rsidR="00621AD9">
        <w:rPr>
          <w:rFonts w:ascii="Arial" w:hAnsi="Arial" w:cs="Arial"/>
          <w:color w:val="000000"/>
          <w:sz w:val="20"/>
          <w:szCs w:val="20"/>
        </w:rPr>
        <w:t>associations for</w:t>
      </w:r>
      <w:r w:rsidR="00ED3213">
        <w:rPr>
          <w:rFonts w:ascii="Arial" w:hAnsi="Arial" w:cs="Arial"/>
          <w:color w:val="000000"/>
          <w:sz w:val="20"/>
          <w:szCs w:val="20"/>
        </w:rPr>
        <w:t xml:space="preserve"> certain states. </w:t>
      </w:r>
      <w:r w:rsidR="003019D2">
        <w:rPr>
          <w:rFonts w:ascii="Arial" w:hAnsi="Arial" w:cs="Arial"/>
          <w:color w:val="000000"/>
          <w:sz w:val="20"/>
          <w:szCs w:val="20"/>
        </w:rPr>
        <w:t>Accounting for both grade cohort- and county-level time varying characteristics</w:t>
      </w:r>
      <w:r w:rsidR="00217AAE">
        <w:rPr>
          <w:rFonts w:ascii="Arial" w:hAnsi="Arial" w:cs="Arial"/>
          <w:color w:val="000000"/>
          <w:sz w:val="20"/>
          <w:szCs w:val="20"/>
        </w:rPr>
        <w:t xml:space="preserve">, we found that </w:t>
      </w:r>
      <w:r w:rsidR="008D26C1">
        <w:rPr>
          <w:rFonts w:ascii="Arial" w:hAnsi="Arial" w:cs="Arial"/>
          <w:color w:val="000000"/>
          <w:sz w:val="20"/>
          <w:szCs w:val="20"/>
        </w:rPr>
        <w:t>hurricane</w:t>
      </w:r>
      <w:r w:rsidR="00874CBA">
        <w:rPr>
          <w:rFonts w:ascii="Arial" w:hAnsi="Arial" w:cs="Arial"/>
          <w:color w:val="000000"/>
          <w:sz w:val="20"/>
          <w:szCs w:val="20"/>
        </w:rPr>
        <w:t>-force tropical cyclones</w:t>
      </w:r>
      <w:r w:rsidR="008D26C1">
        <w:rPr>
          <w:rFonts w:ascii="Arial" w:hAnsi="Arial" w:cs="Arial"/>
          <w:color w:val="000000"/>
          <w:sz w:val="20"/>
          <w:szCs w:val="20"/>
        </w:rPr>
        <w:t xml:space="preserve"> were associated with higher math scores in Florida and lower </w:t>
      </w:r>
      <w:r w:rsidR="00594A4C">
        <w:rPr>
          <w:rFonts w:ascii="Arial" w:hAnsi="Arial" w:cs="Arial"/>
          <w:color w:val="000000"/>
          <w:sz w:val="20"/>
          <w:szCs w:val="20"/>
        </w:rPr>
        <w:t>m</w:t>
      </w:r>
      <w:r w:rsidR="008D26C1">
        <w:rPr>
          <w:rFonts w:ascii="Arial" w:hAnsi="Arial" w:cs="Arial"/>
          <w:color w:val="000000"/>
          <w:sz w:val="20"/>
          <w:szCs w:val="20"/>
        </w:rPr>
        <w:t xml:space="preserve">ath and </w:t>
      </w:r>
      <w:r w:rsidR="00110D26">
        <w:rPr>
          <w:rFonts w:ascii="Arial" w:hAnsi="Arial" w:cs="Arial"/>
          <w:color w:val="000000"/>
          <w:sz w:val="20"/>
          <w:szCs w:val="20"/>
        </w:rPr>
        <w:t>r</w:t>
      </w:r>
      <w:r w:rsidR="008D26C1">
        <w:rPr>
          <w:rFonts w:ascii="Arial" w:hAnsi="Arial" w:cs="Arial"/>
          <w:color w:val="000000"/>
          <w:sz w:val="20"/>
          <w:szCs w:val="20"/>
        </w:rPr>
        <w:t>eading/</w:t>
      </w:r>
      <w:r w:rsidR="00110D26">
        <w:rPr>
          <w:rFonts w:ascii="Arial" w:hAnsi="Arial" w:cs="Arial"/>
          <w:color w:val="000000"/>
          <w:sz w:val="20"/>
          <w:szCs w:val="20"/>
        </w:rPr>
        <w:t>l</w:t>
      </w:r>
      <w:r w:rsidR="008D26C1">
        <w:rPr>
          <w:rFonts w:ascii="Arial" w:hAnsi="Arial" w:cs="Arial"/>
          <w:color w:val="000000"/>
          <w:sz w:val="20"/>
          <w:szCs w:val="20"/>
        </w:rPr>
        <w:t xml:space="preserve">anguage </w:t>
      </w:r>
      <w:r w:rsidR="00110D26">
        <w:rPr>
          <w:rFonts w:ascii="Arial" w:hAnsi="Arial" w:cs="Arial"/>
          <w:color w:val="000000"/>
          <w:sz w:val="20"/>
          <w:szCs w:val="20"/>
        </w:rPr>
        <w:t>a</w:t>
      </w:r>
      <w:r w:rsidR="008D26C1">
        <w:rPr>
          <w:rFonts w:ascii="Arial" w:hAnsi="Arial" w:cs="Arial"/>
          <w:color w:val="000000"/>
          <w:sz w:val="20"/>
          <w:szCs w:val="20"/>
        </w:rPr>
        <w:t>rts scores in North Carolina and Texas, respectively.</w:t>
      </w:r>
    </w:p>
    <w:p w14:paraId="6E038FE3" w14:textId="77777777" w:rsidR="006A6BF8" w:rsidRDefault="006A6BF8" w:rsidP="00885B55">
      <w:pPr>
        <w:pBdr>
          <w:top w:val="nil"/>
          <w:left w:val="nil"/>
          <w:bottom w:val="nil"/>
          <w:right w:val="nil"/>
          <w:between w:val="nil"/>
        </w:pBdr>
        <w:spacing w:after="0"/>
        <w:contextualSpacing/>
        <w:rPr>
          <w:rFonts w:ascii="Arial" w:hAnsi="Arial" w:cs="Arial"/>
          <w:color w:val="000000"/>
          <w:sz w:val="20"/>
          <w:szCs w:val="20"/>
        </w:rPr>
      </w:pPr>
    </w:p>
    <w:p w14:paraId="46537FA1" w14:textId="049B399F" w:rsidR="00C95CDB" w:rsidRDefault="0058587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T</w:t>
      </w:r>
      <w:r w:rsidR="000B54FF">
        <w:rPr>
          <w:rFonts w:ascii="Arial" w:hAnsi="Arial" w:cs="Arial"/>
          <w:color w:val="000000"/>
          <w:sz w:val="20"/>
          <w:szCs w:val="20"/>
        </w:rPr>
        <w:t xml:space="preserve">here are several factors that </w:t>
      </w:r>
      <w:r w:rsidR="004B22C6">
        <w:rPr>
          <w:rFonts w:ascii="Arial" w:hAnsi="Arial" w:cs="Arial"/>
          <w:color w:val="000000"/>
          <w:sz w:val="20"/>
          <w:szCs w:val="20"/>
        </w:rPr>
        <w:t xml:space="preserve">may negatively </w:t>
      </w:r>
      <w:r w:rsidR="000B54FF">
        <w:rPr>
          <w:rFonts w:ascii="Arial" w:hAnsi="Arial" w:cs="Arial"/>
          <w:color w:val="000000"/>
          <w:sz w:val="20"/>
          <w:szCs w:val="20"/>
        </w:rPr>
        <w:t xml:space="preserve">influence </w:t>
      </w:r>
      <w:r w:rsidR="00E11FF6">
        <w:rPr>
          <w:rFonts w:ascii="Arial" w:hAnsi="Arial" w:cs="Arial"/>
          <w:color w:val="000000"/>
          <w:sz w:val="20"/>
          <w:szCs w:val="20"/>
        </w:rPr>
        <w:t xml:space="preserve">a </w:t>
      </w:r>
      <w:r w:rsidR="000B54FF">
        <w:rPr>
          <w:rFonts w:ascii="Arial" w:hAnsi="Arial" w:cs="Arial"/>
          <w:color w:val="000000"/>
          <w:sz w:val="20"/>
          <w:szCs w:val="20"/>
        </w:rPr>
        <w:t>child</w:t>
      </w:r>
      <w:r w:rsidR="00E11FF6">
        <w:rPr>
          <w:rFonts w:ascii="Arial" w:hAnsi="Arial" w:cs="Arial"/>
          <w:color w:val="000000"/>
          <w:sz w:val="20"/>
          <w:szCs w:val="20"/>
        </w:rPr>
        <w:t xml:space="preserve">’s </w:t>
      </w:r>
      <w:r w:rsidR="00203C57">
        <w:rPr>
          <w:rFonts w:ascii="Arial" w:hAnsi="Arial" w:cs="Arial"/>
          <w:color w:val="000000"/>
          <w:sz w:val="20"/>
          <w:szCs w:val="20"/>
        </w:rPr>
        <w:t xml:space="preserve">long-term </w:t>
      </w:r>
      <w:r w:rsidR="000B54FF">
        <w:rPr>
          <w:rFonts w:ascii="Arial" w:hAnsi="Arial" w:cs="Arial"/>
          <w:color w:val="000000"/>
          <w:sz w:val="20"/>
          <w:szCs w:val="20"/>
        </w:rPr>
        <w:t xml:space="preserve">educational vulnerability </w:t>
      </w:r>
      <w:r w:rsidR="000B336D">
        <w:rPr>
          <w:rFonts w:ascii="Arial" w:hAnsi="Arial" w:cs="Arial"/>
          <w:color w:val="000000"/>
          <w:sz w:val="20"/>
          <w:szCs w:val="20"/>
        </w:rPr>
        <w:t>during and following</w:t>
      </w:r>
      <w:r w:rsidR="00902D7D">
        <w:rPr>
          <w:rFonts w:ascii="Arial" w:hAnsi="Arial" w:cs="Arial"/>
          <w:color w:val="000000"/>
          <w:sz w:val="20"/>
          <w:szCs w:val="20"/>
        </w:rPr>
        <w:t xml:space="preserve"> </w:t>
      </w:r>
      <w:r w:rsidR="00874CBA">
        <w:rPr>
          <w:rFonts w:ascii="Arial" w:hAnsi="Arial" w:cs="Arial"/>
          <w:color w:val="000000"/>
          <w:sz w:val="20"/>
          <w:szCs w:val="20"/>
        </w:rPr>
        <w:t>hurricanes</w:t>
      </w:r>
      <w:r w:rsidR="000B54FF">
        <w:rPr>
          <w:rFonts w:ascii="Arial" w:hAnsi="Arial" w:cs="Arial"/>
          <w:color w:val="000000"/>
          <w:sz w:val="20"/>
          <w:szCs w:val="20"/>
        </w:rPr>
        <w:t>. These include the destruction of school buildings</w:t>
      </w:r>
      <w:r w:rsidR="00EF4DEF">
        <w:rPr>
          <w:rFonts w:ascii="Arial" w:hAnsi="Arial" w:cs="Arial"/>
          <w:color w:val="000000"/>
          <w:sz w:val="20"/>
          <w:szCs w:val="20"/>
        </w:rPr>
        <w:t xml:space="preserve"> and loss of vital records; </w:t>
      </w:r>
      <w:r w:rsidR="000B54FF">
        <w:rPr>
          <w:rFonts w:ascii="Arial" w:hAnsi="Arial" w:cs="Arial"/>
          <w:color w:val="000000"/>
          <w:sz w:val="20"/>
          <w:szCs w:val="20"/>
        </w:rPr>
        <w:t>displacement of students and teachers</w:t>
      </w:r>
      <w:r w:rsidR="00EF4DEF">
        <w:rPr>
          <w:rFonts w:ascii="Arial" w:hAnsi="Arial" w:cs="Arial"/>
          <w:color w:val="000000"/>
          <w:sz w:val="20"/>
          <w:szCs w:val="20"/>
        </w:rPr>
        <w:t xml:space="preserve"> leading to delayed enrollment and multiple school changes; family separation and financial instability; unwelcoming and unsupportive new school environments</w:t>
      </w:r>
      <w:r>
        <w:rPr>
          <w:rFonts w:ascii="Arial" w:hAnsi="Arial" w:cs="Arial"/>
          <w:color w:val="000000"/>
          <w:sz w:val="20"/>
          <w:szCs w:val="20"/>
        </w:rPr>
        <w:t xml:space="preserve"> following relocation</w:t>
      </w:r>
      <w:r w:rsidR="00EF4DEF">
        <w:rPr>
          <w:rFonts w:ascii="Arial" w:hAnsi="Arial" w:cs="Arial"/>
          <w:color w:val="000000"/>
          <w:sz w:val="20"/>
          <w:szCs w:val="20"/>
        </w:rPr>
        <w:t>; poor academic performance pre-disaster; the loss of a parent in the disaster; and increased work demands to compensate for lost income and assets</w:t>
      </w:r>
      <w:r w:rsidR="00E962D5">
        <w:rPr>
          <w:rFonts w:ascii="Arial" w:hAnsi="Arial" w:cs="Arial"/>
          <w:color w:val="000000"/>
          <w:sz w:val="20"/>
          <w:szCs w:val="20"/>
        </w:rPr>
        <w:t xml:space="preserve"> </w:t>
      </w:r>
      <w:r w:rsidR="00E962D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{"citationID":"ZvQ3AEia","properties":{"formattedCitation":"(13, 22)","plainCitation":"(13, 22)","noteIndex":0},"citationItems":[{"id":2533,"uris":["http://zotero.org/groups/4923355/items/BYCBUGSM"],"itemData":{"id":2533,"type":"article-journal","abstract":"This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00E962D5">
        <w:rPr>
          <w:rFonts w:ascii="Arial" w:hAnsi="Arial" w:cs="Arial"/>
          <w:color w:val="000000"/>
          <w:sz w:val="20"/>
          <w:szCs w:val="20"/>
        </w:rPr>
        <w:fldChar w:fldCharType="separate"/>
      </w:r>
      <w:r w:rsidR="00225387">
        <w:rPr>
          <w:rFonts w:ascii="Arial" w:hAnsi="Arial" w:cs="Arial"/>
          <w:noProof/>
          <w:color w:val="000000"/>
          <w:sz w:val="20"/>
          <w:szCs w:val="20"/>
        </w:rPr>
        <w:t>(13, 22)</w:t>
      </w:r>
      <w:r w:rsidR="00E962D5">
        <w:rPr>
          <w:rFonts w:ascii="Arial" w:hAnsi="Arial" w:cs="Arial"/>
          <w:color w:val="000000"/>
          <w:sz w:val="20"/>
          <w:szCs w:val="20"/>
        </w:rPr>
        <w:fldChar w:fldCharType="end"/>
      </w:r>
      <w:r>
        <w:rPr>
          <w:rFonts w:ascii="Arial" w:hAnsi="Arial" w:cs="Arial"/>
          <w:color w:val="000000"/>
          <w:sz w:val="20"/>
          <w:szCs w:val="20"/>
        </w:rPr>
        <w:t>. All of these stressors could also compromise cognitive functioning</w:t>
      </w:r>
      <w:r w:rsidR="001115DD">
        <w:rPr>
          <w:rFonts w:ascii="Arial" w:hAnsi="Arial" w:cs="Arial"/>
          <w:color w:val="000000"/>
          <w:sz w:val="20"/>
          <w:szCs w:val="20"/>
        </w:rPr>
        <w:t xml:space="preserve"> and subsequent academic achievement</w:t>
      </w:r>
      <w:r>
        <w:rPr>
          <w:rFonts w:ascii="Arial" w:hAnsi="Arial" w:cs="Arial"/>
          <w:color w:val="000000"/>
          <w:sz w:val="20"/>
          <w:szCs w:val="20"/>
        </w:rPr>
        <w:t xml:space="preserve"> </w:t>
      </w:r>
      <w:r>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{"citationID":"yWuNIKsp","properties":{"formattedCitation":"(23)","plainCitation":"(23)","noteIndex":0},"citationItems":[{"id":2576,"uris":["http://zotero.org/groups/4923355/items/IKP37SQA"],"itemData":{"id":2576,"type":"article-journal","abstract":"A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Pr>
          <w:rFonts w:ascii="Arial" w:hAnsi="Arial" w:cs="Arial"/>
          <w:color w:val="000000"/>
          <w:sz w:val="20"/>
          <w:szCs w:val="20"/>
        </w:rPr>
        <w:fldChar w:fldCharType="separate"/>
      </w:r>
      <w:r w:rsidR="00225387">
        <w:rPr>
          <w:rFonts w:ascii="Arial" w:hAnsi="Arial" w:cs="Arial"/>
          <w:noProof/>
          <w:color w:val="000000"/>
          <w:sz w:val="20"/>
          <w:szCs w:val="20"/>
        </w:rPr>
        <w:t>(23)</w:t>
      </w:r>
      <w:r>
        <w:rPr>
          <w:rFonts w:ascii="Arial" w:hAnsi="Arial" w:cs="Arial"/>
          <w:color w:val="000000"/>
          <w:sz w:val="20"/>
          <w:szCs w:val="20"/>
        </w:rPr>
        <w:fldChar w:fldCharType="end"/>
      </w:r>
      <w:r w:rsidR="00EF4DEF">
        <w:rPr>
          <w:rFonts w:ascii="Arial" w:hAnsi="Arial" w:cs="Arial"/>
          <w:color w:val="000000"/>
          <w:sz w:val="20"/>
          <w:szCs w:val="20"/>
        </w:rPr>
        <w:t>.</w:t>
      </w:r>
    </w:p>
    <w:p w14:paraId="3160760B" w14:textId="60678372" w:rsidR="00C95CDB" w:rsidRDefault="00874CBA" w:rsidP="00C95CDB">
      <w:pPr>
        <w:keepNext/>
        <w:pBdr>
          <w:top w:val="nil"/>
          <w:left w:val="nil"/>
          <w:bottom w:val="nil"/>
          <w:right w:val="nil"/>
          <w:between w:val="nil"/>
        </w:pBdr>
        <w:spacing w:before="240" w:after="60"/>
        <w:rPr>
          <w:rFonts w:ascii="Arial" w:hAnsi="Arial" w:cs="Arial"/>
          <w:bCs/>
          <w:color w:val="000000"/>
          <w:sz w:val="20"/>
          <w:szCs w:val="20"/>
        </w:rPr>
      </w:pPr>
      <w:r>
        <w:rPr>
          <w:rFonts w:ascii="Arial" w:hAnsi="Arial" w:cs="Arial"/>
          <w:bCs/>
          <w:color w:val="000000"/>
          <w:sz w:val="20"/>
          <w:szCs w:val="20"/>
        </w:rPr>
        <w:t xml:space="preserve">There is evidence from the literature pointing to the negative consequences of hurricanes on child education. </w:t>
      </w:r>
      <w:r w:rsidR="00C95CDB">
        <w:rPr>
          <w:rFonts w:ascii="Arial" w:hAnsi="Arial" w:cs="Arial"/>
          <w:bCs/>
          <w:color w:val="000000"/>
          <w:sz w:val="20"/>
          <w:szCs w:val="20"/>
        </w:rPr>
        <w:t xml:space="preserve">Scott et al. found that fourth to eighth grade New Orleans students exposed to </w:t>
      </w:r>
      <w:r w:rsidR="00FB63D0">
        <w:rPr>
          <w:rFonts w:ascii="Arial" w:hAnsi="Arial" w:cs="Arial"/>
          <w:bCs/>
          <w:color w:val="000000"/>
          <w:sz w:val="20"/>
          <w:szCs w:val="20"/>
        </w:rPr>
        <w:t>Hurricane Katrina</w:t>
      </w:r>
      <w:r w:rsidR="00C95CDB">
        <w:rPr>
          <w:rFonts w:ascii="Arial" w:hAnsi="Arial" w:cs="Arial"/>
          <w:bCs/>
          <w:color w:val="000000"/>
          <w:sz w:val="20"/>
          <w:szCs w:val="20"/>
        </w:rPr>
        <w:t xml:space="preserve"> exhibited more aggressive behavior, and in turn, had worse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{"citationID":"tFmrgrTP","properties":{"formattedCitation":"(17)","plainCitation":"(17)","noteIndex":0},"citationItems":[{"id":2542,"uris":["http://zotero.org/groups/4923355/items/A2EZP9QD"],"itemData":{"id":2542,"type":"article-journal","abstract":"Despite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(17)</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In this same cohort of students, Weems et al. found that students exposed to </w:t>
      </w:r>
      <w:r w:rsidR="00594A4C">
        <w:rPr>
          <w:rFonts w:ascii="Arial" w:hAnsi="Arial" w:cs="Arial"/>
          <w:bCs/>
          <w:color w:val="000000"/>
          <w:sz w:val="20"/>
          <w:szCs w:val="20"/>
        </w:rPr>
        <w:t>the hurricane</w:t>
      </w:r>
      <w:r w:rsidR="00C95CDB">
        <w:rPr>
          <w:rFonts w:ascii="Arial" w:hAnsi="Arial" w:cs="Arial"/>
          <w:bCs/>
          <w:color w:val="000000"/>
          <w:sz w:val="20"/>
          <w:szCs w:val="20"/>
        </w:rPr>
        <w:t xml:space="preserve"> had greater posttraumatic stress, which predicted test anxiety, which was negatively associated with academic achievement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{"citationID":"iVP2GQ5g","properties":{"formattedCitation":"(18)","plainCitation":"(18)","noteIndex":0},"citationItems":[{"id":2574,"uris":["http://zotero.org/groups/4923355/items/L2DSRZ4Q"],"itemData":{"id":2574,"type":"article-journal","abstract":"This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(18)</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Ward et al. found that Mississippi students displaced by Katrina had both lower academic performance and were more likely to engage in negative behaviors, patterns that persisted two </w:t>
      </w:r>
      <w:r w:rsidR="00C95CDB">
        <w:rPr>
          <w:rFonts w:ascii="Arial" w:hAnsi="Arial" w:cs="Arial"/>
          <w:bCs/>
          <w:color w:val="000000"/>
          <w:sz w:val="20"/>
          <w:szCs w:val="20"/>
        </w:rPr>
        <w:lastRenderedPageBreak/>
        <w:t xml:space="preserve">years following the storm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{"citationID":"4WXVwAqW","properties":{"formattedCitation":"(19)","plainCitation":"(19)","noteIndex":0},"citationItems":[{"id":2547,"uris":["http://zotero.org/groups/4923355/items/U7EIGU2C"],"itemData":{"id":2547,"type":"article-journal","abstract":"This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(19)</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On the school level, Holmes found that if the 1999-2000 storms in North Carolina had not occurred, twenty more schools throughout the state would have met their academic standards </w:t>
      </w:r>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{"citationID":"XTZnfjuZ","properties":{"formattedCitation":"(20)","plainCitation":"(20)","noteIndex":0},"citationItems":[{"id":2583,"uris":["http://zotero.org/groups/4923355/items/WQE9DN7W"],"itemData":{"id":2583,"type":"article-journal","abstract":"North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(20)</w:t>
      </w:r>
      <w:r w:rsidR="00C95CDB">
        <w:rPr>
          <w:rFonts w:ascii="Arial" w:hAnsi="Arial" w:cs="Arial"/>
          <w:bCs/>
          <w:color w:val="000000"/>
          <w:sz w:val="20"/>
          <w:szCs w:val="20"/>
        </w:rPr>
        <w:fldChar w:fldCharType="end"/>
      </w:r>
      <w:r w:rsidR="00C95CDB">
        <w:rPr>
          <w:rFonts w:ascii="Arial" w:hAnsi="Arial" w:cs="Arial"/>
          <w:bCs/>
          <w:color w:val="000000"/>
          <w:sz w:val="20"/>
          <w:szCs w:val="20"/>
        </w:rPr>
        <w:t xml:space="preserve">. Lai et al. (2019) studied public schools affected by 2008 Hurricane Ike and found that attendance and rates of economically disadvantaged students were significant risk factors for worse academic recovery trajectories </w:t>
      </w:r>
      <w:commentRangeStart w:id="157"/>
      <w:r w:rsidR="00C95CDB">
        <w:rPr>
          <w:rFonts w:ascii="Arial" w:hAnsi="Arial" w:cs="Arial"/>
          <w:bCs/>
          <w:color w:val="000000"/>
          <w:sz w:val="20"/>
          <w:szCs w:val="20"/>
        </w:rPr>
        <w:fldChar w:fldCharType="begin"/>
      </w:r>
      <w:r w:rsidR="00225387">
        <w:rPr>
          <w:rFonts w:ascii="Arial" w:hAnsi="Arial" w:cs="Arial"/>
          <w:bCs/>
          <w:color w:val="000000"/>
          <w:sz w:val="20"/>
          <w:szCs w:val="20"/>
        </w:rPr>
        <w:instrText xml:space="preserve"> ADDIN ZOTERO_ITEM CSL_CITATION {"citationID":"zFeyo1Vo","properties":{"formattedCitation":"(21)","plainCitation":"(21)","noteIndex":0},"citationItems":[{"id":2535,"uris":["http://zotero.org/groups/4923355/items/B4EURCXD"],"itemData":{"id":2535,"type":"article-journal","abstract":"Disasters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00C95CDB">
        <w:rPr>
          <w:rFonts w:ascii="Arial" w:hAnsi="Arial" w:cs="Arial"/>
          <w:bCs/>
          <w:color w:val="000000"/>
          <w:sz w:val="20"/>
          <w:szCs w:val="20"/>
        </w:rPr>
        <w:fldChar w:fldCharType="separate"/>
      </w:r>
      <w:r w:rsidR="00225387">
        <w:rPr>
          <w:rFonts w:ascii="Arial" w:hAnsi="Arial" w:cs="Arial"/>
          <w:bCs/>
          <w:noProof/>
          <w:color w:val="000000"/>
          <w:sz w:val="20"/>
          <w:szCs w:val="20"/>
        </w:rPr>
        <w:t>(21)</w:t>
      </w:r>
      <w:r w:rsidR="00C95CDB">
        <w:rPr>
          <w:rFonts w:ascii="Arial" w:hAnsi="Arial" w:cs="Arial"/>
          <w:bCs/>
          <w:color w:val="000000"/>
          <w:sz w:val="20"/>
          <w:szCs w:val="20"/>
        </w:rPr>
        <w:fldChar w:fldCharType="end"/>
      </w:r>
      <w:commentRangeEnd w:id="157"/>
      <w:r w:rsidR="00284494">
        <w:rPr>
          <w:rStyle w:val="CommentReference"/>
          <w:rFonts w:ascii="Times New Roman" w:eastAsia="Times New Roman" w:hAnsi="Times New Roman" w:cs="Times New Roman"/>
        </w:rPr>
        <w:commentReference w:id="157"/>
      </w:r>
      <w:r w:rsidR="00C95CDB">
        <w:rPr>
          <w:rFonts w:ascii="Arial" w:hAnsi="Arial" w:cs="Arial"/>
          <w:bCs/>
          <w:color w:val="000000"/>
          <w:sz w:val="20"/>
          <w:szCs w:val="20"/>
        </w:rPr>
        <w:t xml:space="preserve">. </w:t>
      </w:r>
    </w:p>
    <w:p w14:paraId="6A3E9425" w14:textId="77777777" w:rsidR="00EF4DEF" w:rsidRDefault="00EF4DEF" w:rsidP="00885B55">
      <w:pPr>
        <w:pBdr>
          <w:top w:val="nil"/>
          <w:left w:val="nil"/>
          <w:bottom w:val="nil"/>
          <w:right w:val="nil"/>
          <w:between w:val="nil"/>
        </w:pBdr>
        <w:spacing w:after="0"/>
        <w:contextualSpacing/>
        <w:rPr>
          <w:rFonts w:ascii="Arial" w:hAnsi="Arial" w:cs="Arial"/>
          <w:color w:val="000000"/>
          <w:sz w:val="20"/>
          <w:szCs w:val="20"/>
        </w:rPr>
      </w:pPr>
    </w:p>
    <w:p w14:paraId="4E7CD84F" w14:textId="77777777" w:rsidR="002C34D8" w:rsidRDefault="002C34D8" w:rsidP="00885B55">
      <w:pPr>
        <w:pBdr>
          <w:top w:val="nil"/>
          <w:left w:val="nil"/>
          <w:bottom w:val="nil"/>
          <w:right w:val="nil"/>
          <w:between w:val="nil"/>
        </w:pBdr>
        <w:spacing w:after="0"/>
        <w:contextualSpacing/>
        <w:rPr>
          <w:ins w:id="158" w:author="Gabriella Meltzer" w:date="2023-12-02T18:00:00Z"/>
          <w:rFonts w:ascii="Arial" w:hAnsi="Arial" w:cs="Arial"/>
          <w:color w:val="000000"/>
          <w:sz w:val="20"/>
          <w:szCs w:val="20"/>
        </w:rPr>
      </w:pPr>
      <w:ins w:id="159" w:author="Gabriella Meltzer" w:date="2023-12-02T17:59:00Z">
        <w:r w:rsidRPr="002C34D8">
          <w:rPr>
            <w:rFonts w:ascii="Arial" w:hAnsi="Arial" w:cs="Arial"/>
            <w:color w:val="000000"/>
            <w:sz w:val="20"/>
            <w:szCs w:val="20"/>
          </w:rPr>
          <w:t>For many states, we observed null associations between hurricane exposure and educational test scores, and in a few states, exposure appeared to increase test scores.</w:t>
        </w:r>
        <w:r>
          <w:rPr>
            <w:rFonts w:ascii="Arial" w:hAnsi="Arial" w:cs="Arial"/>
            <w:color w:val="000000"/>
            <w:sz w:val="20"/>
            <w:szCs w:val="20"/>
          </w:rPr>
          <w:t xml:space="preserve"> </w:t>
        </w:r>
      </w:ins>
      <w:commentRangeStart w:id="160"/>
      <w:commentRangeStart w:id="161"/>
      <w:commentRangeStart w:id="162"/>
      <w:r w:rsidR="006A6BF8">
        <w:rPr>
          <w:rFonts w:ascii="Arial" w:hAnsi="Arial" w:cs="Arial"/>
          <w:color w:val="000000"/>
          <w:sz w:val="20"/>
          <w:szCs w:val="20"/>
        </w:rPr>
        <w:t>The</w:t>
      </w:r>
      <w:ins w:id="163" w:author="Gabriella Meltzer" w:date="2023-12-02T17:59:00Z">
        <w:r>
          <w:rPr>
            <w:rFonts w:ascii="Arial" w:hAnsi="Arial" w:cs="Arial"/>
            <w:color w:val="000000"/>
            <w:sz w:val="20"/>
            <w:szCs w:val="20"/>
          </w:rPr>
          <w:t>se results</w:t>
        </w:r>
      </w:ins>
      <w:r w:rsidR="00EF4DEF">
        <w:rPr>
          <w:rFonts w:ascii="Arial" w:hAnsi="Arial" w:cs="Arial"/>
          <w:color w:val="000000"/>
          <w:sz w:val="20"/>
          <w:szCs w:val="20"/>
        </w:rPr>
        <w:t xml:space="preserve"> </w:t>
      </w:r>
      <w:del w:id="164" w:author="Gabriella Meltzer" w:date="2023-12-02T17:59:00Z">
        <w:r w:rsidR="00C47FDC" w:rsidDel="002C34D8">
          <w:rPr>
            <w:rFonts w:ascii="Arial" w:hAnsi="Arial" w:cs="Arial"/>
            <w:color w:val="000000"/>
            <w:sz w:val="20"/>
            <w:szCs w:val="20"/>
          </w:rPr>
          <w:delText xml:space="preserve">null and </w:delText>
        </w:r>
        <w:r w:rsidR="006A6BF8" w:rsidDel="002C34D8">
          <w:rPr>
            <w:rFonts w:ascii="Arial" w:hAnsi="Arial" w:cs="Arial"/>
            <w:color w:val="000000"/>
            <w:sz w:val="20"/>
            <w:szCs w:val="20"/>
          </w:rPr>
          <w:delText>positive results</w:delText>
        </w:r>
        <w:r w:rsidR="00EF4DEF" w:rsidDel="002C34D8">
          <w:rPr>
            <w:rFonts w:ascii="Arial" w:hAnsi="Arial" w:cs="Arial"/>
            <w:color w:val="000000"/>
            <w:sz w:val="20"/>
            <w:szCs w:val="20"/>
          </w:rPr>
          <w:delText xml:space="preserve"> </w:delText>
        </w:r>
        <w:commentRangeEnd w:id="160"/>
        <w:r w:rsidR="00E50D98" w:rsidDel="002C34D8">
          <w:rPr>
            <w:rStyle w:val="CommentReference"/>
            <w:rFonts w:ascii="Times New Roman" w:eastAsia="Times New Roman" w:hAnsi="Times New Roman" w:cs="Times New Roman"/>
          </w:rPr>
          <w:commentReference w:id="160"/>
        </w:r>
        <w:r w:rsidR="00EF4DEF" w:rsidDel="002C34D8">
          <w:rPr>
            <w:rFonts w:ascii="Arial" w:hAnsi="Arial" w:cs="Arial"/>
            <w:color w:val="000000"/>
            <w:sz w:val="20"/>
            <w:szCs w:val="20"/>
          </w:rPr>
          <w:delText xml:space="preserve">we observed </w:delText>
        </w:r>
      </w:del>
      <w:r w:rsidR="009874AC">
        <w:rPr>
          <w:rFonts w:ascii="Arial" w:hAnsi="Arial" w:cs="Arial"/>
          <w:color w:val="000000"/>
          <w:sz w:val="20"/>
          <w:szCs w:val="20"/>
        </w:rPr>
        <w:t>may reflect</w:t>
      </w:r>
      <w:r w:rsidR="008D26C1">
        <w:rPr>
          <w:rFonts w:ascii="Arial" w:hAnsi="Arial" w:cs="Arial"/>
          <w:color w:val="000000"/>
          <w:sz w:val="20"/>
          <w:szCs w:val="20"/>
        </w:rPr>
        <w:t xml:space="preserve"> state-level education policies that are implemented in the post-disaster context</w:t>
      </w:r>
      <w:r w:rsidR="00652A55">
        <w:rPr>
          <w:rFonts w:ascii="Arial" w:hAnsi="Arial" w:cs="Arial"/>
          <w:color w:val="000000"/>
          <w:sz w:val="20"/>
          <w:szCs w:val="20"/>
        </w:rPr>
        <w:t xml:space="preserve"> that influence their schools’ and students’ vulnerability or resilience</w:t>
      </w:r>
      <w:r w:rsidR="008D26C1">
        <w:rPr>
          <w:rFonts w:ascii="Arial" w:hAnsi="Arial" w:cs="Arial"/>
          <w:color w:val="000000"/>
          <w:sz w:val="20"/>
          <w:szCs w:val="20"/>
        </w:rPr>
        <w:t xml:space="preserve">. </w:t>
      </w:r>
      <w:r w:rsidR="007F2252">
        <w:rPr>
          <w:rFonts w:ascii="Arial" w:hAnsi="Arial" w:cs="Arial"/>
          <w:color w:val="000000"/>
          <w:sz w:val="20"/>
          <w:szCs w:val="20"/>
        </w:rPr>
        <w:t>For example, Florida</w:t>
      </w:r>
      <w:r w:rsidR="00644172">
        <w:rPr>
          <w:rFonts w:ascii="Arial" w:hAnsi="Arial" w:cs="Arial"/>
          <w:color w:val="000000"/>
          <w:sz w:val="20"/>
          <w:szCs w:val="20"/>
        </w:rPr>
        <w:t>, a state that is prone to hurricanes, has policies in place such as make-up instructional days for schools</w:t>
      </w:r>
      <w:r w:rsidR="005948E6">
        <w:rPr>
          <w:rFonts w:ascii="Arial" w:hAnsi="Arial" w:cs="Arial"/>
          <w:color w:val="000000"/>
          <w:sz w:val="20"/>
          <w:szCs w:val="20"/>
        </w:rPr>
        <w:t>, as well as</w:t>
      </w:r>
      <w:r w:rsidR="00644172">
        <w:rPr>
          <w:rFonts w:ascii="Arial" w:hAnsi="Arial" w:cs="Arial"/>
          <w:color w:val="000000"/>
          <w:sz w:val="20"/>
          <w:szCs w:val="20"/>
        </w:rPr>
        <w:t xml:space="preserve"> </w:t>
      </w:r>
      <w:r w:rsidR="00DA4306">
        <w:rPr>
          <w:rFonts w:ascii="Arial" w:hAnsi="Arial" w:cs="Arial"/>
          <w:color w:val="000000"/>
          <w:sz w:val="20"/>
          <w:szCs w:val="20"/>
        </w:rPr>
        <w:t>resources available to support special education students</w:t>
      </w:r>
      <w:r w:rsidR="00652A55">
        <w:rPr>
          <w:rFonts w:ascii="Arial" w:hAnsi="Arial" w:cs="Arial"/>
          <w:color w:val="000000"/>
          <w:sz w:val="20"/>
          <w:szCs w:val="20"/>
        </w:rPr>
        <w:t xml:space="preserve"> </w:t>
      </w:r>
      <w:r w:rsidR="00652A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{"citationID":"uyTz9DYJ","properties":{"formattedCitation":"(24, 25)","plainCitation":"(24, 25)","noteIndex":0},"citationItems":[{"id":2551,"uris":["http://zotero.org/groups/4923355/items/J7NQRTLC"],"itemData":{"id":2551,"type":"article-newspaper","abstract":"The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S."}],"accessed":{"date-parts":[["2023",9,29]]}}}],"schema":"https://github.com/citation-style-language/schema/raw/master/csl-citation.json"} </w:instrText>
      </w:r>
      <w:r w:rsidR="00652A55">
        <w:rPr>
          <w:rFonts w:ascii="Arial" w:hAnsi="Arial" w:cs="Arial"/>
          <w:color w:val="000000"/>
          <w:sz w:val="20"/>
          <w:szCs w:val="20"/>
        </w:rPr>
        <w:fldChar w:fldCharType="separate"/>
      </w:r>
      <w:r w:rsidR="00225387">
        <w:rPr>
          <w:rFonts w:ascii="Arial" w:hAnsi="Arial" w:cs="Arial"/>
          <w:noProof/>
          <w:color w:val="000000"/>
          <w:sz w:val="20"/>
          <w:szCs w:val="20"/>
        </w:rPr>
        <w:t>(24, 25)</w:t>
      </w:r>
      <w:r w:rsidR="00652A55">
        <w:rPr>
          <w:rFonts w:ascii="Arial" w:hAnsi="Arial" w:cs="Arial"/>
          <w:color w:val="000000"/>
          <w:sz w:val="20"/>
          <w:szCs w:val="20"/>
        </w:rPr>
        <w:fldChar w:fldCharType="end"/>
      </w:r>
      <w:r w:rsidR="00DA4306">
        <w:rPr>
          <w:rFonts w:ascii="Arial" w:hAnsi="Arial" w:cs="Arial"/>
          <w:color w:val="000000"/>
          <w:sz w:val="20"/>
          <w:szCs w:val="20"/>
        </w:rPr>
        <w:t>.</w:t>
      </w:r>
      <w:r w:rsidR="00652A55">
        <w:rPr>
          <w:rFonts w:ascii="Arial" w:hAnsi="Arial" w:cs="Arial"/>
          <w:color w:val="000000"/>
          <w:sz w:val="20"/>
          <w:szCs w:val="20"/>
        </w:rPr>
        <w:t xml:space="preserve"> </w:t>
      </w:r>
      <w:commentRangeEnd w:id="161"/>
      <w:r w:rsidR="00C35B9B">
        <w:rPr>
          <w:rStyle w:val="CommentReference"/>
          <w:rFonts w:ascii="Times New Roman" w:eastAsia="Times New Roman" w:hAnsi="Times New Roman" w:cs="Times New Roman"/>
        </w:rPr>
        <w:commentReference w:id="161"/>
      </w:r>
      <w:commentRangeEnd w:id="162"/>
      <w:r w:rsidR="00C571CA">
        <w:rPr>
          <w:rStyle w:val="CommentReference"/>
          <w:rFonts w:ascii="Times New Roman" w:eastAsia="Times New Roman" w:hAnsi="Times New Roman" w:cs="Times New Roman"/>
        </w:rPr>
        <w:commentReference w:id="162"/>
      </w:r>
    </w:p>
    <w:p w14:paraId="12D36F7F" w14:textId="77777777" w:rsidR="002C34D8" w:rsidRDefault="002C34D8" w:rsidP="00885B55">
      <w:pPr>
        <w:pBdr>
          <w:top w:val="nil"/>
          <w:left w:val="nil"/>
          <w:bottom w:val="nil"/>
          <w:right w:val="nil"/>
          <w:between w:val="nil"/>
        </w:pBdr>
        <w:spacing w:after="0"/>
        <w:contextualSpacing/>
        <w:rPr>
          <w:ins w:id="165" w:author="Gabriella Meltzer" w:date="2023-12-02T18:00:00Z"/>
          <w:rFonts w:ascii="Arial" w:hAnsi="Arial" w:cs="Arial"/>
          <w:color w:val="000000"/>
          <w:sz w:val="20"/>
          <w:szCs w:val="20"/>
        </w:rPr>
      </w:pPr>
    </w:p>
    <w:p w14:paraId="03B296D3" w14:textId="268336A0" w:rsidR="00E6133D" w:rsidRDefault="009874AC"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States </w:t>
      </w:r>
      <w:r w:rsidR="003E02AC">
        <w:rPr>
          <w:rFonts w:ascii="Arial" w:hAnsi="Arial" w:cs="Arial"/>
          <w:color w:val="000000"/>
          <w:sz w:val="20"/>
          <w:szCs w:val="20"/>
        </w:rPr>
        <w:t xml:space="preserve">such as </w:t>
      </w:r>
      <w:r w:rsidR="00652A55">
        <w:rPr>
          <w:rFonts w:ascii="Arial" w:hAnsi="Arial" w:cs="Arial"/>
          <w:color w:val="000000"/>
          <w:sz w:val="20"/>
          <w:szCs w:val="20"/>
        </w:rPr>
        <w:t xml:space="preserve">Texas and North Carolina, on the other hand, may not have had the infrastructure in place to effectively withstand the </w:t>
      </w:r>
      <w:r w:rsidR="005948E6">
        <w:rPr>
          <w:rFonts w:ascii="Arial" w:hAnsi="Arial" w:cs="Arial"/>
          <w:color w:val="000000"/>
          <w:sz w:val="20"/>
          <w:szCs w:val="20"/>
        </w:rPr>
        <w:t xml:space="preserve">deleterious </w:t>
      </w:r>
      <w:r w:rsidR="00652A55">
        <w:rPr>
          <w:rFonts w:ascii="Arial" w:hAnsi="Arial" w:cs="Arial"/>
          <w:color w:val="000000"/>
          <w:sz w:val="20"/>
          <w:szCs w:val="20"/>
        </w:rPr>
        <w:t>effects of storms</w:t>
      </w:r>
      <w:r w:rsidR="005948E6">
        <w:rPr>
          <w:rFonts w:ascii="Arial" w:hAnsi="Arial" w:cs="Arial"/>
          <w:color w:val="000000"/>
          <w:sz w:val="20"/>
          <w:szCs w:val="20"/>
        </w:rPr>
        <w:t xml:space="preserve"> on </w:t>
      </w:r>
      <w:r w:rsidR="00C47FDC">
        <w:rPr>
          <w:rFonts w:ascii="Arial" w:hAnsi="Arial" w:cs="Arial"/>
          <w:color w:val="000000"/>
          <w:sz w:val="20"/>
          <w:szCs w:val="20"/>
        </w:rPr>
        <w:t xml:space="preserve">their students’ </w:t>
      </w:r>
      <w:r w:rsidR="005948E6">
        <w:rPr>
          <w:rFonts w:ascii="Arial" w:hAnsi="Arial" w:cs="Arial"/>
          <w:color w:val="000000"/>
          <w:sz w:val="20"/>
          <w:szCs w:val="20"/>
        </w:rPr>
        <w:t>academic achievement</w:t>
      </w:r>
      <w:r w:rsidR="00270E55">
        <w:rPr>
          <w:rFonts w:ascii="Arial" w:hAnsi="Arial" w:cs="Arial"/>
          <w:color w:val="000000"/>
          <w:sz w:val="20"/>
          <w:szCs w:val="20"/>
        </w:rPr>
        <w:t xml:space="preserve"> </w:t>
      </w:r>
      <w:r w:rsidR="00270E55">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{"citationID":"r7dVAMQs","properties":{"formattedCitation":"(26, 27)","plainCitation":"(26, 27)","noteIndex":0},"citationItems":[{"id":2704,"uris":["http://zotero.org/groups/4923355/items/6KVMZ8JS"],"itemData":{"id":2704,"type":"article-newspaper","abstract":"We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00270E55">
        <w:rPr>
          <w:rFonts w:ascii="Arial" w:hAnsi="Arial" w:cs="Arial"/>
          <w:color w:val="000000"/>
          <w:sz w:val="20"/>
          <w:szCs w:val="20"/>
        </w:rPr>
        <w:fldChar w:fldCharType="separate"/>
      </w:r>
      <w:r w:rsidR="00225387">
        <w:rPr>
          <w:rFonts w:ascii="Arial" w:hAnsi="Arial" w:cs="Arial"/>
          <w:noProof/>
          <w:color w:val="000000"/>
          <w:sz w:val="20"/>
          <w:szCs w:val="20"/>
        </w:rPr>
        <w:t>(26, 27)</w:t>
      </w:r>
      <w:r w:rsidR="00270E55">
        <w:rPr>
          <w:rFonts w:ascii="Arial" w:hAnsi="Arial" w:cs="Arial"/>
          <w:color w:val="000000"/>
          <w:sz w:val="20"/>
          <w:szCs w:val="20"/>
        </w:rPr>
        <w:fldChar w:fldCharType="end"/>
      </w:r>
      <w:r w:rsidR="00652A55">
        <w:rPr>
          <w:rFonts w:ascii="Arial" w:hAnsi="Arial" w:cs="Arial"/>
          <w:color w:val="000000"/>
          <w:sz w:val="20"/>
          <w:szCs w:val="20"/>
        </w:rPr>
        <w:t xml:space="preserve">. </w:t>
      </w:r>
      <w:r w:rsidR="006A6BF8">
        <w:rPr>
          <w:rFonts w:ascii="Arial" w:hAnsi="Arial" w:cs="Arial"/>
          <w:color w:val="000000"/>
          <w:sz w:val="20"/>
          <w:szCs w:val="20"/>
        </w:rPr>
        <w:t>It is also possible that</w:t>
      </w:r>
      <w:r>
        <w:rPr>
          <w:rFonts w:ascii="Arial" w:hAnsi="Arial" w:cs="Arial"/>
          <w:color w:val="000000"/>
          <w:sz w:val="20"/>
          <w:szCs w:val="20"/>
        </w:rPr>
        <w:t xml:space="preserve"> states </w:t>
      </w:r>
      <w:r w:rsidR="00CE74A8">
        <w:rPr>
          <w:rFonts w:ascii="Arial" w:hAnsi="Arial" w:cs="Arial"/>
          <w:color w:val="000000"/>
          <w:sz w:val="20"/>
          <w:szCs w:val="20"/>
        </w:rPr>
        <w:t>where we observed</w:t>
      </w:r>
      <w:r>
        <w:rPr>
          <w:rFonts w:ascii="Arial" w:hAnsi="Arial" w:cs="Arial"/>
          <w:color w:val="000000"/>
          <w:sz w:val="20"/>
          <w:szCs w:val="20"/>
        </w:rPr>
        <w:t xml:space="preserve"> positive</w:t>
      </w:r>
      <w:r w:rsidR="00110D26">
        <w:rPr>
          <w:rFonts w:ascii="Arial" w:hAnsi="Arial" w:cs="Arial"/>
          <w:color w:val="000000"/>
          <w:sz w:val="20"/>
          <w:szCs w:val="20"/>
        </w:rPr>
        <w:t xml:space="preserve"> or null</w:t>
      </w:r>
      <w:r>
        <w:rPr>
          <w:rFonts w:ascii="Arial" w:hAnsi="Arial" w:cs="Arial"/>
          <w:color w:val="000000"/>
          <w:sz w:val="20"/>
          <w:szCs w:val="20"/>
        </w:rPr>
        <w:t xml:space="preserve"> relationships between </w:t>
      </w:r>
      <w:r w:rsidR="00110D26">
        <w:rPr>
          <w:rFonts w:ascii="Arial" w:hAnsi="Arial" w:cs="Arial"/>
          <w:color w:val="000000"/>
          <w:sz w:val="20"/>
          <w:szCs w:val="20"/>
        </w:rPr>
        <w:t>hurricanes</w:t>
      </w:r>
      <w:r>
        <w:rPr>
          <w:rFonts w:ascii="Arial" w:hAnsi="Arial" w:cs="Arial"/>
          <w:color w:val="000000"/>
          <w:sz w:val="20"/>
          <w:szCs w:val="20"/>
        </w:rPr>
        <w:t xml:space="preserve"> and test scores received large influxes of federal disaster relief funding</w:t>
      </w:r>
      <w:r w:rsidR="001115DD">
        <w:rPr>
          <w:rFonts w:ascii="Arial" w:hAnsi="Arial" w:cs="Arial"/>
          <w:color w:val="000000"/>
          <w:sz w:val="20"/>
          <w:szCs w:val="20"/>
        </w:rPr>
        <w:t xml:space="preserve"> </w:t>
      </w:r>
      <w:r w:rsidR="001115DD">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{"citationID":"H2z4EZyn","properties":{"formattedCitation":"(28)","plainCitation":"(28)","noteIndex":0},"citationItems":[{"id":2584,"uris":["http://zotero.org/groups/4923355/items/YVNX29JM"],"itemData":{"id":2584,"type":"webpage","title":"Natural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001115DD">
        <w:rPr>
          <w:rFonts w:ascii="Arial" w:hAnsi="Arial" w:cs="Arial"/>
          <w:color w:val="000000"/>
          <w:sz w:val="20"/>
          <w:szCs w:val="20"/>
        </w:rPr>
        <w:fldChar w:fldCharType="separate"/>
      </w:r>
      <w:r w:rsidR="00225387">
        <w:rPr>
          <w:rFonts w:ascii="Arial" w:hAnsi="Arial" w:cs="Arial"/>
          <w:noProof/>
          <w:color w:val="000000"/>
          <w:sz w:val="20"/>
          <w:szCs w:val="20"/>
        </w:rPr>
        <w:t>(28)</w:t>
      </w:r>
      <w:r w:rsidR="001115DD">
        <w:rPr>
          <w:rFonts w:ascii="Arial" w:hAnsi="Arial" w:cs="Arial"/>
          <w:color w:val="000000"/>
          <w:sz w:val="20"/>
          <w:szCs w:val="20"/>
        </w:rPr>
        <w:fldChar w:fldCharType="end"/>
      </w:r>
      <w:r>
        <w:rPr>
          <w:rFonts w:ascii="Arial" w:hAnsi="Arial" w:cs="Arial"/>
          <w:color w:val="000000"/>
          <w:sz w:val="20"/>
          <w:szCs w:val="20"/>
        </w:rPr>
        <w:t xml:space="preserve">. </w:t>
      </w:r>
      <w:commentRangeStart w:id="166"/>
      <w:commentRangeStart w:id="167"/>
      <w:r w:rsidR="002948E9">
        <w:rPr>
          <w:rFonts w:ascii="Arial" w:hAnsi="Arial" w:cs="Arial"/>
          <w:color w:val="000000"/>
          <w:sz w:val="20"/>
          <w:szCs w:val="20"/>
        </w:rPr>
        <w:t xml:space="preserve">Another possibility is that </w:t>
      </w:r>
      <w:r w:rsidR="00652A55">
        <w:rPr>
          <w:rFonts w:ascii="Arial" w:hAnsi="Arial" w:cs="Arial"/>
          <w:color w:val="000000"/>
          <w:sz w:val="20"/>
          <w:szCs w:val="20"/>
        </w:rPr>
        <w:t xml:space="preserve">test </w:t>
      </w:r>
      <w:r w:rsidR="00E72A52">
        <w:rPr>
          <w:rFonts w:ascii="Arial" w:hAnsi="Arial" w:cs="Arial"/>
          <w:color w:val="000000"/>
          <w:sz w:val="20"/>
          <w:szCs w:val="20"/>
        </w:rPr>
        <w:t xml:space="preserve">scores only reflected the performance of more privileged students who were less impacted by the </w:t>
      </w:r>
      <w:r w:rsidR="00110D26">
        <w:rPr>
          <w:rFonts w:ascii="Arial" w:hAnsi="Arial" w:cs="Arial"/>
          <w:color w:val="000000"/>
          <w:sz w:val="20"/>
          <w:szCs w:val="20"/>
        </w:rPr>
        <w:t>hurricane</w:t>
      </w:r>
      <w:r w:rsidR="00115DC9">
        <w:rPr>
          <w:rFonts w:ascii="Arial" w:hAnsi="Arial" w:cs="Arial"/>
          <w:color w:val="000000"/>
          <w:sz w:val="20"/>
          <w:szCs w:val="20"/>
        </w:rPr>
        <w:t>;</w:t>
      </w:r>
      <w:r w:rsidR="00E72A52">
        <w:rPr>
          <w:rFonts w:ascii="Arial" w:hAnsi="Arial" w:cs="Arial"/>
          <w:color w:val="000000"/>
          <w:sz w:val="20"/>
          <w:szCs w:val="20"/>
        </w:rPr>
        <w:t xml:space="preserve"> more vulnerable</w:t>
      </w:r>
      <w:r w:rsidR="00115DC9">
        <w:rPr>
          <w:rFonts w:ascii="Arial" w:hAnsi="Arial" w:cs="Arial"/>
          <w:color w:val="000000"/>
          <w:sz w:val="20"/>
          <w:szCs w:val="20"/>
        </w:rPr>
        <w:t xml:space="preserve"> students</w:t>
      </w:r>
      <w:r w:rsidR="00E72A52">
        <w:rPr>
          <w:rFonts w:ascii="Arial" w:hAnsi="Arial" w:cs="Arial"/>
          <w:color w:val="000000"/>
          <w:sz w:val="20"/>
          <w:szCs w:val="20"/>
        </w:rPr>
        <w:t>, such as racial/ethnic minorities or those living in poverty, may be more likely to have been</w:t>
      </w:r>
      <w:r w:rsidR="00C47FDC">
        <w:rPr>
          <w:rFonts w:ascii="Arial" w:hAnsi="Arial" w:cs="Arial"/>
          <w:color w:val="000000"/>
          <w:sz w:val="20"/>
          <w:szCs w:val="20"/>
        </w:rPr>
        <w:t xml:space="preserve"> exposed to storm-related stressors and/or been displaced,</w:t>
      </w:r>
      <w:r w:rsidR="008A0D0E">
        <w:rPr>
          <w:rFonts w:ascii="Arial" w:hAnsi="Arial" w:cs="Arial"/>
          <w:color w:val="000000"/>
          <w:sz w:val="20"/>
          <w:szCs w:val="20"/>
        </w:rPr>
        <w:t xml:space="preserve"> </w:t>
      </w:r>
      <w:r w:rsidR="00E72A52">
        <w:rPr>
          <w:rFonts w:ascii="Arial" w:hAnsi="Arial" w:cs="Arial"/>
          <w:color w:val="000000"/>
          <w:sz w:val="20"/>
          <w:szCs w:val="20"/>
        </w:rPr>
        <w:t>not</w:t>
      </w:r>
      <w:r w:rsidR="00C47FDC">
        <w:rPr>
          <w:rFonts w:ascii="Arial" w:hAnsi="Arial" w:cs="Arial"/>
          <w:color w:val="000000"/>
          <w:sz w:val="20"/>
          <w:szCs w:val="20"/>
        </w:rPr>
        <w:t xml:space="preserve"> have been enrolled in or</w:t>
      </w:r>
      <w:r w:rsidR="00E72A52">
        <w:rPr>
          <w:rFonts w:ascii="Arial" w:hAnsi="Arial" w:cs="Arial"/>
          <w:color w:val="000000"/>
          <w:sz w:val="20"/>
          <w:szCs w:val="20"/>
        </w:rPr>
        <w:t xml:space="preserve"> attend</w:t>
      </w:r>
      <w:r w:rsidR="00C47FDC">
        <w:rPr>
          <w:rFonts w:ascii="Arial" w:hAnsi="Arial" w:cs="Arial"/>
          <w:color w:val="000000"/>
          <w:sz w:val="20"/>
          <w:szCs w:val="20"/>
        </w:rPr>
        <w:t>ed</w:t>
      </w:r>
      <w:r w:rsidR="00E72A52">
        <w:rPr>
          <w:rFonts w:ascii="Arial" w:hAnsi="Arial" w:cs="Arial"/>
          <w:color w:val="000000"/>
          <w:sz w:val="20"/>
          <w:szCs w:val="20"/>
        </w:rPr>
        <w:t xml:space="preserve"> school</w:t>
      </w:r>
      <w:r w:rsidR="00C47FDC">
        <w:rPr>
          <w:rFonts w:ascii="Arial" w:hAnsi="Arial" w:cs="Arial"/>
          <w:color w:val="000000"/>
          <w:sz w:val="20"/>
          <w:szCs w:val="20"/>
        </w:rPr>
        <w:t>,</w:t>
      </w:r>
      <w:r w:rsidR="00E72A52">
        <w:rPr>
          <w:rFonts w:ascii="Arial" w:hAnsi="Arial" w:cs="Arial"/>
          <w:color w:val="000000"/>
          <w:sz w:val="20"/>
          <w:szCs w:val="20"/>
        </w:rPr>
        <w:t xml:space="preserve"> </w:t>
      </w:r>
      <w:r w:rsidR="008A0D0E">
        <w:rPr>
          <w:rFonts w:ascii="Arial" w:hAnsi="Arial" w:cs="Arial"/>
          <w:color w:val="000000"/>
          <w:sz w:val="20"/>
          <w:szCs w:val="20"/>
        </w:rPr>
        <w:t>and</w:t>
      </w:r>
      <w:r w:rsidR="00E72A52">
        <w:rPr>
          <w:rFonts w:ascii="Arial" w:hAnsi="Arial" w:cs="Arial"/>
          <w:color w:val="000000"/>
          <w:sz w:val="20"/>
          <w:szCs w:val="20"/>
        </w:rPr>
        <w:t xml:space="preserve"> </w:t>
      </w:r>
      <w:r w:rsidR="00C47FDC">
        <w:rPr>
          <w:rFonts w:ascii="Arial" w:hAnsi="Arial" w:cs="Arial"/>
          <w:color w:val="000000"/>
          <w:sz w:val="20"/>
          <w:szCs w:val="20"/>
        </w:rPr>
        <w:t xml:space="preserve">therefore not have </w:t>
      </w:r>
      <w:r w:rsidR="00E72A52">
        <w:rPr>
          <w:rFonts w:ascii="Arial" w:hAnsi="Arial" w:cs="Arial"/>
          <w:color w:val="000000"/>
          <w:sz w:val="20"/>
          <w:szCs w:val="20"/>
        </w:rPr>
        <w:t>take</w:t>
      </w:r>
      <w:r w:rsidR="00C47FDC">
        <w:rPr>
          <w:rFonts w:ascii="Arial" w:hAnsi="Arial" w:cs="Arial"/>
          <w:color w:val="000000"/>
          <w:sz w:val="20"/>
          <w:szCs w:val="20"/>
        </w:rPr>
        <w:t>n</w:t>
      </w:r>
      <w:r w:rsidR="00E72A52">
        <w:rPr>
          <w:rFonts w:ascii="Arial" w:hAnsi="Arial" w:cs="Arial"/>
          <w:color w:val="000000"/>
          <w:sz w:val="20"/>
          <w:szCs w:val="20"/>
        </w:rPr>
        <w:t xml:space="preserve"> standardized tests</w:t>
      </w:r>
      <w:r w:rsidR="001D47B3">
        <w:rPr>
          <w:rFonts w:ascii="Arial" w:hAnsi="Arial" w:cs="Arial"/>
          <w:color w:val="000000"/>
          <w:sz w:val="20"/>
          <w:szCs w:val="20"/>
        </w:rPr>
        <w:t xml:space="preserve"> </w:t>
      </w:r>
      <w:r w:rsidR="008A0D0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{"citationID":"CrxghtcJ","properties":{"formattedCitation":"(14, 22, 29, 30)","plainCitation":"(14, 22, 29, 30)","noteIndex":0},"citationItems":[{"id":2544,"uris":["http://zotero.org/groups/4923355/items/EJC6JN6R"],"itemData":{"id":2544,"type":"article-journal","abstract":"Hurricane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008A0D0E">
        <w:rPr>
          <w:rFonts w:ascii="Arial" w:hAnsi="Arial" w:cs="Arial"/>
          <w:color w:val="000000"/>
          <w:sz w:val="20"/>
          <w:szCs w:val="20"/>
        </w:rPr>
        <w:fldChar w:fldCharType="separate"/>
      </w:r>
      <w:r w:rsidR="00225387">
        <w:rPr>
          <w:rFonts w:ascii="Arial" w:hAnsi="Arial" w:cs="Arial"/>
          <w:color w:val="000000"/>
          <w:sz w:val="20"/>
        </w:rPr>
        <w:t>(14, 22, 29, 30)</w:t>
      </w:r>
      <w:r w:rsidR="008A0D0E">
        <w:rPr>
          <w:rFonts w:ascii="Arial" w:hAnsi="Arial" w:cs="Arial"/>
          <w:color w:val="000000"/>
          <w:sz w:val="20"/>
          <w:szCs w:val="20"/>
        </w:rPr>
        <w:fldChar w:fldCharType="end"/>
      </w:r>
      <w:r w:rsidR="00E72A52">
        <w:rPr>
          <w:rFonts w:ascii="Arial" w:hAnsi="Arial" w:cs="Arial"/>
          <w:color w:val="000000"/>
          <w:sz w:val="20"/>
          <w:szCs w:val="20"/>
        </w:rPr>
        <w:t>.</w:t>
      </w:r>
      <w:r w:rsidR="003019D2">
        <w:rPr>
          <w:rFonts w:ascii="Arial" w:hAnsi="Arial" w:cs="Arial"/>
          <w:color w:val="000000"/>
          <w:sz w:val="20"/>
          <w:szCs w:val="20"/>
        </w:rPr>
        <w:t xml:space="preserve"> </w:t>
      </w:r>
      <w:commentRangeEnd w:id="166"/>
      <w:r w:rsidR="00C35B9B">
        <w:rPr>
          <w:rStyle w:val="CommentReference"/>
          <w:rFonts w:ascii="Times New Roman" w:eastAsia="Times New Roman" w:hAnsi="Times New Roman" w:cs="Times New Roman"/>
        </w:rPr>
        <w:commentReference w:id="166"/>
      </w:r>
      <w:commentRangeEnd w:id="167"/>
      <w:r w:rsidR="001C13FF">
        <w:rPr>
          <w:rStyle w:val="CommentReference"/>
          <w:rFonts w:ascii="Times New Roman" w:eastAsia="Times New Roman" w:hAnsi="Times New Roman" w:cs="Times New Roman"/>
        </w:rPr>
        <w:commentReference w:id="167"/>
      </w:r>
      <w:commentRangeStart w:id="168"/>
      <w:commentRangeStart w:id="169"/>
      <w:commentRangeStart w:id="170"/>
      <w:commentRangeStart w:id="171"/>
      <w:commentRangeStart w:id="172"/>
      <w:r w:rsidR="003019D2">
        <w:rPr>
          <w:rFonts w:ascii="Arial" w:hAnsi="Arial" w:cs="Arial"/>
          <w:color w:val="000000"/>
          <w:sz w:val="20"/>
          <w:szCs w:val="20"/>
        </w:rPr>
        <w:t>It is also possible that displaced students were relocated to communities whose schools had better performance than their original schools, which may have mitigated negative achievement effects</w:t>
      </w:r>
      <w:commentRangeEnd w:id="168"/>
      <w:r w:rsidR="000A7D17">
        <w:rPr>
          <w:rStyle w:val="CommentReference"/>
          <w:rFonts w:ascii="Times New Roman" w:eastAsia="Times New Roman" w:hAnsi="Times New Roman" w:cs="Times New Roman"/>
        </w:rPr>
        <w:commentReference w:id="168"/>
      </w:r>
      <w:commentRangeEnd w:id="169"/>
      <w:commentRangeEnd w:id="170"/>
      <w:r w:rsidR="001D60DE">
        <w:rPr>
          <w:rStyle w:val="CommentReference"/>
          <w:rFonts w:ascii="Times New Roman" w:eastAsia="Times New Roman" w:hAnsi="Times New Roman" w:cs="Times New Roman"/>
        </w:rPr>
        <w:commentReference w:id="169"/>
      </w:r>
      <w:commentRangeEnd w:id="171"/>
      <w:commentRangeEnd w:id="172"/>
      <w:r w:rsidR="00EB76A4">
        <w:rPr>
          <w:rStyle w:val="CommentReference"/>
          <w:rFonts w:ascii="Times New Roman" w:eastAsia="Times New Roman" w:hAnsi="Times New Roman" w:cs="Times New Roman"/>
        </w:rPr>
        <w:commentReference w:id="170"/>
      </w:r>
      <w:r w:rsidR="00C35B9B">
        <w:rPr>
          <w:rStyle w:val="CommentReference"/>
          <w:rFonts w:ascii="Times New Roman" w:eastAsia="Times New Roman" w:hAnsi="Times New Roman" w:cs="Times New Roman"/>
        </w:rPr>
        <w:commentReference w:id="171"/>
      </w:r>
      <w:r w:rsidR="00C571CA">
        <w:rPr>
          <w:rStyle w:val="CommentReference"/>
          <w:rFonts w:ascii="Times New Roman" w:eastAsia="Times New Roman" w:hAnsi="Times New Roman" w:cs="Times New Roman"/>
        </w:rPr>
        <w:commentReference w:id="172"/>
      </w:r>
      <w:r w:rsidR="003019D2">
        <w:rPr>
          <w:rFonts w:ascii="Arial" w:hAnsi="Arial" w:cs="Arial"/>
          <w:color w:val="000000"/>
          <w:sz w:val="20"/>
          <w:szCs w:val="20"/>
        </w:rPr>
        <w:t xml:space="preserve"> </w:t>
      </w:r>
      <w:r w:rsidR="003019D2">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{"citationID":"NImsxLhN","properties":{"formattedCitation":"(31)","plainCitation":"(31)","noteIndex":0},"citationItems":[{"id":2546,"uris":["http://zotero.org/groups/4923355/items/YNYM9R3F"],"itemData":{"id":2546,"type":"article-journal","abstract":"The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003019D2">
        <w:rPr>
          <w:rFonts w:ascii="Arial" w:hAnsi="Arial" w:cs="Arial"/>
          <w:color w:val="000000"/>
          <w:sz w:val="20"/>
          <w:szCs w:val="20"/>
        </w:rPr>
        <w:fldChar w:fldCharType="separate"/>
      </w:r>
      <w:r w:rsidR="00225387">
        <w:rPr>
          <w:rFonts w:ascii="Arial" w:hAnsi="Arial" w:cs="Arial"/>
          <w:noProof/>
          <w:color w:val="000000"/>
          <w:sz w:val="20"/>
          <w:szCs w:val="20"/>
        </w:rPr>
        <w:t>(31)</w:t>
      </w:r>
      <w:r w:rsidR="003019D2">
        <w:rPr>
          <w:rFonts w:ascii="Arial" w:hAnsi="Arial" w:cs="Arial"/>
          <w:color w:val="000000"/>
          <w:sz w:val="20"/>
          <w:szCs w:val="20"/>
        </w:rPr>
        <w:fldChar w:fldCharType="end"/>
      </w:r>
      <w:r w:rsidR="003019D2">
        <w:rPr>
          <w:rFonts w:ascii="Arial" w:hAnsi="Arial" w:cs="Arial"/>
          <w:color w:val="000000"/>
          <w:sz w:val="20"/>
          <w:szCs w:val="20"/>
        </w:rPr>
        <w:t xml:space="preserve">.   </w:t>
      </w:r>
    </w:p>
    <w:p w14:paraId="7E99C851" w14:textId="77777777"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p>
    <w:p w14:paraId="56320D69" w14:textId="672985C1" w:rsidR="008A0D0E" w:rsidRDefault="008A0D0E" w:rsidP="00885B55">
      <w:pPr>
        <w:pBdr>
          <w:top w:val="nil"/>
          <w:left w:val="nil"/>
          <w:bottom w:val="nil"/>
          <w:right w:val="nil"/>
          <w:between w:val="nil"/>
        </w:pBdr>
        <w:spacing w:after="0"/>
        <w:contextualSpacing/>
        <w:rPr>
          <w:rFonts w:ascii="Arial" w:hAnsi="Arial" w:cs="Arial"/>
          <w:color w:val="000000"/>
          <w:sz w:val="20"/>
          <w:szCs w:val="20"/>
        </w:rPr>
      </w:pPr>
      <w:commentRangeStart w:id="173"/>
      <w:r>
        <w:rPr>
          <w:rFonts w:ascii="Arial" w:hAnsi="Arial" w:cs="Arial"/>
          <w:color w:val="000000"/>
          <w:sz w:val="20"/>
          <w:szCs w:val="20"/>
        </w:rPr>
        <w:t xml:space="preserve">Our </w:t>
      </w:r>
      <w:commentRangeEnd w:id="173"/>
      <w:r w:rsidR="00B06321">
        <w:rPr>
          <w:rStyle w:val="CommentReference"/>
          <w:rFonts w:ascii="Times New Roman" w:eastAsia="Times New Roman" w:hAnsi="Times New Roman" w:cs="Times New Roman"/>
        </w:rPr>
        <w:commentReference w:id="173"/>
      </w:r>
      <w:r w:rsidR="00E9048B">
        <w:rPr>
          <w:rFonts w:ascii="Arial" w:hAnsi="Arial" w:cs="Arial"/>
          <w:color w:val="000000"/>
          <w:sz w:val="20"/>
          <w:szCs w:val="20"/>
        </w:rPr>
        <w:t xml:space="preserve">findings </w:t>
      </w:r>
      <w:r>
        <w:rPr>
          <w:rFonts w:ascii="Arial" w:hAnsi="Arial" w:cs="Arial"/>
          <w:color w:val="000000"/>
          <w:sz w:val="20"/>
          <w:szCs w:val="20"/>
        </w:rPr>
        <w:t>consistently demonstrated the educational vulnerability of racially and socioeconomically marginalized groups</w:t>
      </w:r>
      <w:r w:rsidR="00B1215E">
        <w:rPr>
          <w:rFonts w:ascii="Arial" w:hAnsi="Arial" w:cs="Arial"/>
          <w:color w:val="000000"/>
          <w:sz w:val="20"/>
          <w:szCs w:val="20"/>
        </w:rPr>
        <w:t>,</w:t>
      </w:r>
      <w:r w:rsidR="007727C3">
        <w:rPr>
          <w:rFonts w:ascii="Arial" w:hAnsi="Arial" w:cs="Arial"/>
          <w:color w:val="000000"/>
          <w:sz w:val="20"/>
          <w:szCs w:val="20"/>
        </w:rPr>
        <w:t xml:space="preserve"> regardless of </w:t>
      </w:r>
      <w:r w:rsidR="00110D26">
        <w:rPr>
          <w:rFonts w:ascii="Arial" w:hAnsi="Arial" w:cs="Arial"/>
          <w:color w:val="000000"/>
          <w:sz w:val="20"/>
          <w:szCs w:val="20"/>
        </w:rPr>
        <w:t>hurricane</w:t>
      </w:r>
      <w:r w:rsidR="007727C3">
        <w:rPr>
          <w:rFonts w:ascii="Arial" w:hAnsi="Arial" w:cs="Arial"/>
          <w:color w:val="000000"/>
          <w:sz w:val="20"/>
          <w:szCs w:val="20"/>
        </w:rPr>
        <w:t xml:space="preserve"> exposure</w:t>
      </w:r>
      <w:r>
        <w:rPr>
          <w:rFonts w:ascii="Arial" w:hAnsi="Arial" w:cs="Arial"/>
          <w:color w:val="000000"/>
          <w:sz w:val="20"/>
          <w:szCs w:val="20"/>
        </w:rPr>
        <w:t xml:space="preserve">. Grade cohorts with greater shares of Black, American Indian/Alaska Native, Hispanic, and economically disadvantaged students performed more poorly on standardized testing in both </w:t>
      </w:r>
      <w:r w:rsidR="00594A4C">
        <w:rPr>
          <w:rFonts w:ascii="Arial" w:hAnsi="Arial" w:cs="Arial"/>
          <w:color w:val="000000"/>
          <w:sz w:val="20"/>
          <w:szCs w:val="20"/>
        </w:rPr>
        <w:t>m</w:t>
      </w:r>
      <w:r>
        <w:rPr>
          <w:rFonts w:ascii="Arial" w:hAnsi="Arial" w:cs="Arial"/>
          <w:color w:val="000000"/>
          <w:sz w:val="20"/>
          <w:szCs w:val="20"/>
        </w:rPr>
        <w:t xml:space="preserve">ath and </w:t>
      </w:r>
      <w:r w:rsidR="00110D26">
        <w:rPr>
          <w:rFonts w:ascii="Arial" w:hAnsi="Arial" w:cs="Arial"/>
          <w:color w:val="000000"/>
          <w:sz w:val="20"/>
          <w:szCs w:val="20"/>
        </w:rPr>
        <w:t>r</w:t>
      </w:r>
      <w:r>
        <w:rPr>
          <w:rFonts w:ascii="Arial" w:hAnsi="Arial" w:cs="Arial"/>
          <w:color w:val="000000"/>
          <w:sz w:val="20"/>
          <w:szCs w:val="20"/>
        </w:rPr>
        <w:t>eading/</w:t>
      </w:r>
      <w:r w:rsidR="00110D26">
        <w:rPr>
          <w:rFonts w:ascii="Arial" w:hAnsi="Arial" w:cs="Arial"/>
          <w:color w:val="000000"/>
          <w:sz w:val="20"/>
          <w:szCs w:val="20"/>
        </w:rPr>
        <w:t>l</w:t>
      </w:r>
      <w:r>
        <w:rPr>
          <w:rFonts w:ascii="Arial" w:hAnsi="Arial" w:cs="Arial"/>
          <w:color w:val="000000"/>
          <w:sz w:val="20"/>
          <w:szCs w:val="20"/>
        </w:rPr>
        <w:t xml:space="preserve">anguage </w:t>
      </w:r>
      <w:r w:rsidR="00110D26">
        <w:rPr>
          <w:rFonts w:ascii="Arial" w:hAnsi="Arial" w:cs="Arial"/>
          <w:color w:val="000000"/>
          <w:sz w:val="20"/>
          <w:szCs w:val="20"/>
        </w:rPr>
        <w:t>a</w:t>
      </w:r>
      <w:r>
        <w:rPr>
          <w:rFonts w:ascii="Arial" w:hAnsi="Arial" w:cs="Arial"/>
          <w:color w:val="000000"/>
          <w:sz w:val="20"/>
          <w:szCs w:val="20"/>
        </w:rPr>
        <w:t xml:space="preserve">rts. </w:t>
      </w:r>
      <w:r w:rsidR="007727C3">
        <w:rPr>
          <w:rFonts w:ascii="Arial" w:hAnsi="Arial" w:cs="Arial"/>
          <w:color w:val="000000"/>
          <w:sz w:val="20"/>
          <w:szCs w:val="20"/>
        </w:rPr>
        <w:t xml:space="preserve">This comports with </w:t>
      </w:r>
      <w:r w:rsidR="00835E38">
        <w:rPr>
          <w:rFonts w:ascii="Arial" w:hAnsi="Arial" w:cs="Arial"/>
          <w:color w:val="000000"/>
          <w:sz w:val="20"/>
          <w:szCs w:val="20"/>
        </w:rPr>
        <w:t xml:space="preserve">previous </w:t>
      </w:r>
      <w:r w:rsidR="00FF0705">
        <w:rPr>
          <w:rFonts w:ascii="Arial" w:hAnsi="Arial" w:cs="Arial"/>
          <w:color w:val="000000"/>
          <w:sz w:val="20"/>
          <w:szCs w:val="20"/>
        </w:rPr>
        <w:t>findings</w:t>
      </w:r>
      <w:r w:rsidR="007727C3">
        <w:rPr>
          <w:rFonts w:ascii="Arial" w:hAnsi="Arial" w:cs="Arial"/>
          <w:color w:val="000000"/>
          <w:sz w:val="20"/>
          <w:szCs w:val="20"/>
        </w:rPr>
        <w:t xml:space="preserve"> that these groups are at a systematic disadvantage in terms of standardized testing and overall educational attainment </w:t>
      </w:r>
      <w:r w:rsidR="007727C3">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{"citationID":"HHKVgAPb","properties":{"formattedCitation":"(32, 33)","plainCitation":"(32, 33)","noteIndex":0},"citationItems":[{"id":2565,"uris":["http://zotero.org/groups/4923355/items/9PMEEXBS"],"itemData":{"id":2565,"type":"article-journal","abstract":"For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007727C3">
        <w:rPr>
          <w:rFonts w:ascii="Arial" w:hAnsi="Arial" w:cs="Arial"/>
          <w:color w:val="000000"/>
          <w:sz w:val="20"/>
          <w:szCs w:val="20"/>
        </w:rPr>
        <w:fldChar w:fldCharType="separate"/>
      </w:r>
      <w:r w:rsidR="00225387">
        <w:rPr>
          <w:rFonts w:ascii="Arial" w:hAnsi="Arial" w:cs="Arial"/>
          <w:noProof/>
          <w:color w:val="000000"/>
          <w:sz w:val="20"/>
          <w:szCs w:val="20"/>
        </w:rPr>
        <w:t>(32, 33)</w:t>
      </w:r>
      <w:r w:rsidR="007727C3">
        <w:rPr>
          <w:rFonts w:ascii="Arial" w:hAnsi="Arial" w:cs="Arial"/>
          <w:color w:val="000000"/>
          <w:sz w:val="20"/>
          <w:szCs w:val="20"/>
        </w:rPr>
        <w:fldChar w:fldCharType="end"/>
      </w:r>
      <w:r w:rsidR="007727C3">
        <w:rPr>
          <w:rFonts w:ascii="Arial" w:hAnsi="Arial" w:cs="Arial"/>
          <w:color w:val="000000"/>
          <w:sz w:val="20"/>
          <w:szCs w:val="20"/>
        </w:rPr>
        <w:t xml:space="preserve">. </w:t>
      </w:r>
      <w:r w:rsidR="00B1215E">
        <w:rPr>
          <w:rFonts w:ascii="Arial" w:hAnsi="Arial" w:cs="Arial"/>
          <w:color w:val="000000"/>
          <w:sz w:val="20"/>
          <w:szCs w:val="20"/>
        </w:rPr>
        <w:t xml:space="preserve">These disparities stem </w:t>
      </w:r>
      <w:r w:rsidR="00A2217E">
        <w:rPr>
          <w:rFonts w:ascii="Arial" w:hAnsi="Arial" w:cs="Arial"/>
          <w:color w:val="000000"/>
          <w:sz w:val="20"/>
          <w:szCs w:val="20"/>
        </w:rPr>
        <w:t xml:space="preserve">in large part </w:t>
      </w:r>
      <w:r w:rsidR="00B1215E">
        <w:rPr>
          <w:rFonts w:ascii="Arial" w:hAnsi="Arial" w:cs="Arial"/>
          <w:color w:val="000000"/>
          <w:sz w:val="20"/>
          <w:szCs w:val="20"/>
        </w:rPr>
        <w:t xml:space="preserve">from school segregation and “policies associated with school funding, resource allocations, and tracking [that] leave minority students with fewer and lower-quality books, curriculum materials, laboratories, and computers; significantly larger class sizes; less qualified and experienced teachers; and less access to high-quality curriculum” </w:t>
      </w:r>
      <w:r w:rsidR="00B1215E">
        <w:rPr>
          <w:rFonts w:ascii="Arial" w:hAnsi="Arial" w:cs="Arial"/>
          <w:color w:val="000000"/>
          <w:sz w:val="20"/>
          <w:szCs w:val="20"/>
        </w:rPr>
        <w:fldChar w:fldCharType="begin"/>
      </w:r>
      <w:r w:rsidR="00225387">
        <w:rPr>
          <w:rFonts w:ascii="Arial" w:hAnsi="Arial" w:cs="Arial"/>
          <w:color w:val="000000"/>
          <w:sz w:val="20"/>
          <w:szCs w:val="20"/>
        </w:rPr>
        <w:instrText xml:space="preserve"> ADDIN ZOTERO_ITEM CSL_CITATION {"citationID":"hyoBGG6x","properties":{"formattedCitation":"(34)","plainCitation":"(34)","noteIndex":0},"citationItems":[{"id":2589,"uris":["http://zotero.org/groups/4923355/items/RP59349J"],"itemData":{"id":2589,"type":"chapter","abstract":"Despite the rhetoric of American equality, the school experiences of African-American and other “minority” students in the United States continue to be substantially separate and unequal. Few Americans realize that the U.S. educational system is one of the most unequal in the industrialized world, and that students routinely receive dramatically different learning opportunities based on their social status. In contrast to European and Asian nations that fund schools centrally and equally, the wealthiest 10% of school districts in the United States spend nearly 10 times more than the poorest 10%, and spending ratios of 3 to 1 are common within states. Poor and minority students are concentrated in the least well-funded schools, most of which are located in central cities or rural areas and funded at levels substantially below those of neighboring suburban districts. Recent analyses of data prepared for school finance cases in Alabama, New Jersey, New York, Louisiana, and Texas have found that on every tangible measure—from qualified teachers to curriculum offerings—schools serving greater numbers of students of color had significantly fewer resources than schools serving mostly white students.","container-title":"The Right Thing to Do, The Smart Thing to Do: Enhancing Diversity in the Health Professions: Summary of the Symposium on Diversity in Health Professions in Honor of Herbert W.Nickens, M.D.","language":"en","publisher":"National Academies Press (US)","source":"www.ncbi.nlm.nih.gov","title":"Inequality in Teaching and Schooling: How Opportunity Is Rationed to Students of Color in America","title-short":"Inequality in Teaching and Schooling","URL":"https://www.ncbi.nlm.nih.gov/books/NBK223640/","author":[{"family":"Smedley","given":"Brian D."},{"family":"Stith","given":"Adrienne Y."},{"family":"Colburn","given":"Lois"},{"family":"Evans","given":"Clyde H."},{"family":"Medicine (US)","given":"Institute","dropping-particle":"of"}],"accessed":{"date-parts":[["2023",10,2]]},"issued":{"date-parts":[["2001"]]}}}],"schema":"https://github.com/citation-style-language/schema/raw/master/csl-citation.json"} </w:instrText>
      </w:r>
      <w:r w:rsidR="00B1215E">
        <w:rPr>
          <w:rFonts w:ascii="Arial" w:hAnsi="Arial" w:cs="Arial"/>
          <w:color w:val="000000"/>
          <w:sz w:val="20"/>
          <w:szCs w:val="20"/>
        </w:rPr>
        <w:fldChar w:fldCharType="separate"/>
      </w:r>
      <w:r w:rsidR="00225387">
        <w:rPr>
          <w:rFonts w:ascii="Arial" w:hAnsi="Arial" w:cs="Arial"/>
          <w:noProof/>
          <w:color w:val="000000"/>
          <w:sz w:val="20"/>
          <w:szCs w:val="20"/>
        </w:rPr>
        <w:t>(34)</w:t>
      </w:r>
      <w:r w:rsidR="00B1215E">
        <w:rPr>
          <w:rFonts w:ascii="Arial" w:hAnsi="Arial" w:cs="Arial"/>
          <w:color w:val="000000"/>
          <w:sz w:val="20"/>
          <w:szCs w:val="20"/>
        </w:rPr>
        <w:fldChar w:fldCharType="end"/>
      </w:r>
      <w:r w:rsidR="00B1215E">
        <w:rPr>
          <w:rFonts w:ascii="Arial" w:hAnsi="Arial" w:cs="Arial"/>
          <w:color w:val="000000"/>
          <w:sz w:val="20"/>
          <w:szCs w:val="20"/>
        </w:rPr>
        <w:t xml:space="preserve">. </w:t>
      </w:r>
      <w:r w:rsidR="00F66935">
        <w:rPr>
          <w:rFonts w:ascii="Arial" w:hAnsi="Arial" w:cs="Arial"/>
          <w:color w:val="000000"/>
          <w:sz w:val="20"/>
          <w:szCs w:val="20"/>
        </w:rPr>
        <w:t>In contrast</w:t>
      </w:r>
      <w:r w:rsidR="00C47FDC">
        <w:rPr>
          <w:rFonts w:ascii="Arial" w:hAnsi="Arial" w:cs="Arial"/>
          <w:color w:val="000000"/>
          <w:sz w:val="20"/>
          <w:szCs w:val="20"/>
        </w:rPr>
        <w:t xml:space="preserve">, grade cohorts with greater shares of Asian students tended to perform better overall, which </w:t>
      </w:r>
      <w:r w:rsidR="00B1215E">
        <w:rPr>
          <w:rFonts w:ascii="Arial" w:hAnsi="Arial" w:cs="Arial"/>
          <w:color w:val="000000"/>
          <w:sz w:val="20"/>
          <w:szCs w:val="20"/>
        </w:rPr>
        <w:t xml:space="preserve">scholars attribute to </w:t>
      </w:r>
      <w:r w:rsidR="001C491A">
        <w:rPr>
          <w:rFonts w:ascii="Arial" w:hAnsi="Arial" w:cs="Arial"/>
          <w:color w:val="000000"/>
          <w:sz w:val="20"/>
          <w:szCs w:val="20"/>
        </w:rPr>
        <w:t xml:space="preserve">unique </w:t>
      </w:r>
      <w:r w:rsidR="006907C7">
        <w:rPr>
          <w:rFonts w:ascii="Arial" w:hAnsi="Arial" w:cs="Arial"/>
          <w:color w:val="000000"/>
          <w:sz w:val="20"/>
          <w:szCs w:val="20"/>
        </w:rPr>
        <w:t xml:space="preserve">cultural </w:t>
      </w:r>
      <w:r w:rsidR="001C491A">
        <w:rPr>
          <w:rFonts w:ascii="Arial" w:hAnsi="Arial" w:cs="Arial"/>
          <w:color w:val="000000"/>
          <w:sz w:val="20"/>
          <w:szCs w:val="20"/>
        </w:rPr>
        <w:t>attributes</w:t>
      </w:r>
      <w:r w:rsidR="006907C7">
        <w:rPr>
          <w:rFonts w:ascii="Arial" w:hAnsi="Arial" w:cs="Arial"/>
          <w:color w:val="000000"/>
          <w:sz w:val="20"/>
          <w:szCs w:val="20"/>
        </w:rPr>
        <w:t xml:space="preserve"> </w:t>
      </w:r>
      <w:r w:rsidR="00C47FDC">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{"citationID":"LY84J0Nn","properties":{"formattedCitation":"(35\\uc0\\u8211{}37)","plainCitation":"(35–37)","noteIndex":0},"citationItems":[{"id":2587,"uris":["http://zotero.org/groups/4923355/items/RB8MTTH2"],"itemData":{"id":2587,"type":"article-journal","abstract":"The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00C47FDC">
        <w:rPr>
          <w:rFonts w:ascii="Arial" w:hAnsi="Arial" w:cs="Arial"/>
          <w:color w:val="000000"/>
          <w:sz w:val="20"/>
          <w:szCs w:val="20"/>
        </w:rPr>
        <w:fldChar w:fldCharType="separate"/>
      </w:r>
      <w:r w:rsidR="006907C7" w:rsidRPr="006907C7">
        <w:rPr>
          <w:rFonts w:ascii="Arial" w:hAnsi="Arial" w:cs="Arial"/>
          <w:color w:val="000000"/>
          <w:sz w:val="20"/>
        </w:rPr>
        <w:t>(35–37)</w:t>
      </w:r>
      <w:r w:rsidR="00C47FDC">
        <w:rPr>
          <w:rFonts w:ascii="Arial" w:hAnsi="Arial" w:cs="Arial"/>
          <w:color w:val="000000"/>
          <w:sz w:val="20"/>
          <w:szCs w:val="20"/>
        </w:rPr>
        <w:fldChar w:fldCharType="end"/>
      </w:r>
      <w:r w:rsidR="00C47FDC">
        <w:rPr>
          <w:rFonts w:ascii="Arial" w:hAnsi="Arial" w:cs="Arial"/>
          <w:color w:val="000000"/>
          <w:sz w:val="20"/>
          <w:szCs w:val="20"/>
        </w:rPr>
        <w:t xml:space="preserve">. </w:t>
      </w:r>
      <w:r w:rsidR="00B14B2C">
        <w:rPr>
          <w:rFonts w:ascii="Arial" w:hAnsi="Arial" w:cs="Arial"/>
          <w:color w:val="000000"/>
          <w:sz w:val="20"/>
          <w:szCs w:val="20"/>
        </w:rPr>
        <w:t>C</w:t>
      </w:r>
      <w:r w:rsidR="007727C3">
        <w:rPr>
          <w:rFonts w:ascii="Arial" w:hAnsi="Arial" w:cs="Arial"/>
          <w:color w:val="000000"/>
          <w:sz w:val="20"/>
          <w:szCs w:val="20"/>
        </w:rPr>
        <w:t xml:space="preserve">ounties with </w:t>
      </w:r>
      <w:r w:rsidR="001A42B4">
        <w:rPr>
          <w:rFonts w:ascii="Arial" w:hAnsi="Arial" w:cs="Arial"/>
          <w:color w:val="000000"/>
          <w:sz w:val="20"/>
          <w:szCs w:val="20"/>
        </w:rPr>
        <w:t xml:space="preserve">greater shares of special education students </w:t>
      </w:r>
      <w:r w:rsidR="003D0FB5">
        <w:rPr>
          <w:rFonts w:ascii="Arial" w:hAnsi="Arial" w:cs="Arial"/>
          <w:color w:val="000000"/>
          <w:sz w:val="20"/>
          <w:szCs w:val="20"/>
        </w:rPr>
        <w:t xml:space="preserve">tended to </w:t>
      </w:r>
      <w:r w:rsidR="001A42B4">
        <w:rPr>
          <w:rFonts w:ascii="Arial" w:hAnsi="Arial" w:cs="Arial"/>
          <w:color w:val="000000"/>
          <w:sz w:val="20"/>
          <w:szCs w:val="20"/>
        </w:rPr>
        <w:t>perform</w:t>
      </w:r>
      <w:r w:rsidR="003D0FB5">
        <w:rPr>
          <w:rFonts w:ascii="Arial" w:hAnsi="Arial" w:cs="Arial"/>
          <w:color w:val="000000"/>
          <w:sz w:val="20"/>
          <w:szCs w:val="20"/>
        </w:rPr>
        <w:t xml:space="preserve"> </w:t>
      </w:r>
      <w:r w:rsidR="001A42B4">
        <w:rPr>
          <w:rFonts w:ascii="Arial" w:hAnsi="Arial" w:cs="Arial"/>
          <w:color w:val="000000"/>
          <w:sz w:val="20"/>
          <w:szCs w:val="20"/>
        </w:rPr>
        <w:t>better on standardized testing</w:t>
      </w:r>
      <w:r w:rsidR="003D0FB5">
        <w:rPr>
          <w:rFonts w:ascii="Arial" w:hAnsi="Arial" w:cs="Arial"/>
          <w:color w:val="000000"/>
          <w:sz w:val="20"/>
          <w:szCs w:val="20"/>
        </w:rPr>
        <w:t xml:space="preserve">, which may be indicative of the fact that they have </w:t>
      </w:r>
      <w:r w:rsidR="003B2DDA">
        <w:rPr>
          <w:rFonts w:ascii="Arial" w:hAnsi="Arial" w:cs="Arial"/>
          <w:color w:val="000000"/>
          <w:sz w:val="20"/>
          <w:szCs w:val="20"/>
        </w:rPr>
        <w:t>more</w:t>
      </w:r>
      <w:r w:rsidR="003D0FB5">
        <w:rPr>
          <w:rFonts w:ascii="Arial" w:hAnsi="Arial" w:cs="Arial"/>
          <w:color w:val="000000"/>
          <w:sz w:val="20"/>
          <w:szCs w:val="20"/>
        </w:rPr>
        <w:t xml:space="preserve"> resources available to invest in diagnostic assessment and individual education </w:t>
      </w:r>
      <w:r w:rsidR="00E824C0">
        <w:rPr>
          <w:rFonts w:ascii="Arial" w:hAnsi="Arial" w:cs="Arial"/>
          <w:color w:val="000000"/>
          <w:sz w:val="20"/>
          <w:szCs w:val="20"/>
        </w:rPr>
        <w:t>programs. A</w:t>
      </w:r>
      <w:r w:rsidR="00E824C0" w:rsidRPr="00E824C0">
        <w:rPr>
          <w:rFonts w:ascii="Arial" w:hAnsi="Arial" w:cs="Arial"/>
          <w:color w:val="000000"/>
          <w:sz w:val="20"/>
          <w:szCs w:val="20"/>
        </w:rPr>
        <w:t>s a result</w:t>
      </w:r>
      <w:r w:rsidR="00E824C0">
        <w:rPr>
          <w:rFonts w:ascii="Arial" w:hAnsi="Arial" w:cs="Arial"/>
          <w:color w:val="000000"/>
          <w:sz w:val="20"/>
          <w:szCs w:val="20"/>
        </w:rPr>
        <w:t>, they</w:t>
      </w:r>
      <w:r w:rsidR="00E824C0" w:rsidRPr="00E824C0">
        <w:rPr>
          <w:rFonts w:ascii="Arial" w:hAnsi="Arial" w:cs="Arial"/>
          <w:color w:val="000000"/>
          <w:sz w:val="20"/>
          <w:szCs w:val="20"/>
        </w:rPr>
        <w:t xml:space="preserve"> are more readily able to identify students most at-risk or in </w:t>
      </w:r>
      <w:r w:rsidR="00E824C0">
        <w:rPr>
          <w:rFonts w:ascii="Arial" w:hAnsi="Arial" w:cs="Arial"/>
          <w:color w:val="000000"/>
          <w:sz w:val="20"/>
          <w:szCs w:val="20"/>
        </w:rPr>
        <w:t>greatest</w:t>
      </w:r>
      <w:r w:rsidR="00E824C0" w:rsidRPr="00E824C0">
        <w:rPr>
          <w:rFonts w:ascii="Arial" w:hAnsi="Arial" w:cs="Arial"/>
          <w:color w:val="000000"/>
          <w:sz w:val="20"/>
          <w:szCs w:val="20"/>
        </w:rPr>
        <w:t xml:space="preserve"> need post</w:t>
      </w:r>
      <w:r w:rsidR="00E824C0">
        <w:rPr>
          <w:rFonts w:ascii="Arial" w:hAnsi="Arial" w:cs="Arial"/>
          <w:color w:val="000000"/>
          <w:sz w:val="20"/>
          <w:szCs w:val="20"/>
        </w:rPr>
        <w:t xml:space="preserve">-hurricane </w:t>
      </w:r>
      <w:r w:rsidR="00E824C0" w:rsidRPr="00E824C0">
        <w:rPr>
          <w:rFonts w:ascii="Arial" w:hAnsi="Arial" w:cs="Arial"/>
          <w:color w:val="000000"/>
          <w:sz w:val="20"/>
          <w:szCs w:val="20"/>
        </w:rPr>
        <w:t>and provide them with necessary resources and teacher attention</w:t>
      </w:r>
      <w:r w:rsidR="003D0FB5">
        <w:rPr>
          <w:rFonts w:ascii="Arial" w:hAnsi="Arial" w:cs="Arial"/>
          <w:color w:val="000000"/>
          <w:sz w:val="20"/>
          <w:szCs w:val="20"/>
        </w:rPr>
        <w:t>.</w:t>
      </w:r>
      <w:r w:rsidR="00960B4B">
        <w:rPr>
          <w:rFonts w:ascii="Arial" w:hAnsi="Arial" w:cs="Arial"/>
          <w:color w:val="000000"/>
          <w:sz w:val="20"/>
          <w:szCs w:val="20"/>
        </w:rPr>
        <w:t xml:space="preserve"> </w:t>
      </w:r>
      <w:r w:rsidR="00B35C9B">
        <w:rPr>
          <w:rFonts w:ascii="Arial" w:hAnsi="Arial" w:cs="Arial"/>
          <w:color w:val="000000"/>
          <w:sz w:val="20"/>
          <w:szCs w:val="20"/>
        </w:rPr>
        <w:t>C</w:t>
      </w:r>
      <w:r w:rsidR="00960B4B">
        <w:rPr>
          <w:rFonts w:ascii="Arial" w:hAnsi="Arial" w:cs="Arial"/>
          <w:color w:val="000000"/>
          <w:sz w:val="20"/>
          <w:szCs w:val="20"/>
        </w:rPr>
        <w:t xml:space="preserve">ounties with greater shares of English language learner students </w:t>
      </w:r>
      <w:r w:rsidR="00B35C9B">
        <w:rPr>
          <w:rFonts w:ascii="Arial" w:hAnsi="Arial" w:cs="Arial"/>
          <w:color w:val="000000"/>
          <w:sz w:val="20"/>
          <w:szCs w:val="20"/>
        </w:rPr>
        <w:t xml:space="preserve">may have </w:t>
      </w:r>
      <w:r w:rsidR="00960B4B">
        <w:rPr>
          <w:rFonts w:ascii="Arial" w:hAnsi="Arial" w:cs="Arial"/>
          <w:color w:val="000000"/>
          <w:sz w:val="20"/>
          <w:szCs w:val="20"/>
        </w:rPr>
        <w:t xml:space="preserve">had worse </w:t>
      </w:r>
      <w:r w:rsidR="00110D26">
        <w:rPr>
          <w:rFonts w:ascii="Arial" w:hAnsi="Arial" w:cs="Arial"/>
          <w:color w:val="000000"/>
          <w:sz w:val="20"/>
          <w:szCs w:val="20"/>
        </w:rPr>
        <w:t>r</w:t>
      </w:r>
      <w:r w:rsidR="00B35C9B">
        <w:rPr>
          <w:rFonts w:ascii="Arial" w:hAnsi="Arial" w:cs="Arial"/>
          <w:color w:val="000000"/>
          <w:sz w:val="20"/>
          <w:szCs w:val="20"/>
        </w:rPr>
        <w:t>eading/</w:t>
      </w:r>
      <w:r w:rsidR="00110D26">
        <w:rPr>
          <w:rFonts w:ascii="Arial" w:hAnsi="Arial" w:cs="Arial"/>
          <w:color w:val="000000"/>
          <w:sz w:val="20"/>
          <w:szCs w:val="20"/>
        </w:rPr>
        <w:t>l</w:t>
      </w:r>
      <w:r w:rsidR="00B35C9B">
        <w:rPr>
          <w:rFonts w:ascii="Arial" w:hAnsi="Arial" w:cs="Arial"/>
          <w:color w:val="000000"/>
          <w:sz w:val="20"/>
          <w:szCs w:val="20"/>
        </w:rPr>
        <w:t xml:space="preserve">anguage </w:t>
      </w:r>
      <w:r w:rsidR="00110D26">
        <w:rPr>
          <w:rFonts w:ascii="Arial" w:hAnsi="Arial" w:cs="Arial"/>
          <w:color w:val="000000"/>
          <w:sz w:val="20"/>
          <w:szCs w:val="20"/>
        </w:rPr>
        <w:t>a</w:t>
      </w:r>
      <w:r w:rsidR="00B35C9B">
        <w:rPr>
          <w:rFonts w:ascii="Arial" w:hAnsi="Arial" w:cs="Arial"/>
          <w:color w:val="000000"/>
          <w:sz w:val="20"/>
          <w:szCs w:val="20"/>
        </w:rPr>
        <w:t>rts</w:t>
      </w:r>
      <w:r w:rsidR="00960B4B">
        <w:rPr>
          <w:rFonts w:ascii="Arial" w:hAnsi="Arial" w:cs="Arial"/>
          <w:color w:val="000000"/>
          <w:sz w:val="20"/>
          <w:szCs w:val="20"/>
        </w:rPr>
        <w:t xml:space="preserve"> scores due to language barriers </w:t>
      </w:r>
      <w:r w:rsidR="00960B4B">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{"citationID":"SW8CR1EJ","properties":{"formattedCitation":"(38)","plainCitation":"(38)","noteIndex":0},"citationItems":[{"id":2591,"uris":["http://zotero.org/groups/4923355/items/SKUNBEYQ"],"itemData":{"id":2591,"type":"book","abstract":"The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00960B4B">
        <w:rPr>
          <w:rFonts w:ascii="Arial" w:hAnsi="Arial" w:cs="Arial"/>
          <w:color w:val="000000"/>
          <w:sz w:val="20"/>
          <w:szCs w:val="20"/>
        </w:rPr>
        <w:fldChar w:fldCharType="separate"/>
      </w:r>
      <w:r w:rsidR="006907C7">
        <w:rPr>
          <w:rFonts w:ascii="Arial" w:hAnsi="Arial" w:cs="Arial"/>
          <w:noProof/>
          <w:color w:val="000000"/>
          <w:sz w:val="20"/>
          <w:szCs w:val="20"/>
        </w:rPr>
        <w:t>(38)</w:t>
      </w:r>
      <w:r w:rsidR="00960B4B">
        <w:rPr>
          <w:rFonts w:ascii="Arial" w:hAnsi="Arial" w:cs="Arial"/>
          <w:color w:val="000000"/>
          <w:sz w:val="20"/>
          <w:szCs w:val="20"/>
        </w:rPr>
        <w:fldChar w:fldCharType="end"/>
      </w:r>
      <w:r w:rsidR="00960B4B">
        <w:rPr>
          <w:rFonts w:ascii="Arial" w:hAnsi="Arial" w:cs="Arial"/>
          <w:color w:val="000000"/>
          <w:sz w:val="20"/>
          <w:szCs w:val="20"/>
        </w:rPr>
        <w:t>. County-level socioeconomic status based on those living in poverty and residents with a college degree also tended to be strongly associated with academic performance.</w:t>
      </w:r>
    </w:p>
    <w:p w14:paraId="41EA2410" w14:textId="77777777" w:rsidR="003D0FB5" w:rsidRDefault="003D0FB5" w:rsidP="00885B55">
      <w:pPr>
        <w:pBdr>
          <w:top w:val="nil"/>
          <w:left w:val="nil"/>
          <w:bottom w:val="nil"/>
          <w:right w:val="nil"/>
          <w:between w:val="nil"/>
        </w:pBdr>
        <w:spacing w:after="0"/>
        <w:contextualSpacing/>
        <w:rPr>
          <w:rFonts w:ascii="Arial" w:hAnsi="Arial" w:cs="Arial"/>
          <w:color w:val="000000"/>
          <w:sz w:val="20"/>
          <w:szCs w:val="20"/>
        </w:rPr>
      </w:pPr>
    </w:p>
    <w:p w14:paraId="28B7DABE" w14:textId="111765BD" w:rsidR="00A80FF3" w:rsidRDefault="003D0FB5"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has several limitations. First, standardized testing is not </w:t>
      </w:r>
      <w:r w:rsidR="00223F01">
        <w:rPr>
          <w:rFonts w:ascii="Arial" w:hAnsi="Arial" w:cs="Arial"/>
          <w:color w:val="000000"/>
          <w:sz w:val="20"/>
          <w:szCs w:val="20"/>
        </w:rPr>
        <w:t>a complete</w:t>
      </w:r>
      <w:r w:rsidR="00CB1DBF">
        <w:rPr>
          <w:rFonts w:ascii="Arial" w:hAnsi="Arial" w:cs="Arial"/>
          <w:color w:val="000000"/>
          <w:sz w:val="20"/>
          <w:szCs w:val="20"/>
        </w:rPr>
        <w:t xml:space="preserve"> </w:t>
      </w:r>
      <w:r w:rsidR="00045D1F">
        <w:rPr>
          <w:rFonts w:ascii="Arial" w:hAnsi="Arial" w:cs="Arial"/>
          <w:color w:val="000000"/>
          <w:sz w:val="20"/>
          <w:szCs w:val="20"/>
        </w:rPr>
        <w:t>representation</w:t>
      </w:r>
      <w:r w:rsidR="00CB1DBF">
        <w:rPr>
          <w:rFonts w:ascii="Arial" w:hAnsi="Arial" w:cs="Arial"/>
          <w:color w:val="000000"/>
          <w:sz w:val="20"/>
          <w:szCs w:val="20"/>
        </w:rPr>
        <w:t xml:space="preserve"> </w:t>
      </w:r>
      <w:r w:rsidR="00045D1F">
        <w:rPr>
          <w:rFonts w:ascii="Arial" w:hAnsi="Arial" w:cs="Arial"/>
          <w:color w:val="000000"/>
          <w:sz w:val="20"/>
          <w:szCs w:val="20"/>
        </w:rPr>
        <w:t>of</w:t>
      </w:r>
      <w:r>
        <w:rPr>
          <w:rFonts w:ascii="Arial" w:hAnsi="Arial" w:cs="Arial"/>
          <w:color w:val="000000"/>
          <w:sz w:val="20"/>
          <w:szCs w:val="20"/>
        </w:rPr>
        <w:t xml:space="preserve"> students’ academic success and potential</w:t>
      </w:r>
      <w:r w:rsidR="00CB1DBF">
        <w:rPr>
          <w:rFonts w:ascii="Arial" w:hAnsi="Arial" w:cs="Arial"/>
          <w:color w:val="000000"/>
          <w:sz w:val="20"/>
          <w:szCs w:val="20"/>
        </w:rPr>
        <w:t xml:space="preserve"> </w:t>
      </w:r>
      <w:r w:rsidR="00045D1F">
        <w:rPr>
          <w:rFonts w:ascii="Arial" w:hAnsi="Arial" w:cs="Arial"/>
          <w:color w:val="000000"/>
          <w:sz w:val="20"/>
          <w:szCs w:val="20"/>
        </w:rPr>
        <w:t xml:space="preserve">as opposed to a </w:t>
      </w:r>
      <w:r w:rsidR="000E1872">
        <w:rPr>
          <w:rFonts w:ascii="Arial" w:hAnsi="Arial" w:cs="Arial"/>
          <w:color w:val="000000"/>
          <w:sz w:val="20"/>
          <w:szCs w:val="20"/>
        </w:rPr>
        <w:t>more holistic measure</w:t>
      </w:r>
      <w:r w:rsidR="00045D1F">
        <w:rPr>
          <w:rFonts w:ascii="Arial" w:hAnsi="Arial" w:cs="Arial"/>
          <w:color w:val="000000"/>
          <w:sz w:val="20"/>
          <w:szCs w:val="20"/>
        </w:rPr>
        <w:t xml:space="preserve"> such as </w:t>
      </w:r>
      <w:r w:rsidR="00CB1DBF">
        <w:rPr>
          <w:rFonts w:ascii="Arial" w:hAnsi="Arial" w:cs="Arial"/>
          <w:color w:val="000000"/>
          <w:sz w:val="20"/>
          <w:szCs w:val="20"/>
        </w:rPr>
        <w:t xml:space="preserve">grade point </w:t>
      </w:r>
      <w:commentRangeStart w:id="174"/>
      <w:r w:rsidR="00CB1DBF">
        <w:rPr>
          <w:rFonts w:ascii="Arial" w:hAnsi="Arial" w:cs="Arial"/>
          <w:color w:val="000000"/>
          <w:sz w:val="20"/>
          <w:szCs w:val="20"/>
        </w:rPr>
        <w:t>average</w:t>
      </w:r>
      <w:commentRangeEnd w:id="174"/>
      <w:r w:rsidR="0077548D">
        <w:rPr>
          <w:rStyle w:val="CommentReference"/>
          <w:rFonts w:ascii="Times New Roman" w:eastAsia="Times New Roman" w:hAnsi="Times New Roman" w:cs="Times New Roman"/>
        </w:rPr>
        <w:commentReference w:id="174"/>
      </w:r>
      <w:r>
        <w:rPr>
          <w:rFonts w:ascii="Arial" w:hAnsi="Arial" w:cs="Arial"/>
          <w:color w:val="000000"/>
          <w:sz w:val="20"/>
          <w:szCs w:val="20"/>
        </w:rPr>
        <w:t>.</w:t>
      </w:r>
      <w:r w:rsidR="00045D1F">
        <w:rPr>
          <w:rFonts w:ascii="Arial" w:hAnsi="Arial" w:cs="Arial"/>
          <w:color w:val="000000"/>
          <w:sz w:val="20"/>
          <w:szCs w:val="20"/>
        </w:rPr>
        <w:t xml:space="preserve"> However, unlike grade point average</w:t>
      </w:r>
      <w:r w:rsidR="000E1872">
        <w:rPr>
          <w:rFonts w:ascii="Arial" w:hAnsi="Arial" w:cs="Arial"/>
          <w:color w:val="000000"/>
          <w:sz w:val="20"/>
          <w:szCs w:val="20"/>
        </w:rPr>
        <w:t>,</w:t>
      </w:r>
      <w:r w:rsidR="00045D1F">
        <w:rPr>
          <w:rFonts w:ascii="Arial" w:hAnsi="Arial" w:cs="Arial"/>
          <w:color w:val="000000"/>
          <w:sz w:val="20"/>
          <w:szCs w:val="20"/>
        </w:rPr>
        <w:t xml:space="preserve"> </w:t>
      </w:r>
      <w:r w:rsidR="000E1872">
        <w:rPr>
          <w:rFonts w:ascii="Arial" w:hAnsi="Arial" w:cs="Arial"/>
          <w:color w:val="000000"/>
          <w:sz w:val="20"/>
          <w:szCs w:val="20"/>
        </w:rPr>
        <w:t>which</w:t>
      </w:r>
      <w:r w:rsidR="00045D1F">
        <w:rPr>
          <w:rFonts w:ascii="Arial" w:hAnsi="Arial" w:cs="Arial"/>
          <w:color w:val="000000"/>
          <w:sz w:val="20"/>
          <w:szCs w:val="20"/>
        </w:rPr>
        <w:t xml:space="preserve"> </w:t>
      </w:r>
      <w:r w:rsidR="0023473B">
        <w:rPr>
          <w:rFonts w:ascii="Arial" w:hAnsi="Arial" w:cs="Arial"/>
          <w:color w:val="000000"/>
          <w:sz w:val="20"/>
          <w:szCs w:val="20"/>
        </w:rPr>
        <w:t>is</w:t>
      </w:r>
      <w:r w:rsidR="00045D1F">
        <w:rPr>
          <w:rFonts w:ascii="Arial" w:hAnsi="Arial" w:cs="Arial"/>
          <w:color w:val="000000"/>
          <w:sz w:val="20"/>
          <w:szCs w:val="20"/>
        </w:rPr>
        <w:t xml:space="preserve"> weighted differently</w:t>
      </w:r>
      <w:r w:rsidR="000E1872">
        <w:rPr>
          <w:rFonts w:ascii="Arial" w:hAnsi="Arial" w:cs="Arial"/>
          <w:color w:val="000000"/>
          <w:sz w:val="20"/>
          <w:szCs w:val="20"/>
        </w:rPr>
        <w:t xml:space="preserve"> across schools, test scores are</w:t>
      </w:r>
      <w:r w:rsidR="00045D1F">
        <w:rPr>
          <w:rFonts w:ascii="Arial" w:hAnsi="Arial" w:cs="Arial"/>
          <w:color w:val="000000"/>
          <w:sz w:val="20"/>
          <w:szCs w:val="20"/>
        </w:rPr>
        <w:t xml:space="preserve"> </w:t>
      </w:r>
      <w:r w:rsidR="000E1872">
        <w:rPr>
          <w:rFonts w:ascii="Arial" w:hAnsi="Arial" w:cs="Arial"/>
          <w:color w:val="000000"/>
          <w:sz w:val="20"/>
          <w:szCs w:val="20"/>
        </w:rPr>
        <w:t xml:space="preserve">easily accessible and </w:t>
      </w:r>
      <w:r w:rsidR="00045D1F">
        <w:rPr>
          <w:rFonts w:ascii="Arial" w:hAnsi="Arial" w:cs="Arial"/>
          <w:color w:val="000000"/>
          <w:sz w:val="20"/>
          <w:szCs w:val="20"/>
        </w:rPr>
        <w:t>comparable across school</w:t>
      </w:r>
      <w:r w:rsidR="000E1872">
        <w:rPr>
          <w:rFonts w:ascii="Arial" w:hAnsi="Arial" w:cs="Arial"/>
          <w:color w:val="000000"/>
          <w:sz w:val="20"/>
          <w:szCs w:val="20"/>
        </w:rPr>
        <w:t xml:space="preserve"> districts</w:t>
      </w:r>
      <w:r w:rsidR="00045D1F">
        <w:rPr>
          <w:rFonts w:ascii="Arial" w:hAnsi="Arial" w:cs="Arial"/>
          <w:color w:val="000000"/>
          <w:sz w:val="20"/>
          <w:szCs w:val="20"/>
        </w:rPr>
        <w:t xml:space="preserve">, counties, </w:t>
      </w:r>
      <w:r w:rsidR="000E1872">
        <w:rPr>
          <w:rFonts w:ascii="Arial" w:hAnsi="Arial" w:cs="Arial"/>
          <w:color w:val="000000"/>
          <w:sz w:val="20"/>
          <w:szCs w:val="20"/>
        </w:rPr>
        <w:t xml:space="preserve">subjects, </w:t>
      </w:r>
      <w:r w:rsidR="00045D1F">
        <w:rPr>
          <w:rFonts w:ascii="Arial" w:hAnsi="Arial" w:cs="Arial"/>
          <w:color w:val="000000"/>
          <w:sz w:val="20"/>
          <w:szCs w:val="20"/>
        </w:rPr>
        <w:t>and time</w:t>
      </w:r>
      <w:r w:rsidR="000E1872">
        <w:rPr>
          <w:rFonts w:ascii="Arial" w:hAnsi="Arial" w:cs="Arial"/>
          <w:color w:val="000000"/>
          <w:sz w:val="20"/>
          <w:szCs w:val="20"/>
        </w:rPr>
        <w:t>.</w:t>
      </w:r>
      <w:r w:rsidR="00045D1F">
        <w:rPr>
          <w:rFonts w:ascii="Arial" w:hAnsi="Arial" w:cs="Arial"/>
          <w:color w:val="000000"/>
          <w:sz w:val="20"/>
          <w:szCs w:val="20"/>
        </w:rPr>
        <w:t xml:space="preserve"> </w:t>
      </w:r>
      <w:ins w:id="175" w:author="Gabriella Meltzer" w:date="2023-12-02T15:23:00Z">
        <w:r w:rsidR="00185307">
          <w:rPr>
            <w:rFonts w:ascii="Arial" w:hAnsi="Arial" w:cs="Arial"/>
            <w:color w:val="000000"/>
            <w:sz w:val="20"/>
            <w:szCs w:val="20"/>
          </w:rPr>
          <w:t>Second, potentially salient covariates on the grade cohort</w:t>
        </w:r>
      </w:ins>
      <w:ins w:id="176" w:author="Gabriella Meltzer" w:date="2023-12-02T15:25:00Z">
        <w:r w:rsidR="00185307">
          <w:rPr>
            <w:rFonts w:ascii="Arial" w:hAnsi="Arial" w:cs="Arial"/>
            <w:color w:val="000000"/>
            <w:sz w:val="20"/>
            <w:szCs w:val="20"/>
          </w:rPr>
          <w:t xml:space="preserve"> </w:t>
        </w:r>
      </w:ins>
      <w:ins w:id="177" w:author="Gabriella Meltzer" w:date="2023-12-02T15:23:00Z">
        <w:r w:rsidR="00185307">
          <w:rPr>
            <w:rFonts w:ascii="Arial" w:hAnsi="Arial" w:cs="Arial"/>
            <w:color w:val="000000"/>
            <w:sz w:val="20"/>
            <w:szCs w:val="20"/>
          </w:rPr>
          <w:t>and county</w:t>
        </w:r>
      </w:ins>
      <w:ins w:id="178" w:author="Gabriella Meltzer" w:date="2023-12-02T15:25:00Z">
        <w:r w:rsidR="00185307">
          <w:rPr>
            <w:rFonts w:ascii="Arial" w:hAnsi="Arial" w:cs="Arial"/>
            <w:color w:val="000000"/>
            <w:sz w:val="20"/>
            <w:szCs w:val="20"/>
          </w:rPr>
          <w:t xml:space="preserve"> </w:t>
        </w:r>
      </w:ins>
      <w:ins w:id="179" w:author="Gabriella Meltzer" w:date="2023-12-02T15:31:00Z">
        <w:r w:rsidR="00185307">
          <w:rPr>
            <w:rFonts w:ascii="Arial" w:hAnsi="Arial" w:cs="Arial"/>
            <w:color w:val="000000"/>
            <w:sz w:val="20"/>
            <w:szCs w:val="20"/>
          </w:rPr>
          <w:t xml:space="preserve">levels </w:t>
        </w:r>
      </w:ins>
      <w:ins w:id="180" w:author="Gabriella Meltzer" w:date="2023-12-02T15:25:00Z">
        <w:r w:rsidR="00185307">
          <w:rPr>
            <w:rFonts w:ascii="Arial" w:hAnsi="Arial" w:cs="Arial"/>
            <w:color w:val="000000"/>
            <w:sz w:val="20"/>
            <w:szCs w:val="20"/>
          </w:rPr>
          <w:t>were not available in the SEDA dataset, including student gender composit</w:t>
        </w:r>
      </w:ins>
      <w:ins w:id="181" w:author="Gabriella Meltzer" w:date="2023-12-02T15:26:00Z">
        <w:r w:rsidR="00185307">
          <w:rPr>
            <w:rFonts w:ascii="Arial" w:hAnsi="Arial" w:cs="Arial"/>
            <w:color w:val="000000"/>
            <w:sz w:val="20"/>
            <w:szCs w:val="20"/>
          </w:rPr>
          <w:t>ion</w:t>
        </w:r>
      </w:ins>
      <w:ins w:id="182" w:author="Gabriella Meltzer" w:date="2023-12-02T16:41:00Z">
        <w:r w:rsidR="00900867">
          <w:rPr>
            <w:rFonts w:ascii="Arial" w:hAnsi="Arial" w:cs="Arial"/>
            <w:color w:val="000000"/>
            <w:sz w:val="20"/>
            <w:szCs w:val="20"/>
          </w:rPr>
          <w:t xml:space="preserve">; </w:t>
        </w:r>
      </w:ins>
      <w:ins w:id="183" w:author="Gabriella Meltzer" w:date="2023-12-02T15:31:00Z">
        <w:r w:rsidR="00185307">
          <w:rPr>
            <w:rFonts w:ascii="Arial" w:hAnsi="Arial" w:cs="Arial"/>
            <w:color w:val="000000"/>
            <w:sz w:val="20"/>
            <w:szCs w:val="20"/>
          </w:rPr>
          <w:t>rates of public, private, and charter schools</w:t>
        </w:r>
      </w:ins>
      <w:ins w:id="184" w:author="Gabriella Meltzer" w:date="2023-12-02T16:41:00Z">
        <w:r w:rsidR="00900867">
          <w:rPr>
            <w:rFonts w:ascii="Arial" w:hAnsi="Arial" w:cs="Arial"/>
            <w:color w:val="000000"/>
            <w:sz w:val="20"/>
            <w:szCs w:val="20"/>
          </w:rPr>
          <w:t xml:space="preserve">; or </w:t>
        </w:r>
      </w:ins>
      <w:ins w:id="185" w:author="Gabriella Meltzer" w:date="2023-12-02T16:42:00Z">
        <w:r w:rsidR="00900867">
          <w:rPr>
            <w:rFonts w:ascii="Arial" w:hAnsi="Arial" w:cs="Arial"/>
            <w:color w:val="000000"/>
            <w:sz w:val="20"/>
            <w:szCs w:val="20"/>
          </w:rPr>
          <w:t>variables pertaining to</w:t>
        </w:r>
      </w:ins>
      <w:ins w:id="186" w:author="Gabriella Meltzer" w:date="2023-12-02T16:43:00Z">
        <w:r w:rsidR="00900867">
          <w:rPr>
            <w:rFonts w:ascii="Arial" w:hAnsi="Arial" w:cs="Arial"/>
            <w:color w:val="000000"/>
            <w:sz w:val="20"/>
            <w:szCs w:val="20"/>
          </w:rPr>
          <w:t xml:space="preserve"> school performance or funding</w:t>
        </w:r>
      </w:ins>
      <w:ins w:id="187" w:author="Gabriella Meltzer" w:date="2023-12-02T15:31:00Z">
        <w:r w:rsidR="00185307">
          <w:rPr>
            <w:rFonts w:ascii="Arial" w:hAnsi="Arial" w:cs="Arial"/>
            <w:color w:val="000000"/>
            <w:sz w:val="20"/>
            <w:szCs w:val="20"/>
          </w:rPr>
          <w:t>.</w:t>
        </w:r>
      </w:ins>
      <w:ins w:id="188" w:author="Gabriella Meltzer" w:date="2023-12-02T15:26:00Z">
        <w:r w:rsidR="00185307">
          <w:rPr>
            <w:rFonts w:ascii="Arial" w:hAnsi="Arial" w:cs="Arial"/>
            <w:color w:val="000000"/>
            <w:sz w:val="20"/>
            <w:szCs w:val="20"/>
          </w:rPr>
          <w:t xml:space="preserve"> </w:t>
        </w:r>
      </w:ins>
      <w:del w:id="189" w:author="Gabriella Meltzer" w:date="2023-12-02T15:31:00Z">
        <w:r w:rsidR="00290354" w:rsidDel="00185307">
          <w:rPr>
            <w:rFonts w:ascii="Arial" w:hAnsi="Arial" w:cs="Arial"/>
            <w:color w:val="000000"/>
            <w:sz w:val="20"/>
            <w:szCs w:val="20"/>
          </w:rPr>
          <w:delText>Second</w:delText>
        </w:r>
      </w:del>
      <w:ins w:id="190" w:author="Gabriella Meltzer" w:date="2023-12-02T15:31:00Z">
        <w:r w:rsidR="00185307">
          <w:rPr>
            <w:rFonts w:ascii="Arial" w:hAnsi="Arial" w:cs="Arial"/>
            <w:color w:val="000000"/>
            <w:sz w:val="20"/>
            <w:szCs w:val="20"/>
          </w:rPr>
          <w:t>Third</w:t>
        </w:r>
      </w:ins>
      <w:r w:rsidR="00290354">
        <w:rPr>
          <w:rFonts w:ascii="Arial" w:hAnsi="Arial" w:cs="Arial"/>
          <w:color w:val="000000"/>
          <w:sz w:val="20"/>
          <w:szCs w:val="20"/>
        </w:rPr>
        <w:t>, the</w:t>
      </w:r>
      <w:r w:rsidR="0023473B">
        <w:rPr>
          <w:rFonts w:ascii="Arial" w:hAnsi="Arial" w:cs="Arial"/>
          <w:color w:val="000000"/>
          <w:sz w:val="20"/>
          <w:szCs w:val="20"/>
        </w:rPr>
        <w:t xml:space="preserve"> county was the</w:t>
      </w:r>
      <w:r w:rsidR="00290354">
        <w:rPr>
          <w:rFonts w:ascii="Arial" w:hAnsi="Arial" w:cs="Arial"/>
          <w:color w:val="000000"/>
          <w:sz w:val="20"/>
          <w:szCs w:val="20"/>
        </w:rPr>
        <w:t xml:space="preserve"> </w:t>
      </w:r>
      <w:r w:rsidR="00E07860">
        <w:rPr>
          <w:rFonts w:ascii="Arial" w:hAnsi="Arial" w:cs="Arial"/>
          <w:color w:val="000000"/>
          <w:sz w:val="20"/>
          <w:szCs w:val="20"/>
        </w:rPr>
        <w:t>smallest</w:t>
      </w:r>
      <w:r w:rsidR="00290354">
        <w:rPr>
          <w:rFonts w:ascii="Arial" w:hAnsi="Arial" w:cs="Arial"/>
          <w:color w:val="000000"/>
          <w:sz w:val="20"/>
          <w:szCs w:val="20"/>
        </w:rPr>
        <w:t xml:space="preserve"> spatial unit available </w:t>
      </w:r>
      <w:r w:rsidR="00CB1DBF">
        <w:rPr>
          <w:rFonts w:ascii="Arial" w:hAnsi="Arial" w:cs="Arial"/>
          <w:color w:val="000000"/>
          <w:sz w:val="20"/>
          <w:szCs w:val="20"/>
        </w:rPr>
        <w:t>to capture</w:t>
      </w:r>
      <w:r w:rsidR="00290354">
        <w:rPr>
          <w:rFonts w:ascii="Arial" w:hAnsi="Arial" w:cs="Arial"/>
          <w:color w:val="000000"/>
          <w:sz w:val="20"/>
          <w:szCs w:val="20"/>
        </w:rPr>
        <w:t xml:space="preserve"> </w:t>
      </w:r>
      <w:r w:rsidR="00110D26">
        <w:rPr>
          <w:rFonts w:ascii="Arial" w:hAnsi="Arial" w:cs="Arial"/>
          <w:color w:val="000000"/>
          <w:sz w:val="20"/>
          <w:szCs w:val="20"/>
        </w:rPr>
        <w:t>hurricane</w:t>
      </w:r>
      <w:r w:rsidR="00E07860">
        <w:rPr>
          <w:rFonts w:ascii="Arial" w:hAnsi="Arial" w:cs="Arial"/>
          <w:color w:val="000000"/>
          <w:sz w:val="20"/>
          <w:szCs w:val="20"/>
        </w:rPr>
        <w:t xml:space="preserve"> exposure and relevant covariates</w:t>
      </w:r>
      <w:r w:rsidR="00290354">
        <w:rPr>
          <w:rFonts w:ascii="Arial" w:hAnsi="Arial" w:cs="Arial"/>
          <w:color w:val="000000"/>
          <w:sz w:val="20"/>
          <w:szCs w:val="20"/>
        </w:rPr>
        <w:t xml:space="preserve">. Given the large size of counties and the </w:t>
      </w:r>
      <w:r w:rsidR="00E07860">
        <w:rPr>
          <w:rFonts w:ascii="Arial" w:hAnsi="Arial" w:cs="Arial"/>
          <w:color w:val="000000"/>
          <w:sz w:val="20"/>
          <w:szCs w:val="20"/>
        </w:rPr>
        <w:t xml:space="preserve">many diverse schools within each of them, future analyses should consider using a more granular spatial unit of analysis such as a school district to have greater variance and better capture actual </w:t>
      </w:r>
      <w:r w:rsidR="00110D26">
        <w:rPr>
          <w:rFonts w:ascii="Arial" w:hAnsi="Arial" w:cs="Arial"/>
          <w:color w:val="000000"/>
          <w:sz w:val="20"/>
          <w:szCs w:val="20"/>
        </w:rPr>
        <w:t>hurricane</w:t>
      </w:r>
      <w:r w:rsidR="00E07860">
        <w:rPr>
          <w:rFonts w:ascii="Arial" w:hAnsi="Arial" w:cs="Arial"/>
          <w:color w:val="000000"/>
          <w:sz w:val="20"/>
          <w:szCs w:val="20"/>
        </w:rPr>
        <w:t xml:space="preserve"> exposure and grade cohort composition.</w:t>
      </w:r>
      <w:r w:rsidR="0023473B">
        <w:rPr>
          <w:rFonts w:ascii="Arial" w:hAnsi="Arial" w:cs="Arial"/>
          <w:color w:val="000000"/>
          <w:sz w:val="20"/>
          <w:szCs w:val="20"/>
        </w:rPr>
        <w:t xml:space="preserve"> </w:t>
      </w:r>
      <w:del w:id="191" w:author="Gabriella Meltzer" w:date="2023-12-02T15:31:00Z">
        <w:r w:rsidR="0023473B" w:rsidDel="00185307">
          <w:rPr>
            <w:rFonts w:ascii="Arial" w:hAnsi="Arial" w:cs="Arial"/>
            <w:color w:val="000000"/>
            <w:sz w:val="20"/>
            <w:szCs w:val="20"/>
          </w:rPr>
          <w:delText>Third</w:delText>
        </w:r>
      </w:del>
      <w:ins w:id="192" w:author="Gabriella Meltzer" w:date="2023-12-02T15:31:00Z">
        <w:r w:rsidR="00185307">
          <w:rPr>
            <w:rFonts w:ascii="Arial" w:hAnsi="Arial" w:cs="Arial"/>
            <w:color w:val="000000"/>
            <w:sz w:val="20"/>
            <w:szCs w:val="20"/>
          </w:rPr>
          <w:t>Lastly</w:t>
        </w:r>
      </w:ins>
      <w:r w:rsidR="0023473B">
        <w:rPr>
          <w:rFonts w:ascii="Arial" w:hAnsi="Arial" w:cs="Arial"/>
          <w:color w:val="000000"/>
          <w:sz w:val="20"/>
          <w:szCs w:val="20"/>
        </w:rPr>
        <w:t xml:space="preserve">, our difference-in-difference approach </w:t>
      </w:r>
      <w:commentRangeStart w:id="193"/>
      <w:commentRangeStart w:id="194"/>
      <w:r w:rsidR="0023473B">
        <w:rPr>
          <w:rFonts w:ascii="Arial" w:hAnsi="Arial" w:cs="Arial"/>
          <w:color w:val="000000"/>
          <w:sz w:val="20"/>
          <w:szCs w:val="20"/>
        </w:rPr>
        <w:t xml:space="preserve">does not account </w:t>
      </w:r>
      <w:commentRangeEnd w:id="193"/>
      <w:r w:rsidR="001B5B82">
        <w:rPr>
          <w:rStyle w:val="CommentReference"/>
          <w:rFonts w:ascii="Times New Roman" w:eastAsia="Times New Roman" w:hAnsi="Times New Roman" w:cs="Times New Roman"/>
        </w:rPr>
        <w:commentReference w:id="193"/>
      </w:r>
      <w:commentRangeEnd w:id="194"/>
      <w:r w:rsidR="00900867">
        <w:rPr>
          <w:rStyle w:val="CommentReference"/>
          <w:rFonts w:ascii="Times New Roman" w:eastAsia="Times New Roman" w:hAnsi="Times New Roman" w:cs="Times New Roman"/>
        </w:rPr>
        <w:commentReference w:id="194"/>
      </w:r>
      <w:r w:rsidR="0023473B">
        <w:rPr>
          <w:rFonts w:ascii="Arial" w:hAnsi="Arial" w:cs="Arial"/>
          <w:color w:val="000000"/>
          <w:sz w:val="20"/>
          <w:szCs w:val="20"/>
        </w:rPr>
        <w:t xml:space="preserve">for the </w:t>
      </w:r>
      <w:r w:rsidR="0023473B">
        <w:rPr>
          <w:rFonts w:ascii="Arial" w:hAnsi="Arial" w:cs="Arial"/>
          <w:color w:val="000000"/>
          <w:sz w:val="20"/>
          <w:szCs w:val="20"/>
        </w:rPr>
        <w:lastRenderedPageBreak/>
        <w:t xml:space="preserve">cumulative effects of repeated </w:t>
      </w:r>
      <w:r w:rsidR="00262044">
        <w:rPr>
          <w:rFonts w:ascii="Arial" w:hAnsi="Arial" w:cs="Arial"/>
          <w:color w:val="000000"/>
          <w:sz w:val="20"/>
          <w:szCs w:val="20"/>
        </w:rPr>
        <w:t>hurricane</w:t>
      </w:r>
      <w:r w:rsidR="0023473B">
        <w:rPr>
          <w:rFonts w:ascii="Arial" w:hAnsi="Arial" w:cs="Arial"/>
          <w:color w:val="000000"/>
          <w:sz w:val="20"/>
          <w:szCs w:val="20"/>
        </w:rPr>
        <w:t xml:space="preserve"> exposure over the ten-year study period that may have compounding, adverse effects on students’ educational success and school communities’ disaster </w:t>
      </w:r>
      <w:commentRangeStart w:id="195"/>
      <w:commentRangeStart w:id="196"/>
      <w:r w:rsidR="0023473B">
        <w:rPr>
          <w:rFonts w:ascii="Arial" w:hAnsi="Arial" w:cs="Arial"/>
          <w:color w:val="000000"/>
          <w:sz w:val="20"/>
          <w:szCs w:val="20"/>
        </w:rPr>
        <w:t>recovery</w:t>
      </w:r>
      <w:r w:rsidR="00AD76C5">
        <w:rPr>
          <w:rFonts w:ascii="Arial" w:hAnsi="Arial" w:cs="Arial"/>
          <w:color w:val="000000"/>
          <w:sz w:val="20"/>
          <w:szCs w:val="20"/>
        </w:rPr>
        <w:t xml:space="preserve"> </w:t>
      </w:r>
      <w:commentRangeEnd w:id="195"/>
      <w:r w:rsidR="0077548D">
        <w:rPr>
          <w:rStyle w:val="CommentReference"/>
          <w:rFonts w:ascii="Times New Roman" w:eastAsia="Times New Roman" w:hAnsi="Times New Roman" w:cs="Times New Roman"/>
        </w:rPr>
        <w:commentReference w:id="195"/>
      </w:r>
      <w:commentRangeEnd w:id="196"/>
      <w:r w:rsidR="001C13FF">
        <w:rPr>
          <w:rStyle w:val="CommentReference"/>
          <w:rFonts w:ascii="Times New Roman" w:eastAsia="Times New Roman" w:hAnsi="Times New Roman" w:cs="Times New Roman"/>
        </w:rPr>
        <w:commentReference w:id="196"/>
      </w:r>
      <w:r w:rsidR="00AD76C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{"citationID":"QFkNywEN","properties":{"formattedCitation":"(39)","plainCitation":"(39)","noteIndex":0},"citationItems":[{"id":2593,"uris":["http://zotero.org/groups/4923355/items/NZQ9RBRZ"],"itemData":{"id":2593,"type":"article-journal","container-title":"Journal of Family Strengths","ISSN":"2168-670X","issue":"1","title":"Exposure Outliers: Children, Mothers, and Cumulative Disaster Exposure in Louisiana","title-short":"Exposure Outliers","URL":"https://digitalcommons.library.tmc.edu/jfs/vol19/iss1/4","volume":"19","author":[{"family":"Mohammad","given":"Lubna"},{"family":"Peek","given":"Lori"}],"issued":{"date-parts":[["2019",8,1]]}}}],"schema":"https://github.com/citation-style-language/schema/raw/master/csl-citation.json"} </w:instrText>
      </w:r>
      <w:r w:rsidR="00AD76C5">
        <w:rPr>
          <w:rFonts w:ascii="Arial" w:hAnsi="Arial" w:cs="Arial"/>
          <w:color w:val="000000"/>
          <w:sz w:val="20"/>
          <w:szCs w:val="20"/>
        </w:rPr>
        <w:fldChar w:fldCharType="separate"/>
      </w:r>
      <w:r w:rsidR="006907C7">
        <w:rPr>
          <w:rFonts w:ascii="Arial" w:hAnsi="Arial" w:cs="Arial"/>
          <w:noProof/>
          <w:color w:val="000000"/>
          <w:sz w:val="20"/>
          <w:szCs w:val="20"/>
        </w:rPr>
        <w:t>(39)</w:t>
      </w:r>
      <w:r w:rsidR="00AD76C5">
        <w:rPr>
          <w:rFonts w:ascii="Arial" w:hAnsi="Arial" w:cs="Arial"/>
          <w:color w:val="000000"/>
          <w:sz w:val="20"/>
          <w:szCs w:val="20"/>
        </w:rPr>
        <w:fldChar w:fldCharType="end"/>
      </w:r>
      <w:r w:rsidR="0023473B">
        <w:rPr>
          <w:rFonts w:ascii="Arial" w:hAnsi="Arial" w:cs="Arial"/>
          <w:color w:val="000000"/>
          <w:sz w:val="20"/>
          <w:szCs w:val="20"/>
        </w:rPr>
        <w:t>.</w:t>
      </w:r>
    </w:p>
    <w:p w14:paraId="4C90374B" w14:textId="77777777" w:rsidR="00E07860" w:rsidRDefault="00E07860" w:rsidP="00885B55">
      <w:pPr>
        <w:pBdr>
          <w:top w:val="nil"/>
          <w:left w:val="nil"/>
          <w:bottom w:val="nil"/>
          <w:right w:val="nil"/>
          <w:between w:val="nil"/>
        </w:pBdr>
        <w:spacing w:after="0"/>
        <w:contextualSpacing/>
        <w:rPr>
          <w:rFonts w:ascii="Arial" w:hAnsi="Arial" w:cs="Arial"/>
          <w:color w:val="000000"/>
          <w:sz w:val="20"/>
          <w:szCs w:val="20"/>
        </w:rPr>
      </w:pPr>
    </w:p>
    <w:p w14:paraId="235BBB53" w14:textId="35FE1F53" w:rsidR="00E07860" w:rsidRPr="00E07860" w:rsidRDefault="00E07860" w:rsidP="00885B55">
      <w:pPr>
        <w:pBdr>
          <w:top w:val="nil"/>
          <w:left w:val="nil"/>
          <w:bottom w:val="nil"/>
          <w:right w:val="nil"/>
          <w:between w:val="nil"/>
        </w:pBdr>
        <w:spacing w:after="0"/>
        <w:contextualSpacing/>
        <w:rPr>
          <w:rFonts w:ascii="Arial" w:hAnsi="Arial" w:cs="Arial"/>
          <w:color w:val="000000"/>
          <w:sz w:val="20"/>
          <w:szCs w:val="20"/>
        </w:rPr>
      </w:pPr>
      <w:r>
        <w:rPr>
          <w:rFonts w:ascii="Arial" w:hAnsi="Arial" w:cs="Arial"/>
          <w:color w:val="000000"/>
          <w:sz w:val="20"/>
          <w:szCs w:val="20"/>
        </w:rPr>
        <w:t xml:space="preserve">This study shows that the </w:t>
      </w:r>
      <w:r w:rsidR="00E27608">
        <w:rPr>
          <w:rFonts w:ascii="Arial" w:hAnsi="Arial" w:cs="Arial"/>
          <w:color w:val="000000"/>
          <w:sz w:val="20"/>
          <w:szCs w:val="20"/>
        </w:rPr>
        <w:t xml:space="preserve">educational </w:t>
      </w:r>
      <w:r w:rsidR="004D6464">
        <w:rPr>
          <w:rFonts w:ascii="Arial" w:hAnsi="Arial" w:cs="Arial"/>
          <w:color w:val="000000"/>
          <w:sz w:val="20"/>
          <w:szCs w:val="20"/>
        </w:rPr>
        <w:t xml:space="preserve">associations </w:t>
      </w:r>
      <w:r>
        <w:rPr>
          <w:rFonts w:ascii="Arial" w:hAnsi="Arial" w:cs="Arial"/>
          <w:color w:val="000000"/>
          <w:sz w:val="20"/>
          <w:szCs w:val="20"/>
        </w:rPr>
        <w:t xml:space="preserve">of </w:t>
      </w:r>
      <w:r w:rsidR="004D6464">
        <w:rPr>
          <w:rFonts w:ascii="Arial" w:hAnsi="Arial" w:cs="Arial"/>
          <w:color w:val="000000"/>
          <w:sz w:val="20"/>
          <w:szCs w:val="20"/>
        </w:rPr>
        <w:t xml:space="preserve">hurricanes </w:t>
      </w:r>
      <w:r w:rsidR="00E27608">
        <w:rPr>
          <w:rFonts w:ascii="Arial" w:hAnsi="Arial" w:cs="Arial"/>
          <w:color w:val="000000"/>
          <w:sz w:val="20"/>
          <w:szCs w:val="20"/>
        </w:rPr>
        <w:t>are not only highly variable by state, but that disparities in academic performance persist across racial/ethnic and socio</w:t>
      </w:r>
      <w:r w:rsidR="000F5B21">
        <w:rPr>
          <w:rFonts w:ascii="Arial" w:hAnsi="Arial" w:cs="Arial"/>
          <w:color w:val="000000"/>
          <w:sz w:val="20"/>
          <w:szCs w:val="20"/>
        </w:rPr>
        <w:t>dem</w:t>
      </w:r>
      <w:commentRangeStart w:id="197"/>
      <w:r w:rsidR="000F5B21">
        <w:rPr>
          <w:rFonts w:ascii="Arial" w:hAnsi="Arial" w:cs="Arial"/>
          <w:color w:val="000000"/>
          <w:sz w:val="20"/>
          <w:szCs w:val="20"/>
        </w:rPr>
        <w:t>ographic</w:t>
      </w:r>
      <w:r w:rsidR="00E27608">
        <w:rPr>
          <w:rFonts w:ascii="Arial" w:hAnsi="Arial" w:cs="Arial"/>
          <w:color w:val="000000"/>
          <w:sz w:val="20"/>
          <w:szCs w:val="20"/>
        </w:rPr>
        <w:t xml:space="preserve"> lines</w:t>
      </w:r>
      <w:r w:rsidR="00AD76C5">
        <w:rPr>
          <w:rFonts w:ascii="Arial" w:hAnsi="Arial" w:cs="Arial"/>
          <w:color w:val="000000"/>
          <w:sz w:val="20"/>
          <w:szCs w:val="20"/>
        </w:rPr>
        <w:t>, placing already disadvantaged students in positions of greater vulnerability to the effects of climate-related disasters</w:t>
      </w:r>
      <w:commentRangeEnd w:id="197"/>
      <w:r w:rsidR="00E77EAF">
        <w:rPr>
          <w:rStyle w:val="CommentReference"/>
          <w:rFonts w:ascii="Times New Roman" w:eastAsia="Times New Roman" w:hAnsi="Times New Roman" w:cs="Times New Roman"/>
        </w:rPr>
        <w:commentReference w:id="197"/>
      </w:r>
      <w:r w:rsidR="00E27608">
        <w:rPr>
          <w:rFonts w:ascii="Arial" w:hAnsi="Arial" w:cs="Arial"/>
          <w:color w:val="000000"/>
          <w:sz w:val="20"/>
          <w:szCs w:val="20"/>
        </w:rPr>
        <w:t xml:space="preserve">. </w:t>
      </w:r>
      <w:r w:rsidR="00FE4920">
        <w:rPr>
          <w:rFonts w:ascii="Arial" w:hAnsi="Arial" w:cs="Arial"/>
          <w:color w:val="000000"/>
          <w:sz w:val="20"/>
          <w:szCs w:val="20"/>
        </w:rPr>
        <w:t>To</w:t>
      </w:r>
      <w:r w:rsidR="00E27608">
        <w:rPr>
          <w:rFonts w:ascii="Arial" w:hAnsi="Arial" w:cs="Arial"/>
          <w:color w:val="000000"/>
          <w:sz w:val="20"/>
          <w:szCs w:val="20"/>
        </w:rPr>
        <w:t xml:space="preserve"> increase children’s educational resilience to the effects of tropical cyclones, policymakers should address both disaster</w:t>
      </w:r>
      <w:r w:rsidR="00AD76C5">
        <w:rPr>
          <w:rFonts w:ascii="Arial" w:hAnsi="Arial" w:cs="Arial"/>
          <w:color w:val="000000"/>
          <w:sz w:val="20"/>
          <w:szCs w:val="20"/>
        </w:rPr>
        <w:t>-</w:t>
      </w:r>
      <w:r w:rsidR="00E27608">
        <w:rPr>
          <w:rFonts w:ascii="Arial" w:hAnsi="Arial" w:cs="Arial"/>
          <w:color w:val="000000"/>
          <w:sz w:val="20"/>
          <w:szCs w:val="20"/>
        </w:rPr>
        <w:t xml:space="preserve">related </w:t>
      </w:r>
      <w:r w:rsidR="00AD76C5">
        <w:rPr>
          <w:rFonts w:ascii="Arial" w:hAnsi="Arial" w:cs="Arial"/>
          <w:color w:val="000000"/>
          <w:sz w:val="20"/>
          <w:szCs w:val="20"/>
        </w:rPr>
        <w:t xml:space="preserve">educational </w:t>
      </w:r>
      <w:r w:rsidR="00E27608">
        <w:rPr>
          <w:rFonts w:ascii="Arial" w:hAnsi="Arial" w:cs="Arial"/>
          <w:color w:val="000000"/>
          <w:sz w:val="20"/>
          <w:szCs w:val="20"/>
        </w:rPr>
        <w:t>procedures</w:t>
      </w:r>
      <w:r w:rsidR="000F5B21">
        <w:rPr>
          <w:rFonts w:ascii="Arial" w:hAnsi="Arial" w:cs="Arial"/>
          <w:color w:val="000000"/>
          <w:sz w:val="20"/>
          <w:szCs w:val="20"/>
        </w:rPr>
        <w:t xml:space="preserve"> and policies, as well as </w:t>
      </w:r>
      <w:r w:rsidR="00E27608">
        <w:rPr>
          <w:rFonts w:ascii="Arial" w:hAnsi="Arial" w:cs="Arial"/>
          <w:color w:val="000000"/>
          <w:sz w:val="20"/>
          <w:szCs w:val="20"/>
        </w:rPr>
        <w:t xml:space="preserve">underlying sociodemographic educational disparities. </w:t>
      </w:r>
    </w:p>
    <w:p w14:paraId="749D8FFB" w14:textId="77777777" w:rsidR="00A80FF3" w:rsidRDefault="00A80FF3" w:rsidP="00885B55">
      <w:pPr>
        <w:pBdr>
          <w:top w:val="nil"/>
          <w:left w:val="nil"/>
          <w:bottom w:val="nil"/>
          <w:right w:val="nil"/>
          <w:between w:val="nil"/>
        </w:pBdr>
        <w:spacing w:after="0"/>
        <w:contextualSpacing/>
        <w:rPr>
          <w:rFonts w:ascii="Arial" w:hAnsi="Arial" w:cs="Arial"/>
          <w:b/>
          <w:color w:val="000000"/>
          <w:sz w:val="20"/>
          <w:szCs w:val="20"/>
        </w:rPr>
      </w:pPr>
    </w:p>
    <w:p w14:paraId="3C2712AB" w14:textId="3289CA69" w:rsidR="00E6133D" w:rsidRPr="00E063CB" w:rsidRDefault="00E6133D" w:rsidP="00885B55">
      <w:pPr>
        <w:pBdr>
          <w:top w:val="nil"/>
          <w:left w:val="nil"/>
          <w:bottom w:val="nil"/>
          <w:right w:val="nil"/>
          <w:between w:val="nil"/>
        </w:pBdr>
        <w:spacing w:after="0"/>
        <w:contextualSpacing/>
        <w:rPr>
          <w:rFonts w:ascii="Arial" w:hAnsi="Arial" w:cs="Arial"/>
          <w:color w:val="000000"/>
          <w:sz w:val="20"/>
          <w:szCs w:val="20"/>
        </w:rPr>
      </w:pPr>
      <w:r w:rsidRPr="00F649EE">
        <w:rPr>
          <w:rFonts w:ascii="Arial" w:hAnsi="Arial" w:cs="Arial"/>
          <w:b/>
          <w:color w:val="000000"/>
          <w:sz w:val="20"/>
          <w:szCs w:val="20"/>
        </w:rPr>
        <w:t>Materials and Methods</w:t>
      </w:r>
    </w:p>
    <w:p w14:paraId="06D5F626" w14:textId="77777777" w:rsidR="003033B1" w:rsidRDefault="003033B1" w:rsidP="00885B55">
      <w:pPr>
        <w:pBdr>
          <w:top w:val="nil"/>
          <w:left w:val="nil"/>
          <w:bottom w:val="nil"/>
          <w:right w:val="nil"/>
          <w:between w:val="nil"/>
        </w:pBdr>
        <w:contextualSpacing/>
        <w:rPr>
          <w:rFonts w:ascii="Arial" w:hAnsi="Arial" w:cs="Arial"/>
          <w:i/>
          <w:iCs/>
          <w:color w:val="000000"/>
          <w:sz w:val="20"/>
          <w:szCs w:val="20"/>
        </w:rPr>
      </w:pPr>
    </w:p>
    <w:p w14:paraId="6AEE3B89" w14:textId="3E02A738"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Outcomes</w:t>
      </w:r>
    </w:p>
    <w:p w14:paraId="506ED5C7" w14:textId="0B69403F"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ascertained educational attainment based on annual standardized test scores in </w:t>
      </w:r>
      <w:r w:rsidR="00594A4C">
        <w:rPr>
          <w:rFonts w:ascii="Arial" w:hAnsi="Arial" w:cs="Arial"/>
          <w:color w:val="000000"/>
          <w:sz w:val="20"/>
          <w:szCs w:val="20"/>
        </w:rPr>
        <w:t>m</w:t>
      </w:r>
      <w:r w:rsidRPr="00A508E1">
        <w:rPr>
          <w:rFonts w:ascii="Arial" w:hAnsi="Arial" w:cs="Arial"/>
          <w:color w:val="000000"/>
          <w:sz w:val="20"/>
          <w:szCs w:val="20"/>
        </w:rPr>
        <w:t xml:space="preserve">ath and reading/language arts </w:t>
      </w:r>
      <w:r w:rsidR="000078A0">
        <w:rPr>
          <w:rFonts w:ascii="Arial" w:hAnsi="Arial" w:cs="Arial"/>
          <w:color w:val="000000"/>
          <w:sz w:val="20"/>
          <w:szCs w:val="20"/>
        </w:rPr>
        <w:t xml:space="preserve">(RLA) </w:t>
      </w:r>
      <w:r w:rsidRPr="00A508E1">
        <w:rPr>
          <w:rFonts w:ascii="Arial" w:hAnsi="Arial" w:cs="Arial"/>
          <w:color w:val="000000"/>
          <w:sz w:val="20"/>
          <w:szCs w:val="20"/>
        </w:rPr>
        <w:t xml:space="preserve">administered in the spring to public school </w:t>
      </w:r>
      <w:r w:rsidR="001205C1">
        <w:rPr>
          <w:rFonts w:ascii="Arial" w:hAnsi="Arial" w:cs="Arial"/>
          <w:color w:val="000000"/>
          <w:sz w:val="20"/>
          <w:szCs w:val="20"/>
        </w:rPr>
        <w:t xml:space="preserve">third to eighth grade </w:t>
      </w:r>
      <w:r w:rsidRPr="00A508E1">
        <w:rPr>
          <w:rFonts w:ascii="Arial" w:hAnsi="Arial" w:cs="Arial"/>
          <w:color w:val="000000"/>
          <w:sz w:val="20"/>
          <w:szCs w:val="20"/>
        </w:rPr>
        <w:t>students</w:t>
      </w:r>
      <w:r w:rsidR="001205C1">
        <w:rPr>
          <w:rFonts w:ascii="Arial" w:hAnsi="Arial" w:cs="Arial"/>
          <w:color w:val="000000"/>
          <w:sz w:val="20"/>
          <w:szCs w:val="20"/>
        </w:rPr>
        <w:t xml:space="preserve"> across 2,420 counties in the contiguous United States</w:t>
      </w:r>
      <w:r w:rsidRPr="00A508E1">
        <w:rPr>
          <w:rFonts w:ascii="Arial" w:hAnsi="Arial" w:cs="Arial"/>
          <w:color w:val="000000"/>
          <w:sz w:val="20"/>
          <w:szCs w:val="20"/>
        </w:rPr>
        <w:t xml:space="preserve"> as mandated by the No Child Left Behind Act of 2001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{"citationID":"RqkbKfoc","properties":{"formattedCitation":"(40)","plainCitation":"(40)","noteIndex":0},"citationItems":[{"id":3,"uris":["http://zotero.org/groups/4923355/items/3ZU56H6Q"],"itemData":{"id":3,"type":"webpage","abstract":"Summary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(40)</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retrieved average test score data aggregated at the county level from the Stanford Education Data Archive (SEDA), which were available for academic years </w:t>
      </w:r>
      <w:r w:rsidR="00124D78">
        <w:rPr>
          <w:rFonts w:ascii="Arial" w:hAnsi="Arial" w:cs="Arial"/>
          <w:color w:val="000000"/>
          <w:sz w:val="20"/>
          <w:szCs w:val="20"/>
        </w:rPr>
        <w:t>from</w:t>
      </w:r>
      <w:r w:rsidR="00124D78" w:rsidRPr="00A508E1">
        <w:rPr>
          <w:rFonts w:ascii="Arial" w:hAnsi="Arial" w:cs="Arial"/>
          <w:color w:val="000000"/>
          <w:sz w:val="20"/>
          <w:szCs w:val="20"/>
        </w:rPr>
        <w:t xml:space="preserve"> </w:t>
      </w:r>
      <w:r w:rsidRPr="00A508E1">
        <w:rPr>
          <w:rFonts w:ascii="Arial" w:hAnsi="Arial" w:cs="Arial"/>
          <w:color w:val="000000"/>
          <w:sz w:val="20"/>
          <w:szCs w:val="20"/>
        </w:rPr>
        <w:t xml:space="preserve">2008-2009 to 2017-2018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{"citationID":"3hnBejQI","properties":{"formattedCitation":"(41)","plainCitation":"(41)","noteIndex":0},"citationItems":[{"id":8,"uris":["http://zotero.org/groups/4923355/items/8PYBAPTE"],"itemData":{"id":8,"type":"webpage","abstract":"Racial,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t>
      </w:r>
      <w:r w:rsidR="00B35C9B">
        <w:rPr>
          <w:rFonts w:ascii="Arial" w:hAnsi="Arial" w:cs="Arial"/>
          <w:color w:val="000000"/>
          <w:sz w:val="20"/>
          <w:szCs w:val="20"/>
        </w:rPr>
        <w:t>We only included s</w:t>
      </w:r>
      <w:r w:rsidRPr="00A508E1">
        <w:rPr>
          <w:rFonts w:ascii="Arial" w:hAnsi="Arial" w:cs="Arial"/>
          <w:color w:val="000000"/>
          <w:sz w:val="20"/>
          <w:szCs w:val="20"/>
        </w:rPr>
        <w:t xml:space="preserve">tates if they contained at least one county that experienced at least one </w:t>
      </w:r>
      <w:r w:rsidR="00594A4C">
        <w:rPr>
          <w:rFonts w:ascii="Arial" w:hAnsi="Arial" w:cs="Arial"/>
          <w:color w:val="000000"/>
          <w:sz w:val="20"/>
          <w:szCs w:val="20"/>
        </w:rPr>
        <w:t>hurricane</w:t>
      </w:r>
      <w:r w:rsidRPr="00A508E1">
        <w:rPr>
          <w:rFonts w:ascii="Arial" w:hAnsi="Arial" w:cs="Arial"/>
          <w:color w:val="000000"/>
          <w:sz w:val="20"/>
          <w:szCs w:val="20"/>
        </w:rPr>
        <w:t xml:space="preserve"> during our study period. SEDA data adjusted for interstate differences in academic proficiency using the National Assessment of Educational Progress (NAEP), an annual exam administered at the same time on the same academic content to a representative sample of U</w:t>
      </w:r>
      <w:r w:rsidR="00594A4C">
        <w:rPr>
          <w:rFonts w:ascii="Arial" w:hAnsi="Arial" w:cs="Arial"/>
          <w:color w:val="000000"/>
          <w:sz w:val="20"/>
          <w:szCs w:val="20"/>
        </w:rPr>
        <w:t>nited States</w:t>
      </w:r>
      <w:r w:rsidRPr="00A508E1">
        <w:rPr>
          <w:rFonts w:ascii="Arial" w:hAnsi="Arial" w:cs="Arial"/>
          <w:color w:val="000000"/>
          <w:sz w:val="20"/>
          <w:szCs w:val="20"/>
        </w:rPr>
        <w:t xml:space="preserve"> students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{"citationID":"TrttQU86","properties":{"formattedCitation":"(42)","plainCitation":"(42)","noteIndex":0},"citationItems":[{"id":11,"uris":["http://zotero.org/groups/4923355/items/SIYF3XVU"],"itemData":{"id":11,"type":"report","language":"en","number":"NCES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(42)</w:t>
      </w:r>
      <w:r w:rsidRPr="00A508E1">
        <w:rPr>
          <w:rFonts w:ascii="Arial" w:hAnsi="Arial" w:cs="Arial"/>
          <w:color w:val="000000"/>
          <w:sz w:val="20"/>
          <w:szCs w:val="20"/>
        </w:rPr>
        <w:fldChar w:fldCharType="end"/>
      </w:r>
      <w:r w:rsidRPr="00A508E1">
        <w:rPr>
          <w:rFonts w:ascii="Arial" w:hAnsi="Arial" w:cs="Arial"/>
          <w:color w:val="000000"/>
          <w:sz w:val="20"/>
          <w:szCs w:val="20"/>
        </w:rPr>
        <w:t>. The SEDA test scores are</w:t>
      </w:r>
      <w:r w:rsidR="00A80FF3">
        <w:rPr>
          <w:rFonts w:ascii="Arial" w:hAnsi="Arial" w:cs="Arial"/>
          <w:color w:val="000000"/>
          <w:sz w:val="20"/>
          <w:szCs w:val="20"/>
        </w:rPr>
        <w:t xml:space="preserve"> centered at the grade level and</w:t>
      </w:r>
      <w:r w:rsidRPr="00A508E1">
        <w:rPr>
          <w:rFonts w:ascii="Arial" w:hAnsi="Arial" w:cs="Arial"/>
          <w:color w:val="000000"/>
          <w:sz w:val="20"/>
          <w:szCs w:val="20"/>
        </w:rPr>
        <w:t xml:space="preserve"> scaled such that a score of 4</w:t>
      </w:r>
      <w:r w:rsidR="001205C1">
        <w:rPr>
          <w:rFonts w:ascii="Arial" w:hAnsi="Arial" w:cs="Arial"/>
          <w:color w:val="000000"/>
          <w:sz w:val="20"/>
          <w:szCs w:val="20"/>
        </w:rPr>
        <w:t>, for example,</w:t>
      </w:r>
      <w:r w:rsidRPr="00A508E1">
        <w:rPr>
          <w:rFonts w:ascii="Arial" w:hAnsi="Arial" w:cs="Arial"/>
          <w:color w:val="000000"/>
          <w:sz w:val="20"/>
          <w:szCs w:val="20"/>
        </w:rPr>
        <w:t xml:space="preserv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w:t>
      </w:r>
      <w:r w:rsidR="002E5A3E">
        <w:rPr>
          <w:rFonts w:ascii="Arial" w:hAnsi="Arial" w:cs="Arial"/>
          <w:color w:val="000000"/>
          <w:sz w:val="20"/>
          <w:szCs w:val="20"/>
        </w:rPr>
        <w:t>United States</w:t>
      </w:r>
      <w:r w:rsidRPr="00A508E1">
        <w:rPr>
          <w:rFonts w:ascii="Arial" w:hAnsi="Arial" w:cs="Arial"/>
          <w:color w:val="000000"/>
          <w:sz w:val="20"/>
          <w:szCs w:val="20"/>
        </w:rPr>
        <w:t xml:space="preserve">, over time, and across grades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{"citationID":"RRc49Si8","properties":{"formattedCitation":"(41)","plainCitation":"(41)","noteIndex":0},"citationItems":[{"id":8,"uris":["http://zotero.org/groups/4923355/items/8PYBAPTE"],"itemData":{"id":8,"type":"webpage","abstract":"Racial,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A508E1">
        <w:rPr>
          <w:rFonts w:ascii="Arial" w:hAnsi="Arial" w:cs="Arial"/>
          <w:color w:val="000000"/>
          <w:sz w:val="20"/>
          <w:szCs w:val="20"/>
        </w:rPr>
        <w:fldChar w:fldCharType="separate"/>
      </w:r>
      <w:r w:rsidR="006907C7">
        <w:rPr>
          <w:rFonts w:ascii="Arial" w:hAnsi="Arial" w:cs="Arial"/>
          <w:color w:val="000000"/>
          <w:sz w:val="20"/>
          <w:szCs w:val="20"/>
        </w:rPr>
        <w:t>(41)</w:t>
      </w:r>
      <w:r w:rsidRPr="00A508E1">
        <w:rPr>
          <w:rFonts w:ascii="Arial" w:hAnsi="Arial" w:cs="Arial"/>
          <w:color w:val="000000"/>
          <w:sz w:val="20"/>
          <w:szCs w:val="20"/>
        </w:rPr>
        <w:fldChar w:fldCharType="end"/>
      </w:r>
      <w:r w:rsidRPr="00A508E1">
        <w:rPr>
          <w:rFonts w:ascii="Arial" w:hAnsi="Arial" w:cs="Arial"/>
          <w:color w:val="000000"/>
          <w:sz w:val="20"/>
          <w:szCs w:val="20"/>
        </w:rPr>
        <w:t>.</w:t>
      </w:r>
    </w:p>
    <w:p w14:paraId="22FE4D6A" w14:textId="77777777" w:rsidR="00C10098" w:rsidRDefault="00C10098" w:rsidP="00885B55">
      <w:pPr>
        <w:pBdr>
          <w:top w:val="nil"/>
          <w:left w:val="nil"/>
          <w:bottom w:val="nil"/>
          <w:right w:val="nil"/>
          <w:between w:val="nil"/>
        </w:pBdr>
        <w:contextualSpacing/>
        <w:rPr>
          <w:rFonts w:ascii="Arial" w:hAnsi="Arial" w:cs="Arial"/>
          <w:i/>
          <w:iCs/>
          <w:color w:val="000000"/>
          <w:sz w:val="20"/>
          <w:szCs w:val="20"/>
        </w:rPr>
      </w:pPr>
    </w:p>
    <w:p w14:paraId="36380DD1" w14:textId="2215377C"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198"/>
      <w:r w:rsidRPr="00A508E1">
        <w:rPr>
          <w:rFonts w:ascii="Arial" w:hAnsi="Arial" w:cs="Arial"/>
          <w:i/>
          <w:iCs/>
          <w:color w:val="000000"/>
          <w:sz w:val="20"/>
          <w:szCs w:val="20"/>
        </w:rPr>
        <w:t>Exposure</w:t>
      </w:r>
      <w:commentRangeEnd w:id="198"/>
      <w:r w:rsidR="00112E43">
        <w:rPr>
          <w:rStyle w:val="CommentReference"/>
          <w:rFonts w:ascii="Times New Roman" w:eastAsia="Times New Roman" w:hAnsi="Times New Roman" w:cs="Times New Roman"/>
        </w:rPr>
        <w:commentReference w:id="198"/>
      </w:r>
    </w:p>
    <w:p w14:paraId="1F76CCA4" w14:textId="0FECE721" w:rsidR="00A508E1" w:rsidRPr="00A508E1"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We obtained data on tropical cyclone wind exposure in the U</w:t>
      </w:r>
      <w:r w:rsidR="007A7323">
        <w:rPr>
          <w:rFonts w:ascii="Arial" w:hAnsi="Arial" w:cs="Arial"/>
          <w:color w:val="000000"/>
          <w:sz w:val="20"/>
          <w:szCs w:val="20"/>
        </w:rPr>
        <w:t>nited States</w:t>
      </w:r>
      <w:r w:rsidRPr="00A508E1">
        <w:rPr>
          <w:rFonts w:ascii="Arial" w:hAnsi="Arial" w:cs="Arial"/>
          <w:color w:val="000000"/>
          <w:sz w:val="20"/>
          <w:szCs w:val="20"/>
        </w:rPr>
        <w:t xml:space="preserve"> with full space and time coverage over the study period of 2008 to 2018 from publicly available datasets generated by Anderson et al. </w:t>
      </w:r>
      <w:r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{"citationID":"zwGBlsAO","properties":{"formattedCitation":"(43\\uc0\\u8211{}45)","plainCitation":"(43–45)","noteIndex":0},"citationItems":[{"id":17,"uris":["http://zotero.org/groups/4923355/items/M84X56PQ"],"itemData":{"id":17,"type":"webpage","abstract":"Contribute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D."}],"accessed":{"date-parts":[["2023",1,25]]}}}],"schema":"https://github.com/citation-style-language/schema/raw/master/csl-citation.json"} </w:instrText>
      </w:r>
      <w:r w:rsidRPr="00A508E1">
        <w:rPr>
          <w:rFonts w:ascii="Arial" w:hAnsi="Arial" w:cs="Arial"/>
          <w:color w:val="000000"/>
          <w:sz w:val="20"/>
          <w:szCs w:val="20"/>
        </w:rPr>
        <w:fldChar w:fldCharType="separate"/>
      </w:r>
      <w:r w:rsidR="006907C7" w:rsidRPr="006907C7">
        <w:rPr>
          <w:rFonts w:ascii="Arial" w:hAnsi="Arial" w:cs="Arial"/>
          <w:color w:val="000000"/>
          <w:sz w:val="20"/>
        </w:rPr>
        <w:t>(43–45)</w:t>
      </w:r>
      <w:r w:rsidRPr="00A508E1">
        <w:rPr>
          <w:rFonts w:ascii="Arial" w:hAnsi="Arial" w:cs="Arial"/>
          <w:color w:val="000000"/>
          <w:sz w:val="20"/>
          <w:szCs w:val="20"/>
        </w:rPr>
        <w:fldChar w:fldCharType="end"/>
      </w:r>
      <w:r w:rsidRPr="00A508E1">
        <w:rPr>
          <w:rFonts w:ascii="Arial" w:hAnsi="Arial" w:cs="Arial"/>
          <w:color w:val="000000"/>
          <w:sz w:val="20"/>
          <w:szCs w:val="20"/>
        </w:rPr>
        <w:t xml:space="preserve">. We used daily estimates of maximum wind sustained speed by county to classify </w:t>
      </w:r>
      <w:ins w:id="199" w:author="Gabriella Meltzer" w:date="2023-12-02T19:31:00Z">
        <w:r w:rsidR="00A45D7E">
          <w:rPr>
            <w:rFonts w:ascii="Arial" w:hAnsi="Arial" w:cs="Arial"/>
            <w:color w:val="000000"/>
            <w:sz w:val="20"/>
            <w:szCs w:val="20"/>
          </w:rPr>
          <w:t xml:space="preserve">whether a county had been exposed to a hurricane in a given year. </w:t>
        </w:r>
      </w:ins>
      <w:del w:id="200" w:author="Gabriella Meltzer" w:date="2023-12-02T19:32:00Z">
        <w:r w:rsidRPr="00A508E1" w:rsidDel="00A45D7E">
          <w:rPr>
            <w:rFonts w:ascii="Arial" w:hAnsi="Arial" w:cs="Arial"/>
            <w:color w:val="000000"/>
            <w:sz w:val="20"/>
            <w:szCs w:val="20"/>
          </w:rPr>
          <w:delText xml:space="preserve">exposures on an annual </w:delText>
        </w:r>
        <w:commentRangeStart w:id="201"/>
        <w:commentRangeStart w:id="202"/>
        <w:commentRangeStart w:id="203"/>
        <w:r w:rsidRPr="00A508E1" w:rsidDel="00A45D7E">
          <w:rPr>
            <w:rFonts w:ascii="Arial" w:hAnsi="Arial" w:cs="Arial"/>
            <w:color w:val="000000"/>
            <w:sz w:val="20"/>
            <w:szCs w:val="20"/>
          </w:rPr>
          <w:delText>basis</w:delText>
        </w:r>
        <w:commentRangeEnd w:id="201"/>
        <w:r w:rsidR="006911D1" w:rsidDel="00A45D7E">
          <w:rPr>
            <w:rStyle w:val="CommentReference"/>
            <w:rFonts w:ascii="Times New Roman" w:eastAsia="Times New Roman" w:hAnsi="Times New Roman" w:cs="Times New Roman"/>
          </w:rPr>
          <w:commentReference w:id="201"/>
        </w:r>
        <w:commentRangeEnd w:id="202"/>
        <w:r w:rsidR="00124D78" w:rsidDel="00A45D7E">
          <w:rPr>
            <w:rStyle w:val="CommentReference"/>
            <w:rFonts w:ascii="Times New Roman" w:eastAsia="Times New Roman" w:hAnsi="Times New Roman" w:cs="Times New Roman"/>
          </w:rPr>
          <w:commentReference w:id="202"/>
        </w:r>
        <w:commentRangeEnd w:id="203"/>
        <w:r w:rsidR="00EC4A31" w:rsidDel="00A45D7E">
          <w:rPr>
            <w:rStyle w:val="CommentReference"/>
            <w:rFonts w:ascii="Times New Roman" w:eastAsia="Times New Roman" w:hAnsi="Times New Roman" w:cs="Times New Roman"/>
          </w:rPr>
          <w:commentReference w:id="203"/>
        </w:r>
        <w:r w:rsidRPr="00A508E1" w:rsidDel="00A45D7E">
          <w:rPr>
            <w:rFonts w:ascii="Arial" w:hAnsi="Arial" w:cs="Arial"/>
            <w:color w:val="000000"/>
            <w:sz w:val="20"/>
            <w:szCs w:val="20"/>
          </w:rPr>
          <w:delText xml:space="preserve">. </w:delText>
        </w:r>
      </w:del>
      <w:r w:rsidR="00B35C9B">
        <w:rPr>
          <w:rFonts w:ascii="Arial" w:hAnsi="Arial" w:cs="Arial"/>
          <w:color w:val="000000"/>
          <w:sz w:val="20"/>
          <w:szCs w:val="20"/>
        </w:rPr>
        <w:t>We defined h</w:t>
      </w:r>
      <w:r w:rsidRPr="00A508E1">
        <w:rPr>
          <w:rFonts w:ascii="Arial" w:hAnsi="Arial" w:cs="Arial"/>
          <w:color w:val="000000"/>
          <w:sz w:val="20"/>
          <w:szCs w:val="20"/>
        </w:rPr>
        <w:t xml:space="preserve">urricane exposure by peak sustained winds in a county’s population center associated with a </w:t>
      </w:r>
      <w:r w:rsidR="007A7323">
        <w:rPr>
          <w:rFonts w:ascii="Arial" w:hAnsi="Arial" w:cs="Arial"/>
          <w:color w:val="000000"/>
          <w:sz w:val="20"/>
          <w:szCs w:val="20"/>
        </w:rPr>
        <w:t>hurricane</w:t>
      </w:r>
      <w:r w:rsidRPr="00A508E1">
        <w:rPr>
          <w:rFonts w:ascii="Arial" w:hAnsi="Arial" w:cs="Arial"/>
          <w:color w:val="000000"/>
          <w:sz w:val="20"/>
          <w:szCs w:val="20"/>
        </w:rPr>
        <w:t xml:space="preserve"> at the point of closest approach </w:t>
      </w:r>
      <w:r w:rsidR="00B35C9B">
        <w:rPr>
          <w:rFonts w:ascii="Arial" w:hAnsi="Arial" w:cs="Arial"/>
          <w:color w:val="000000"/>
          <w:sz w:val="20"/>
          <w:szCs w:val="20"/>
        </w:rPr>
        <w:t xml:space="preserve">having </w:t>
      </w:r>
      <w:r w:rsidRPr="00A508E1">
        <w:rPr>
          <w:rFonts w:ascii="Arial" w:hAnsi="Arial" w:cs="Arial"/>
          <w:color w:val="000000"/>
          <w:sz w:val="20"/>
          <w:szCs w:val="20"/>
        </w:rPr>
        <w:t>reached or exceeded 64 knots or 74 miles per hour.</w:t>
      </w:r>
    </w:p>
    <w:p w14:paraId="2B956E85"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1EBDADF9"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commentRangeStart w:id="204"/>
      <w:r w:rsidRPr="00A508E1">
        <w:rPr>
          <w:rFonts w:ascii="Arial" w:hAnsi="Arial" w:cs="Arial"/>
          <w:i/>
          <w:iCs/>
          <w:color w:val="000000"/>
          <w:sz w:val="20"/>
          <w:szCs w:val="20"/>
        </w:rPr>
        <w:t>Covariates</w:t>
      </w:r>
      <w:commentRangeEnd w:id="204"/>
      <w:r w:rsidR="00450394">
        <w:rPr>
          <w:rStyle w:val="CommentReference"/>
          <w:rFonts w:ascii="Times New Roman" w:eastAsia="Times New Roman" w:hAnsi="Times New Roman" w:cs="Times New Roman"/>
        </w:rPr>
        <w:commentReference w:id="204"/>
      </w:r>
    </w:p>
    <w:p w14:paraId="6DC7F223" w14:textId="7B6A6A4C" w:rsidR="00A508E1" w:rsidRPr="00A508E1" w:rsidRDefault="00B35C9B"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retrieved </w:t>
      </w:r>
      <w:commentRangeStart w:id="205"/>
      <w:r>
        <w:rPr>
          <w:rFonts w:ascii="Arial" w:hAnsi="Arial" w:cs="Arial"/>
          <w:color w:val="000000"/>
          <w:sz w:val="20"/>
          <w:szCs w:val="20"/>
        </w:rPr>
        <w:t>t</w:t>
      </w:r>
      <w:r w:rsidR="00A508E1" w:rsidRPr="00A508E1">
        <w:rPr>
          <w:rFonts w:ascii="Arial" w:hAnsi="Arial" w:cs="Arial"/>
          <w:color w:val="000000"/>
          <w:sz w:val="20"/>
          <w:szCs w:val="20"/>
        </w:rPr>
        <w:t>ime-varying</w:t>
      </w:r>
      <w:ins w:id="206" w:author="Gabriella Meltzer" w:date="2023-12-02T19:30:00Z">
        <w:r w:rsidR="00A45D7E">
          <w:rPr>
            <w:rFonts w:ascii="Arial" w:hAnsi="Arial" w:cs="Arial"/>
            <w:color w:val="000000"/>
            <w:sz w:val="20"/>
            <w:szCs w:val="20"/>
          </w:rPr>
          <w:t>, annual</w:t>
        </w:r>
      </w:ins>
      <w:r w:rsidR="00A508E1" w:rsidRPr="00A508E1">
        <w:rPr>
          <w:rFonts w:ascii="Arial" w:hAnsi="Arial" w:cs="Arial"/>
          <w:color w:val="000000"/>
          <w:sz w:val="20"/>
          <w:szCs w:val="20"/>
        </w:rPr>
        <w:t xml:space="preserve"> covariates </w:t>
      </w:r>
      <w:commentRangeEnd w:id="205"/>
      <w:r w:rsidR="006C0CE5">
        <w:rPr>
          <w:rStyle w:val="CommentReference"/>
          <w:rFonts w:ascii="Times New Roman" w:eastAsia="Times New Roman" w:hAnsi="Times New Roman" w:cs="Times New Roman"/>
        </w:rPr>
        <w:commentReference w:id="205"/>
      </w:r>
      <w:r w:rsidR="00A508E1" w:rsidRPr="00A508E1">
        <w:rPr>
          <w:rFonts w:ascii="Arial" w:hAnsi="Arial" w:cs="Arial"/>
          <w:color w:val="000000"/>
          <w:sz w:val="20"/>
          <w:szCs w:val="20"/>
        </w:rPr>
        <w:t>at both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 xml:space="preserve">cohort and county level </w:t>
      </w:r>
      <w:r>
        <w:rPr>
          <w:rFonts w:ascii="Arial" w:hAnsi="Arial" w:cs="Arial"/>
          <w:color w:val="000000"/>
          <w:sz w:val="20"/>
          <w:szCs w:val="20"/>
        </w:rPr>
        <w:t>from</w:t>
      </w:r>
      <w:r w:rsidR="00A508E1" w:rsidRPr="00A508E1">
        <w:rPr>
          <w:rFonts w:ascii="Arial" w:hAnsi="Arial" w:cs="Arial"/>
          <w:color w:val="000000"/>
          <w:sz w:val="20"/>
          <w:szCs w:val="20"/>
        </w:rPr>
        <w:t xml:space="preserve"> SEDA </w:t>
      </w:r>
      <w:del w:id="207" w:author="Gabriella Meltzer" w:date="2023-12-02T19:30:00Z">
        <w:r w:rsidR="00A508E1" w:rsidRPr="00A508E1" w:rsidDel="00A45D7E">
          <w:rPr>
            <w:rFonts w:ascii="Arial" w:hAnsi="Arial" w:cs="Arial"/>
            <w:color w:val="000000"/>
            <w:sz w:val="20"/>
            <w:szCs w:val="20"/>
          </w:rPr>
          <w:delText>and the American Community Survey and the Common Core of Data</w:delText>
        </w:r>
      </w:del>
      <w:ins w:id="208" w:author="Gabriella Meltzer" w:date="2023-12-02T19:27:00Z">
        <w:r w:rsidR="00A45D7E">
          <w:rPr>
            <w:rFonts w:ascii="Arial" w:hAnsi="Arial" w:cs="Arial"/>
            <w:color w:val="000000"/>
            <w:sz w:val="20"/>
            <w:szCs w:val="20"/>
          </w:rPr>
          <w:t xml:space="preserve">that we considered to be potential confounders </w:t>
        </w:r>
      </w:ins>
      <w:ins w:id="209" w:author="Gabriella Meltzer" w:date="2023-12-02T19:28:00Z">
        <w:r w:rsidR="00A45D7E">
          <w:rPr>
            <w:rFonts w:ascii="Arial" w:hAnsi="Arial" w:cs="Arial"/>
            <w:color w:val="000000"/>
            <w:sz w:val="20"/>
            <w:szCs w:val="20"/>
          </w:rPr>
          <w:t>and/or effect modifiers of the association between hurricane exposure and standardized test performance</w:t>
        </w:r>
      </w:ins>
      <w:r w:rsidR="00A508E1" w:rsidRPr="00A508E1">
        <w:rPr>
          <w:rFonts w:ascii="Arial" w:hAnsi="Arial" w:cs="Arial"/>
          <w:color w:val="000000"/>
          <w:sz w:val="20"/>
          <w:szCs w:val="20"/>
        </w:rPr>
        <w:t xml:space="preserve"> </w:t>
      </w:r>
      <w:r w:rsidR="00A508E1" w:rsidRPr="00A508E1">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{"citationID":"s1inUEDb","properties":{"formattedCitation":"(41)","plainCitation":"(41)","noteIndex":0},"citationItems":[{"id":8,"uris":["http://zotero.org/groups/4923355/items/8PYBAPTE"],"itemData":{"id":8,"type":"webpage","abstract":"Racial,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00A508E1" w:rsidRPr="00A508E1">
        <w:rPr>
          <w:rFonts w:ascii="Arial" w:hAnsi="Arial" w:cs="Arial"/>
          <w:color w:val="000000"/>
          <w:sz w:val="20"/>
          <w:szCs w:val="20"/>
        </w:rPr>
        <w:fldChar w:fldCharType="separate"/>
      </w:r>
      <w:r w:rsidR="006907C7">
        <w:rPr>
          <w:rFonts w:ascii="Arial" w:hAnsi="Arial" w:cs="Arial"/>
          <w:color w:val="000000"/>
          <w:sz w:val="20"/>
          <w:szCs w:val="20"/>
        </w:rPr>
        <w:t>(41)</w:t>
      </w:r>
      <w:r w:rsidR="00A508E1" w:rsidRPr="00A508E1">
        <w:rPr>
          <w:rFonts w:ascii="Arial" w:hAnsi="Arial" w:cs="Arial"/>
          <w:color w:val="000000"/>
          <w:sz w:val="20"/>
          <w:szCs w:val="20"/>
        </w:rPr>
        <w:fldChar w:fldCharType="end"/>
      </w:r>
      <w:r w:rsidR="00A508E1" w:rsidRPr="00A508E1">
        <w:rPr>
          <w:rFonts w:ascii="Arial" w:hAnsi="Arial" w:cs="Arial"/>
          <w:color w:val="000000"/>
          <w:sz w:val="20"/>
          <w:szCs w:val="20"/>
        </w:rPr>
        <w:t xml:space="preserve">. </w:t>
      </w:r>
      <w:ins w:id="210" w:author="Gabriella Meltzer" w:date="2023-12-02T19:29:00Z">
        <w:r w:rsidR="00A45D7E">
          <w:rPr>
            <w:rFonts w:ascii="Arial" w:hAnsi="Arial" w:cs="Arial"/>
            <w:color w:val="000000"/>
            <w:sz w:val="20"/>
            <w:szCs w:val="20"/>
          </w:rPr>
          <w:t xml:space="preserve">A grade cohort is considered students in a specific grade in a given county. </w:t>
        </w:r>
      </w:ins>
      <w:commentRangeStart w:id="211"/>
      <w:r w:rsidR="00A508E1" w:rsidRPr="00A508E1">
        <w:rPr>
          <w:rFonts w:ascii="Arial" w:hAnsi="Arial" w:cs="Arial"/>
          <w:color w:val="000000"/>
          <w:sz w:val="20"/>
          <w:szCs w:val="20"/>
        </w:rPr>
        <w:t>At the grade</w:t>
      </w:r>
      <w:r w:rsidR="007A7323">
        <w:rPr>
          <w:rFonts w:ascii="Arial" w:hAnsi="Arial" w:cs="Arial"/>
          <w:color w:val="000000"/>
          <w:sz w:val="20"/>
          <w:szCs w:val="20"/>
        </w:rPr>
        <w:t xml:space="preserve"> </w:t>
      </w:r>
      <w:r w:rsidR="00A508E1" w:rsidRPr="00A508E1">
        <w:rPr>
          <w:rFonts w:ascii="Arial" w:hAnsi="Arial" w:cs="Arial"/>
          <w:color w:val="000000"/>
          <w:sz w:val="20"/>
          <w:szCs w:val="20"/>
        </w:rPr>
        <w:t>cohort level</w:t>
      </w:r>
      <w:commentRangeEnd w:id="211"/>
      <w:r w:rsidR="00FD3C30">
        <w:rPr>
          <w:rStyle w:val="CommentReference"/>
          <w:rFonts w:ascii="Times New Roman" w:eastAsia="Times New Roman" w:hAnsi="Times New Roman" w:cs="Times New Roman"/>
        </w:rPr>
        <w:commentReference w:id="211"/>
      </w:r>
      <w:r w:rsidR="00A508E1" w:rsidRPr="00A508E1">
        <w:rPr>
          <w:rFonts w:ascii="Arial" w:hAnsi="Arial" w:cs="Arial"/>
          <w:color w:val="000000"/>
          <w:sz w:val="20"/>
          <w:szCs w:val="20"/>
        </w:rPr>
        <w:t xml:space="preserve">,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w:t>
      </w:r>
      <w:r w:rsidR="00294793">
        <w:rPr>
          <w:rFonts w:ascii="Arial" w:hAnsi="Arial" w:cs="Arial"/>
          <w:color w:val="000000"/>
          <w:sz w:val="20"/>
          <w:szCs w:val="20"/>
        </w:rPr>
        <w:t>percentage of English</w:t>
      </w:r>
      <w:r w:rsidR="006C0CE5">
        <w:rPr>
          <w:rFonts w:ascii="Arial" w:hAnsi="Arial" w:cs="Arial"/>
          <w:color w:val="000000"/>
          <w:sz w:val="20"/>
          <w:szCs w:val="20"/>
        </w:rPr>
        <w:t>-</w:t>
      </w:r>
      <w:r w:rsidR="00294793">
        <w:rPr>
          <w:rFonts w:ascii="Arial" w:hAnsi="Arial" w:cs="Arial"/>
          <w:color w:val="000000"/>
          <w:sz w:val="20"/>
          <w:szCs w:val="20"/>
        </w:rPr>
        <w:t>language learner students; percentage of special education students</w:t>
      </w:r>
      <w:r w:rsidR="00A508E1" w:rsidRPr="00A508E1">
        <w:rPr>
          <w:rFonts w:ascii="Arial" w:hAnsi="Arial" w:cs="Arial"/>
          <w:color w:val="000000"/>
          <w:sz w:val="20"/>
          <w:szCs w:val="20"/>
        </w:rPr>
        <w:t xml:space="preserve">; percentage of </w:t>
      </w:r>
      <w:r w:rsidR="006A327D">
        <w:rPr>
          <w:rFonts w:ascii="Arial" w:hAnsi="Arial" w:cs="Arial"/>
          <w:color w:val="000000"/>
          <w:sz w:val="20"/>
          <w:szCs w:val="20"/>
        </w:rPr>
        <w:t xml:space="preserve">adult </w:t>
      </w:r>
      <w:r w:rsidR="00A508E1" w:rsidRPr="00A508E1">
        <w:rPr>
          <w:rFonts w:ascii="Arial" w:hAnsi="Arial" w:cs="Arial"/>
          <w:color w:val="000000"/>
          <w:sz w:val="20"/>
          <w:szCs w:val="20"/>
        </w:rPr>
        <w:t>county residents with a college degree; percentage of county residents living in poverty; and percentage of households headed by single mothers</w:t>
      </w:r>
      <w:commentRangeStart w:id="212"/>
      <w:r w:rsidR="00A508E1" w:rsidRPr="00A508E1">
        <w:rPr>
          <w:rFonts w:ascii="Arial" w:hAnsi="Arial" w:cs="Arial"/>
          <w:color w:val="000000"/>
          <w:sz w:val="20"/>
          <w:szCs w:val="20"/>
        </w:rPr>
        <w:t>.</w:t>
      </w:r>
      <w:commentRangeEnd w:id="212"/>
      <w:r w:rsidR="00BE719D">
        <w:rPr>
          <w:rStyle w:val="CommentReference"/>
          <w:rFonts w:ascii="Times New Roman" w:eastAsia="Times New Roman" w:hAnsi="Times New Roman" w:cs="Times New Roman"/>
        </w:rPr>
        <w:commentReference w:id="212"/>
      </w:r>
    </w:p>
    <w:p w14:paraId="70B7D0CF" w14:textId="77777777" w:rsidR="00B74B77" w:rsidRDefault="00B74B77" w:rsidP="00885B55">
      <w:pPr>
        <w:pBdr>
          <w:top w:val="nil"/>
          <w:left w:val="nil"/>
          <w:bottom w:val="nil"/>
          <w:right w:val="nil"/>
          <w:between w:val="nil"/>
        </w:pBdr>
        <w:contextualSpacing/>
        <w:rPr>
          <w:rFonts w:ascii="Arial" w:hAnsi="Arial" w:cs="Arial"/>
          <w:i/>
          <w:iCs/>
          <w:color w:val="000000"/>
          <w:sz w:val="20"/>
          <w:szCs w:val="20"/>
        </w:rPr>
      </w:pPr>
    </w:p>
    <w:p w14:paraId="7F0586A8" w14:textId="2D249D6B"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Statistical analysis</w:t>
      </w:r>
    </w:p>
    <w:p w14:paraId="702354DC" w14:textId="2D39BBAA" w:rsidR="003B3B20" w:rsidRDefault="00A508E1" w:rsidP="00885B55">
      <w:pPr>
        <w:pBdr>
          <w:top w:val="nil"/>
          <w:left w:val="nil"/>
          <w:bottom w:val="nil"/>
          <w:right w:val="nil"/>
          <w:between w:val="nil"/>
        </w:pBdr>
        <w:contextualSpacing/>
        <w:rPr>
          <w:rFonts w:ascii="Arial" w:hAnsi="Arial" w:cs="Arial"/>
          <w:color w:val="000000"/>
          <w:sz w:val="20"/>
          <w:szCs w:val="20"/>
        </w:rPr>
      </w:pPr>
      <w:r w:rsidRPr="00A508E1">
        <w:rPr>
          <w:rFonts w:ascii="Arial" w:hAnsi="Arial" w:cs="Arial"/>
          <w:color w:val="000000"/>
          <w:sz w:val="20"/>
          <w:szCs w:val="20"/>
        </w:rPr>
        <w:t xml:space="preserve">We developed a </w:t>
      </w:r>
      <w:commentRangeStart w:id="213"/>
      <w:r w:rsidR="001205C1">
        <w:rPr>
          <w:rFonts w:ascii="Arial" w:hAnsi="Arial" w:cs="Arial"/>
          <w:color w:val="000000"/>
          <w:sz w:val="20"/>
          <w:szCs w:val="20"/>
        </w:rPr>
        <w:t xml:space="preserve">Bayesian formulation </w:t>
      </w:r>
      <w:commentRangeEnd w:id="213"/>
      <w:r w:rsidR="00DC702B">
        <w:rPr>
          <w:rStyle w:val="CommentReference"/>
          <w:rFonts w:ascii="Times New Roman" w:eastAsia="Times New Roman" w:hAnsi="Times New Roman" w:cs="Times New Roman"/>
        </w:rPr>
        <w:commentReference w:id="213"/>
      </w:r>
      <w:r w:rsidR="001205C1">
        <w:rPr>
          <w:rFonts w:ascii="Arial" w:hAnsi="Arial" w:cs="Arial"/>
          <w:color w:val="000000"/>
          <w:sz w:val="20"/>
          <w:szCs w:val="20"/>
        </w:rPr>
        <w:t xml:space="preserve">of </w:t>
      </w:r>
      <w:r w:rsidR="00C10098">
        <w:rPr>
          <w:rFonts w:ascii="Arial" w:hAnsi="Arial" w:cs="Arial"/>
          <w:color w:val="000000"/>
          <w:sz w:val="20"/>
          <w:szCs w:val="20"/>
        </w:rPr>
        <w:t xml:space="preserve">a </w:t>
      </w:r>
      <w:commentRangeStart w:id="214"/>
      <w:r w:rsidR="006A327D">
        <w:rPr>
          <w:rFonts w:ascii="Arial" w:hAnsi="Arial" w:cs="Arial"/>
          <w:color w:val="000000"/>
          <w:sz w:val="20"/>
          <w:szCs w:val="20"/>
        </w:rPr>
        <w:t xml:space="preserve">state-specific </w:t>
      </w:r>
      <w:commentRangeEnd w:id="214"/>
      <w:r w:rsidR="00A36FE9">
        <w:rPr>
          <w:rStyle w:val="CommentReference"/>
          <w:rFonts w:ascii="Times New Roman" w:eastAsia="Times New Roman" w:hAnsi="Times New Roman" w:cs="Times New Roman"/>
        </w:rPr>
        <w:commentReference w:id="214"/>
      </w:r>
      <w:r w:rsidR="00A80FF3">
        <w:rPr>
          <w:rFonts w:ascii="Arial" w:hAnsi="Arial" w:cs="Arial"/>
          <w:color w:val="000000"/>
          <w:sz w:val="20"/>
          <w:szCs w:val="20"/>
        </w:rPr>
        <w:t xml:space="preserve">generalized </w:t>
      </w:r>
      <w:r w:rsidRPr="00A508E1">
        <w:rPr>
          <w:rFonts w:ascii="Arial" w:hAnsi="Arial" w:cs="Arial"/>
          <w:color w:val="000000"/>
          <w:sz w:val="20"/>
          <w:szCs w:val="20"/>
        </w:rPr>
        <w:t>difference-in-</w:t>
      </w:r>
      <w:commentRangeStart w:id="215"/>
      <w:r w:rsidRPr="00A508E1">
        <w:rPr>
          <w:rFonts w:ascii="Arial" w:hAnsi="Arial" w:cs="Arial"/>
          <w:color w:val="000000"/>
          <w:sz w:val="20"/>
          <w:szCs w:val="20"/>
        </w:rPr>
        <w:t>difference</w:t>
      </w:r>
      <w:r w:rsidR="00A36FE9">
        <w:rPr>
          <w:rFonts w:ascii="Arial" w:hAnsi="Arial" w:cs="Arial"/>
          <w:color w:val="000000"/>
          <w:sz w:val="20"/>
          <w:szCs w:val="20"/>
        </w:rPr>
        <w:t>s approach</w:t>
      </w:r>
      <w:r w:rsidR="00A80FF3">
        <w:rPr>
          <w:rFonts w:ascii="Arial" w:hAnsi="Arial" w:cs="Arial"/>
          <w:color w:val="000000"/>
          <w:sz w:val="20"/>
          <w:szCs w:val="20"/>
        </w:rPr>
        <w:t xml:space="preserve"> </w:t>
      </w:r>
      <w:commentRangeEnd w:id="215"/>
      <w:r w:rsidR="0033112A">
        <w:rPr>
          <w:rStyle w:val="CommentReference"/>
          <w:rFonts w:ascii="Times New Roman" w:eastAsia="Times New Roman" w:hAnsi="Times New Roman" w:cs="Times New Roman"/>
        </w:rPr>
        <w:commentReference w:id="215"/>
      </w:r>
      <w:r w:rsidR="00A80FF3">
        <w:rPr>
          <w:rFonts w:ascii="Arial" w:hAnsi="Arial" w:cs="Arial"/>
          <w:color w:val="000000"/>
          <w:sz w:val="20"/>
          <w:szCs w:val="20"/>
        </w:rPr>
        <w:t>with two-way fixed</w:t>
      </w:r>
      <w:r w:rsidR="00262044">
        <w:rPr>
          <w:rFonts w:ascii="Arial" w:hAnsi="Arial" w:cs="Arial"/>
          <w:color w:val="000000"/>
          <w:sz w:val="20"/>
          <w:szCs w:val="20"/>
        </w:rPr>
        <w:t xml:space="preserve"> and random</w:t>
      </w:r>
      <w:r w:rsidR="00A80FF3">
        <w:rPr>
          <w:rFonts w:ascii="Arial" w:hAnsi="Arial" w:cs="Arial"/>
          <w:color w:val="000000"/>
          <w:sz w:val="20"/>
          <w:szCs w:val="20"/>
        </w:rPr>
        <w:t xml:space="preserve"> effects</w:t>
      </w:r>
      <w:r w:rsidRPr="00A508E1">
        <w:rPr>
          <w:rFonts w:ascii="Arial" w:hAnsi="Arial" w:cs="Arial"/>
          <w:color w:val="000000"/>
          <w:sz w:val="20"/>
          <w:szCs w:val="20"/>
        </w:rPr>
        <w:t xml:space="preserve"> model to assess the association between </w:t>
      </w:r>
      <w:r w:rsidR="00665F29">
        <w:rPr>
          <w:rFonts w:ascii="Arial" w:hAnsi="Arial" w:cs="Arial"/>
          <w:color w:val="000000"/>
          <w:sz w:val="20"/>
          <w:szCs w:val="20"/>
        </w:rPr>
        <w:t xml:space="preserve">hurricane-force </w:t>
      </w:r>
      <w:r w:rsidRPr="00A508E1">
        <w:rPr>
          <w:rFonts w:ascii="Arial" w:hAnsi="Arial" w:cs="Arial"/>
          <w:color w:val="000000"/>
          <w:sz w:val="20"/>
          <w:szCs w:val="20"/>
        </w:rPr>
        <w:t>tropical cyclone exposure and average annual standardized test scores at the county level</w:t>
      </w:r>
      <w:r w:rsidR="00E95B0F">
        <w:rPr>
          <w:rFonts w:ascii="Arial" w:hAnsi="Arial" w:cs="Arial"/>
          <w:color w:val="000000"/>
          <w:sz w:val="20"/>
          <w:szCs w:val="20"/>
        </w:rPr>
        <w:t xml:space="preserve"> </w:t>
      </w:r>
      <w:r w:rsidR="00E95B0F">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{"citationID":"sJfVi9rp","properties":{"formattedCitation":"(46, 47)","plainCitation":"(46, 47)","noteIndex":0},"citationItems":[{"id":2717,"uris":["http://zotero.org/groups/4923355/items/3S8KKFG8"],"itemData":{"id":2717,"type":"article-journal","abstract":"We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00E95B0F">
        <w:rPr>
          <w:rFonts w:ascii="Arial" w:hAnsi="Arial" w:cs="Arial"/>
          <w:color w:val="000000"/>
          <w:sz w:val="20"/>
          <w:szCs w:val="20"/>
        </w:rPr>
        <w:fldChar w:fldCharType="separate"/>
      </w:r>
      <w:r w:rsidR="006907C7">
        <w:rPr>
          <w:rFonts w:ascii="Arial" w:hAnsi="Arial" w:cs="Arial"/>
          <w:noProof/>
          <w:color w:val="000000"/>
          <w:sz w:val="20"/>
          <w:szCs w:val="20"/>
        </w:rPr>
        <w:t>(46, 47)</w:t>
      </w:r>
      <w:r w:rsidR="00E95B0F">
        <w:rPr>
          <w:rFonts w:ascii="Arial" w:hAnsi="Arial" w:cs="Arial"/>
          <w:color w:val="000000"/>
          <w:sz w:val="20"/>
          <w:szCs w:val="20"/>
        </w:rPr>
        <w:fldChar w:fldCharType="end"/>
      </w:r>
      <w:r w:rsidR="00E95B0F">
        <w:rPr>
          <w:rFonts w:ascii="Arial" w:hAnsi="Arial" w:cs="Arial"/>
          <w:color w:val="000000"/>
          <w:sz w:val="20"/>
          <w:szCs w:val="20"/>
        </w:rPr>
        <w:t>.</w:t>
      </w:r>
      <w:r w:rsidRPr="00A508E1">
        <w:rPr>
          <w:rFonts w:ascii="Arial" w:hAnsi="Arial" w:cs="Arial"/>
          <w:color w:val="000000"/>
          <w:sz w:val="20"/>
          <w:szCs w:val="20"/>
        </w:rPr>
        <w:t xml:space="preserve"> If a given </w:t>
      </w:r>
      <w:r w:rsidRPr="00A508E1">
        <w:rPr>
          <w:rFonts w:ascii="Arial" w:hAnsi="Arial" w:cs="Arial"/>
          <w:color w:val="000000"/>
          <w:sz w:val="20"/>
          <w:szCs w:val="20"/>
        </w:rPr>
        <w:lastRenderedPageBreak/>
        <w:t xml:space="preserve">county had been exposed to a </w:t>
      </w:r>
      <w:r w:rsidR="00665F29">
        <w:rPr>
          <w:rFonts w:ascii="Arial" w:hAnsi="Arial" w:cs="Arial"/>
          <w:color w:val="000000"/>
          <w:sz w:val="20"/>
          <w:szCs w:val="20"/>
        </w:rPr>
        <w:t>hurricane-force t</w:t>
      </w:r>
      <w:r w:rsidRPr="00A508E1">
        <w:rPr>
          <w:rFonts w:ascii="Arial" w:hAnsi="Arial" w:cs="Arial"/>
          <w:color w:val="000000"/>
          <w:sz w:val="20"/>
          <w:szCs w:val="20"/>
        </w:rPr>
        <w:t xml:space="preserve">ropical cyclone in a particular year, </w:t>
      </w:r>
      <w:r w:rsidR="00665F29">
        <w:rPr>
          <w:rFonts w:ascii="Arial" w:hAnsi="Arial" w:cs="Arial"/>
          <w:color w:val="000000"/>
          <w:sz w:val="20"/>
          <w:szCs w:val="20"/>
        </w:rPr>
        <w:t xml:space="preserve">we treated </w:t>
      </w:r>
      <w:r w:rsidRPr="00A508E1">
        <w:rPr>
          <w:rFonts w:ascii="Arial" w:hAnsi="Arial" w:cs="Arial"/>
          <w:color w:val="000000"/>
          <w:sz w:val="20"/>
          <w:szCs w:val="20"/>
        </w:rPr>
        <w:t>all associated grade cohorts as exposed for the remainder of the study peri</w:t>
      </w:r>
      <w:commentRangeStart w:id="216"/>
      <w:r w:rsidRPr="00A508E1">
        <w:rPr>
          <w:rFonts w:ascii="Arial" w:hAnsi="Arial" w:cs="Arial"/>
          <w:color w:val="000000"/>
          <w:sz w:val="20"/>
          <w:szCs w:val="20"/>
        </w:rPr>
        <w:t>od</w:t>
      </w:r>
      <w:commentRangeEnd w:id="216"/>
      <w:r w:rsidR="000D1DD2">
        <w:rPr>
          <w:rStyle w:val="CommentReference"/>
          <w:rFonts w:ascii="Times New Roman" w:eastAsia="Times New Roman" w:hAnsi="Times New Roman" w:cs="Times New Roman"/>
        </w:rPr>
        <w:commentReference w:id="216"/>
      </w:r>
      <w:r w:rsidRPr="00A508E1">
        <w:rPr>
          <w:rFonts w:ascii="Arial" w:hAnsi="Arial" w:cs="Arial"/>
          <w:color w:val="000000"/>
          <w:sz w:val="20"/>
          <w:szCs w:val="20"/>
        </w:rPr>
        <w:t xml:space="preserve">. </w:t>
      </w:r>
      <w:commentRangeStart w:id="217"/>
      <w:r w:rsidR="003B3B20">
        <w:rPr>
          <w:rFonts w:ascii="Arial" w:hAnsi="Arial" w:cs="Arial"/>
          <w:color w:val="000000"/>
          <w:sz w:val="20"/>
          <w:szCs w:val="20"/>
        </w:rPr>
        <w:t>A cohort is considered students in a specific grade in a given county</w:t>
      </w:r>
      <w:commentRangeEnd w:id="217"/>
      <w:r w:rsidR="00081E8D">
        <w:rPr>
          <w:rStyle w:val="CommentReference"/>
          <w:rFonts w:ascii="Times New Roman" w:eastAsia="Times New Roman" w:hAnsi="Times New Roman" w:cs="Times New Roman"/>
        </w:rPr>
        <w:commentReference w:id="217"/>
      </w:r>
      <w:r w:rsidR="003B3B20">
        <w:rPr>
          <w:rFonts w:ascii="Arial" w:hAnsi="Arial" w:cs="Arial"/>
          <w:color w:val="000000"/>
          <w:sz w:val="20"/>
          <w:szCs w:val="20"/>
        </w:rPr>
        <w:t>. The model</w:t>
      </w:r>
      <w:ins w:id="218" w:author="Gabriella Meltzer" w:date="2023-12-02T17:49:00Z">
        <w:r w:rsidR="007058B4">
          <w:rPr>
            <w:rFonts w:ascii="Arial" w:hAnsi="Arial" w:cs="Arial"/>
            <w:color w:val="000000"/>
            <w:sz w:val="20"/>
            <w:szCs w:val="20"/>
          </w:rPr>
          <w:t xml:space="preserve"> met </w:t>
        </w:r>
      </w:ins>
      <w:ins w:id="219" w:author="Gabriella Meltzer" w:date="2023-12-02T17:48:00Z">
        <w:r w:rsidR="007058B4">
          <w:rPr>
            <w:rFonts w:ascii="Arial" w:hAnsi="Arial" w:cs="Arial"/>
            <w:color w:val="000000"/>
            <w:sz w:val="20"/>
            <w:szCs w:val="20"/>
          </w:rPr>
          <w:t>all necessary assumptions and</w:t>
        </w:r>
      </w:ins>
      <w:ins w:id="220" w:author="Gabriella Meltzer" w:date="2023-12-02T17:49:00Z">
        <w:r w:rsidR="007058B4">
          <w:rPr>
            <w:rFonts w:ascii="Arial" w:hAnsi="Arial" w:cs="Arial"/>
            <w:color w:val="000000"/>
            <w:sz w:val="20"/>
            <w:szCs w:val="20"/>
          </w:rPr>
          <w:t xml:space="preserve"> was</w:t>
        </w:r>
      </w:ins>
      <w:del w:id="221" w:author="Gabriella Meltzer" w:date="2023-12-02T17:49:00Z">
        <w:r w:rsidR="00093CA1" w:rsidDel="007058B4">
          <w:rPr>
            <w:rFonts w:ascii="Arial" w:hAnsi="Arial" w:cs="Arial"/>
            <w:color w:val="000000"/>
            <w:sz w:val="20"/>
            <w:szCs w:val="20"/>
          </w:rPr>
          <w:delText>,</w:delText>
        </w:r>
      </w:del>
      <w:r w:rsidR="00093CA1">
        <w:rPr>
          <w:rFonts w:ascii="Arial" w:hAnsi="Arial" w:cs="Arial"/>
          <w:color w:val="000000"/>
          <w:sz w:val="20"/>
          <w:szCs w:val="20"/>
        </w:rPr>
        <w:t xml:space="preserve"> </w:t>
      </w:r>
      <w:r w:rsidR="00947530">
        <w:rPr>
          <w:rFonts w:ascii="Arial" w:hAnsi="Arial" w:cs="Arial"/>
          <w:color w:val="000000"/>
          <w:sz w:val="20"/>
          <w:szCs w:val="20"/>
        </w:rPr>
        <w:t xml:space="preserve">based on those in other studies examining the effects of environmental exposures on standardized test scores </w:t>
      </w:r>
      <w:r w:rsidR="00947530">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{"citationID":"FO3b4qSz","properties":{"formattedCitation":"(48, 49)","plainCitation":"(48, 49)","noteIndex":0},"citationItems":[{"id":5,"uris":["http://zotero.org/groups/4923355/items/8KFNHHFX"],"itemData":{"id":5,"type":"article-journal","abstract":"Background: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00947530">
        <w:rPr>
          <w:rFonts w:ascii="Arial" w:hAnsi="Arial" w:cs="Arial"/>
          <w:color w:val="000000"/>
          <w:sz w:val="20"/>
          <w:szCs w:val="20"/>
        </w:rPr>
        <w:fldChar w:fldCharType="separate"/>
      </w:r>
      <w:r w:rsidR="006907C7">
        <w:rPr>
          <w:rFonts w:ascii="Arial" w:hAnsi="Arial" w:cs="Arial"/>
          <w:noProof/>
          <w:color w:val="000000"/>
          <w:sz w:val="20"/>
          <w:szCs w:val="20"/>
        </w:rPr>
        <w:t>(48, 49)</w:t>
      </w:r>
      <w:r w:rsidR="00947530">
        <w:rPr>
          <w:rFonts w:ascii="Arial" w:hAnsi="Arial" w:cs="Arial"/>
          <w:color w:val="000000"/>
          <w:sz w:val="20"/>
          <w:szCs w:val="20"/>
        </w:rPr>
        <w:fldChar w:fldCharType="end"/>
      </w:r>
      <w:ins w:id="222" w:author="Gabriella Meltzer" w:date="2023-12-02T17:49:00Z">
        <w:r w:rsidR="007058B4">
          <w:rPr>
            <w:rFonts w:ascii="Arial" w:hAnsi="Arial" w:cs="Arial"/>
            <w:color w:val="000000"/>
            <w:sz w:val="20"/>
            <w:szCs w:val="20"/>
          </w:rPr>
          <w:t>,</w:t>
        </w:r>
      </w:ins>
      <w:del w:id="223" w:author="Gabriella Meltzer" w:date="2023-12-02T17:49:00Z">
        <w:r w:rsidR="00093CA1" w:rsidDel="007058B4">
          <w:rPr>
            <w:rFonts w:ascii="Arial" w:hAnsi="Arial" w:cs="Arial"/>
            <w:color w:val="000000"/>
            <w:sz w:val="20"/>
            <w:szCs w:val="20"/>
          </w:rPr>
          <w:delText>,</w:delText>
        </w:r>
      </w:del>
      <w:r w:rsidR="003B3B20">
        <w:rPr>
          <w:rFonts w:ascii="Arial" w:hAnsi="Arial" w:cs="Arial"/>
          <w:color w:val="000000"/>
          <w:sz w:val="20"/>
          <w:szCs w:val="20"/>
        </w:rPr>
        <w:t xml:space="preserve"> </w:t>
      </w:r>
      <w:ins w:id="224" w:author="Gabriella Meltzer" w:date="2023-12-02T17:49:00Z">
        <w:r w:rsidR="007058B4">
          <w:rPr>
            <w:rFonts w:ascii="Arial" w:hAnsi="Arial" w:cs="Arial"/>
            <w:color w:val="000000"/>
            <w:sz w:val="20"/>
            <w:szCs w:val="20"/>
          </w:rPr>
          <w:t xml:space="preserve">The model </w:t>
        </w:r>
      </w:ins>
      <w:r w:rsidR="003B3B20">
        <w:rPr>
          <w:rFonts w:ascii="Arial" w:hAnsi="Arial" w:cs="Arial"/>
          <w:color w:val="000000"/>
          <w:sz w:val="20"/>
          <w:szCs w:val="20"/>
        </w:rPr>
        <w:t xml:space="preserve">was the following: </w:t>
      </w:r>
    </w:p>
    <w:p w14:paraId="71DC2243"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55AF0F39" w14:textId="64A2B630" w:rsidR="003B3B20" w:rsidRDefault="003B3B20" w:rsidP="00B74B77">
      <w:pPr>
        <w:pBdr>
          <w:top w:val="nil"/>
          <w:left w:val="nil"/>
          <w:bottom w:val="nil"/>
          <w:right w:val="nil"/>
          <w:between w:val="nil"/>
        </w:pBdr>
        <w:contextualSpacing/>
        <w:jc w:val="center"/>
        <w:rPr>
          <w:rFonts w:ascii="Arial" w:hAnsi="Arial" w:cs="Arial"/>
          <w:color w:val="000000"/>
          <w:sz w:val="20"/>
          <w:szCs w:val="20"/>
        </w:rPr>
      </w:pPr>
      <w:commentRangeStart w:id="225"/>
      <w:r>
        <w:rPr>
          <w:rFonts w:ascii="Arial" w:hAnsi="Arial" w:cs="Arial"/>
          <w:color w:val="000000"/>
          <w:sz w:val="20"/>
          <w:szCs w:val="20"/>
        </w:rPr>
        <w:t>Score</w:t>
      </w:r>
      <w:r w:rsidRPr="003B3B20">
        <w:rPr>
          <w:rFonts w:ascii="Arial" w:hAnsi="Arial" w:cs="Arial"/>
          <w:i/>
          <w:iCs/>
          <w:color w:val="000000"/>
          <w:sz w:val="20"/>
          <w:szCs w:val="20"/>
          <w:vertAlign w:val="subscript"/>
        </w:rPr>
        <w:t>itg</w:t>
      </w:r>
      <w:r w:rsidR="0051542A">
        <w:rPr>
          <w:rFonts w:ascii="Arial" w:hAnsi="Arial" w:cs="Arial"/>
          <w:i/>
          <w:iCs/>
          <w:color w:val="000000"/>
          <w:sz w:val="20"/>
          <w:szCs w:val="20"/>
          <w:vertAlign w:val="subscript"/>
        </w:rPr>
        <w:t>s</w:t>
      </w:r>
      <w:commentRangeEnd w:id="225"/>
      <w:r w:rsidR="001C13FF">
        <w:rPr>
          <w:rStyle w:val="CommentReference"/>
          <w:rFonts w:ascii="Times New Roman" w:eastAsia="Times New Roman" w:hAnsi="Times New Roman" w:cs="Times New Roman"/>
        </w:rPr>
        <w:commentReference w:id="225"/>
      </w:r>
      <w:r>
        <w:rPr>
          <w:rFonts w:ascii="Arial" w:hAnsi="Arial" w:cs="Arial"/>
          <w:color w:val="000000"/>
          <w:sz w:val="20"/>
          <w:szCs w:val="20"/>
        </w:rPr>
        <w:t xml:space="preserve"> = </w:t>
      </w:r>
      <w:r>
        <w:rPr>
          <w:rFonts w:ascii="Arial" w:hAnsi="Arial" w:cs="Arial"/>
          <w:color w:val="000000"/>
          <w:sz w:val="20"/>
          <w:szCs w:val="20"/>
        </w:rPr>
        <w:sym w:font="Symbol" w:char="F062"/>
      </w:r>
      <w:r w:rsidR="00EB23A1">
        <w:rPr>
          <w:rFonts w:ascii="Arial" w:hAnsi="Arial" w:cs="Arial"/>
          <w:color w:val="000000"/>
          <w:sz w:val="20"/>
          <w:szCs w:val="20"/>
          <w:vertAlign w:val="subscript"/>
        </w:rPr>
        <w:t>s</w:t>
      </w:r>
      <w:ins w:id="226" w:author="Gabriella Meltzer" w:date="2023-12-02T17:54:00Z">
        <w:r w:rsidR="007058B4">
          <w:rPr>
            <w:rFonts w:ascii="Arial" w:hAnsi="Arial" w:cs="Arial"/>
            <w:color w:val="000000"/>
            <w:sz w:val="20"/>
            <w:szCs w:val="20"/>
          </w:rPr>
          <w:t>Hurricane</w:t>
        </w:r>
      </w:ins>
      <w:del w:id="227" w:author="Gabriella Meltzer" w:date="2023-12-02T17:54:00Z">
        <w:r w:rsidDel="007058B4">
          <w:rPr>
            <w:rFonts w:ascii="Arial" w:hAnsi="Arial" w:cs="Arial"/>
            <w:color w:val="000000"/>
            <w:sz w:val="20"/>
            <w:szCs w:val="20"/>
          </w:rPr>
          <w:delText>Cyclone</w:delText>
        </w:r>
      </w:del>
      <w:r w:rsidR="0051542A">
        <w:rPr>
          <w:rFonts w:ascii="Arial" w:hAnsi="Arial" w:cs="Arial"/>
          <w:i/>
          <w:iCs/>
          <w:color w:val="000000"/>
          <w:sz w:val="20"/>
          <w:szCs w:val="20"/>
          <w:vertAlign w:val="subscript"/>
        </w:rPr>
        <w:t>i</w:t>
      </w:r>
      <w:r w:rsidRPr="003B3B20">
        <w:rPr>
          <w:rFonts w:ascii="Arial" w:hAnsi="Arial" w:cs="Arial"/>
          <w:i/>
          <w:iCs/>
          <w:color w:val="000000"/>
          <w:sz w:val="20"/>
          <w:szCs w:val="20"/>
          <w:vertAlign w:val="subscript"/>
        </w:rPr>
        <w:t>t</w:t>
      </w:r>
      <w:r w:rsidR="0051542A">
        <w:rPr>
          <w:rFonts w:ascii="Arial" w:hAnsi="Arial" w:cs="Arial"/>
          <w:i/>
          <w:iCs/>
          <w:color w:val="000000"/>
          <w:sz w:val="20"/>
          <w:szCs w:val="20"/>
          <w:vertAlign w:val="subscript"/>
        </w:rPr>
        <w:t>s</w:t>
      </w:r>
      <w:r>
        <w:rPr>
          <w:rFonts w:ascii="Arial" w:hAnsi="Arial" w:cs="Arial"/>
          <w:color w:val="000000"/>
          <w:sz w:val="20"/>
          <w:szCs w:val="20"/>
        </w:rPr>
        <w:t xml:space="preserve"> + </w:t>
      </w:r>
      <w:commentRangeStart w:id="228"/>
      <w:r>
        <w:rPr>
          <w:rFonts w:ascii="Arial" w:hAnsi="Arial" w:cs="Arial"/>
          <w:color w:val="000000"/>
          <w:sz w:val="20"/>
          <w:szCs w:val="20"/>
        </w:rPr>
        <w:sym w:font="Symbol" w:char="F0E5"/>
      </w:r>
      <w:r>
        <w:rPr>
          <w:rFonts w:ascii="Arial" w:hAnsi="Arial" w:cs="Arial"/>
          <w:color w:val="000000"/>
          <w:sz w:val="20"/>
          <w:szCs w:val="20"/>
        </w:rPr>
        <w:sym w:font="Symbol" w:char="F062"/>
      </w:r>
      <w:commentRangeEnd w:id="228"/>
      <w:r w:rsidR="0073670F">
        <w:rPr>
          <w:rStyle w:val="CommentReference"/>
          <w:rFonts w:ascii="Times New Roman" w:eastAsia="Times New Roman" w:hAnsi="Times New Roman" w:cs="Times New Roman"/>
        </w:rPr>
        <w:commentReference w:id="228"/>
      </w:r>
      <w:r>
        <w:rPr>
          <w:rFonts w:ascii="Arial" w:hAnsi="Arial" w:cs="Arial"/>
          <w:color w:val="000000"/>
          <w:sz w:val="20"/>
          <w:szCs w:val="20"/>
        </w:rPr>
        <w:t>Covariates</w:t>
      </w:r>
      <w:r w:rsidRPr="003B3B20">
        <w:rPr>
          <w:rFonts w:ascii="Arial" w:hAnsi="Arial" w:cs="Arial"/>
          <w:i/>
          <w:iCs/>
          <w:color w:val="000000"/>
          <w:sz w:val="20"/>
          <w:szCs w:val="20"/>
          <w:vertAlign w:val="subscript"/>
        </w:rPr>
        <w:t>itg</w:t>
      </w:r>
      <w:r>
        <w:rPr>
          <w:rFonts w:ascii="Arial" w:hAnsi="Arial" w:cs="Arial"/>
          <w:color w:val="000000"/>
          <w:sz w:val="20"/>
          <w:szCs w:val="20"/>
        </w:rPr>
        <w:t xml:space="preserve"> + Cohort</w:t>
      </w:r>
      <w:r w:rsidRPr="003B3B20">
        <w:rPr>
          <w:rFonts w:ascii="Arial" w:hAnsi="Arial" w:cs="Arial"/>
          <w:i/>
          <w:iCs/>
          <w:color w:val="000000"/>
          <w:sz w:val="20"/>
          <w:szCs w:val="20"/>
          <w:vertAlign w:val="subscript"/>
        </w:rPr>
        <w:t>ig</w:t>
      </w:r>
      <w:r>
        <w:rPr>
          <w:rFonts w:ascii="Arial" w:hAnsi="Arial" w:cs="Arial"/>
          <w:color w:val="000000"/>
          <w:sz w:val="20"/>
          <w:szCs w:val="20"/>
        </w:rPr>
        <w:t xml:space="preserve"> + </w:t>
      </w:r>
      <w:commentRangeStart w:id="229"/>
      <w:commentRangeStart w:id="230"/>
      <w:r>
        <w:rPr>
          <w:rFonts w:ascii="Arial" w:hAnsi="Arial" w:cs="Arial"/>
          <w:color w:val="000000"/>
          <w:sz w:val="20"/>
          <w:szCs w:val="20"/>
        </w:rPr>
        <w:t>Year</w:t>
      </w:r>
      <w:r w:rsidRPr="003B3B20">
        <w:rPr>
          <w:rFonts w:ascii="Arial" w:hAnsi="Arial" w:cs="Arial"/>
          <w:i/>
          <w:iCs/>
          <w:color w:val="000000"/>
          <w:sz w:val="20"/>
          <w:szCs w:val="20"/>
          <w:vertAlign w:val="subscript"/>
        </w:rPr>
        <w:t>t</w:t>
      </w:r>
      <w:r>
        <w:rPr>
          <w:rFonts w:ascii="Arial" w:hAnsi="Arial" w:cs="Arial"/>
          <w:color w:val="000000"/>
          <w:sz w:val="20"/>
          <w:szCs w:val="20"/>
        </w:rPr>
        <w:t xml:space="preserve"> </w:t>
      </w:r>
      <w:commentRangeEnd w:id="229"/>
      <w:r w:rsidR="00A94406">
        <w:rPr>
          <w:rStyle w:val="CommentReference"/>
          <w:rFonts w:ascii="Times New Roman" w:eastAsia="Times New Roman" w:hAnsi="Times New Roman" w:cs="Times New Roman"/>
        </w:rPr>
        <w:commentReference w:id="229"/>
      </w:r>
      <w:commentRangeEnd w:id="230"/>
      <w:r w:rsidR="00CF7AE0">
        <w:rPr>
          <w:rStyle w:val="CommentReference"/>
          <w:rFonts w:ascii="Times New Roman" w:eastAsia="Times New Roman" w:hAnsi="Times New Roman" w:cs="Times New Roman"/>
        </w:rPr>
        <w:commentReference w:id="230"/>
      </w:r>
      <w:r>
        <w:rPr>
          <w:rFonts w:ascii="Arial" w:hAnsi="Arial" w:cs="Arial"/>
          <w:color w:val="000000"/>
          <w:sz w:val="20"/>
          <w:szCs w:val="20"/>
        </w:rPr>
        <w:t xml:space="preserve">+ </w:t>
      </w:r>
      <w:r>
        <w:rPr>
          <w:rFonts w:ascii="Arial" w:hAnsi="Arial" w:cs="Arial"/>
          <w:color w:val="000000"/>
          <w:sz w:val="20"/>
          <w:szCs w:val="20"/>
        </w:rPr>
        <w:sym w:font="Symbol" w:char="F065"/>
      </w:r>
      <w:r w:rsidRPr="003B3B20">
        <w:rPr>
          <w:rFonts w:ascii="Arial" w:hAnsi="Arial" w:cs="Arial"/>
          <w:i/>
          <w:iCs/>
          <w:color w:val="000000"/>
          <w:sz w:val="20"/>
          <w:szCs w:val="20"/>
          <w:vertAlign w:val="subscript"/>
        </w:rPr>
        <w:t>itg</w:t>
      </w:r>
    </w:p>
    <w:p w14:paraId="17AF47E5" w14:textId="77777777" w:rsidR="003B3B20" w:rsidRDefault="003B3B20" w:rsidP="00885B55">
      <w:pPr>
        <w:pBdr>
          <w:top w:val="nil"/>
          <w:left w:val="nil"/>
          <w:bottom w:val="nil"/>
          <w:right w:val="nil"/>
          <w:between w:val="nil"/>
        </w:pBdr>
        <w:contextualSpacing/>
        <w:rPr>
          <w:rFonts w:ascii="Arial" w:hAnsi="Arial" w:cs="Arial"/>
          <w:color w:val="000000"/>
          <w:sz w:val="20"/>
          <w:szCs w:val="20"/>
        </w:rPr>
      </w:pPr>
    </w:p>
    <w:p w14:paraId="447B9023" w14:textId="2A2903BC" w:rsidR="000117DB" w:rsidRDefault="003B3B2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where </w:t>
      </w:r>
      <w:r w:rsidRPr="003B3B20">
        <w:rPr>
          <w:rFonts w:ascii="Arial" w:hAnsi="Arial" w:cs="Arial"/>
          <w:i/>
          <w:iCs/>
          <w:color w:val="000000"/>
          <w:sz w:val="20"/>
          <w:szCs w:val="20"/>
        </w:rPr>
        <w:t>i</w:t>
      </w:r>
      <w:r>
        <w:rPr>
          <w:rFonts w:ascii="Arial" w:hAnsi="Arial" w:cs="Arial"/>
          <w:color w:val="000000"/>
          <w:sz w:val="20"/>
          <w:szCs w:val="20"/>
        </w:rPr>
        <w:t xml:space="preserve"> was the county, </w:t>
      </w:r>
      <w:r w:rsidR="003C1C86">
        <w:rPr>
          <w:rFonts w:ascii="Arial" w:hAnsi="Arial" w:cs="Arial"/>
          <w:i/>
          <w:iCs/>
          <w:color w:val="000000"/>
          <w:sz w:val="20"/>
          <w:szCs w:val="20"/>
        </w:rPr>
        <w:t xml:space="preserve">s </w:t>
      </w:r>
      <w:r w:rsidR="003C1C86">
        <w:rPr>
          <w:rFonts w:ascii="Arial" w:hAnsi="Arial" w:cs="Arial"/>
          <w:color w:val="000000"/>
          <w:sz w:val="20"/>
          <w:szCs w:val="20"/>
        </w:rPr>
        <w:t xml:space="preserve">was the state, </w:t>
      </w:r>
      <w:r w:rsidRPr="003B3B20">
        <w:rPr>
          <w:rFonts w:ascii="Arial" w:hAnsi="Arial" w:cs="Arial"/>
          <w:i/>
          <w:iCs/>
          <w:color w:val="000000"/>
          <w:sz w:val="20"/>
          <w:szCs w:val="20"/>
        </w:rPr>
        <w:t>t</w:t>
      </w:r>
      <w:r>
        <w:rPr>
          <w:rFonts w:ascii="Arial" w:hAnsi="Arial" w:cs="Arial"/>
          <w:color w:val="000000"/>
          <w:sz w:val="20"/>
          <w:szCs w:val="20"/>
        </w:rPr>
        <w:t xml:space="preserve"> was the year, and </w:t>
      </w:r>
      <w:r w:rsidRPr="003B3B20">
        <w:rPr>
          <w:rFonts w:ascii="Arial" w:hAnsi="Arial" w:cs="Arial"/>
          <w:i/>
          <w:iCs/>
          <w:color w:val="000000"/>
          <w:sz w:val="20"/>
          <w:szCs w:val="20"/>
        </w:rPr>
        <w:t>g</w:t>
      </w:r>
      <w:r>
        <w:rPr>
          <w:rFonts w:ascii="Arial" w:hAnsi="Arial" w:cs="Arial"/>
          <w:color w:val="000000"/>
          <w:sz w:val="20"/>
          <w:szCs w:val="20"/>
        </w:rPr>
        <w:t xml:space="preserve"> was the grade. Score</w:t>
      </w:r>
      <w:r w:rsidRPr="003B3B20">
        <w:rPr>
          <w:rFonts w:ascii="Arial" w:hAnsi="Arial" w:cs="Arial"/>
          <w:i/>
          <w:iCs/>
          <w:color w:val="000000"/>
          <w:sz w:val="20"/>
          <w:szCs w:val="20"/>
          <w:vertAlign w:val="subscript"/>
        </w:rPr>
        <w:t>itg</w:t>
      </w:r>
      <w:r w:rsidR="007A7323">
        <w:rPr>
          <w:rFonts w:ascii="Arial" w:hAnsi="Arial" w:cs="Arial"/>
          <w:i/>
          <w:iCs/>
          <w:color w:val="000000"/>
          <w:sz w:val="20"/>
          <w:szCs w:val="20"/>
          <w:vertAlign w:val="subscript"/>
        </w:rPr>
        <w:t>s</w:t>
      </w:r>
      <w:r>
        <w:rPr>
          <w:rFonts w:ascii="Arial" w:hAnsi="Arial" w:cs="Arial"/>
          <w:color w:val="000000"/>
          <w:sz w:val="20"/>
          <w:szCs w:val="20"/>
        </w:rPr>
        <w:t xml:space="preserve"> was the average standardized test score for grade </w:t>
      </w:r>
      <w:r w:rsidRPr="003B3B20">
        <w:rPr>
          <w:rFonts w:ascii="Arial" w:hAnsi="Arial" w:cs="Arial"/>
          <w:i/>
          <w:iCs/>
          <w:color w:val="000000"/>
          <w:sz w:val="20"/>
          <w:szCs w:val="20"/>
        </w:rPr>
        <w:t>g</w:t>
      </w:r>
      <w:r>
        <w:rPr>
          <w:rFonts w:ascii="Arial" w:hAnsi="Arial" w:cs="Arial"/>
          <w:color w:val="000000"/>
          <w:sz w:val="20"/>
          <w:szCs w:val="20"/>
        </w:rPr>
        <w:t xml:space="preserve"> students in </w:t>
      </w:r>
      <w:r w:rsidR="007A7323">
        <w:rPr>
          <w:rFonts w:ascii="Arial" w:hAnsi="Arial" w:cs="Arial"/>
          <w:color w:val="000000"/>
          <w:sz w:val="20"/>
          <w:szCs w:val="20"/>
        </w:rPr>
        <w:t xml:space="preserve">state </w:t>
      </w:r>
      <w:r w:rsidR="007A7323" w:rsidRPr="007A7323">
        <w:rPr>
          <w:rFonts w:ascii="Arial" w:hAnsi="Arial" w:cs="Arial"/>
          <w:i/>
          <w:iCs/>
          <w:color w:val="000000"/>
          <w:sz w:val="20"/>
          <w:szCs w:val="20"/>
        </w:rPr>
        <w:t>s</w:t>
      </w:r>
      <w:r w:rsidR="007A7323" w:rsidRPr="007A7323">
        <w:rPr>
          <w:rFonts w:ascii="Arial" w:hAnsi="Arial" w:cs="Arial"/>
          <w:color w:val="000000"/>
          <w:sz w:val="20"/>
          <w:szCs w:val="20"/>
        </w:rPr>
        <w:t>,</w:t>
      </w:r>
      <w:r w:rsidR="007A7323">
        <w:rPr>
          <w:rFonts w:ascii="Arial" w:hAnsi="Arial" w:cs="Arial"/>
          <w:color w:val="000000"/>
          <w:sz w:val="20"/>
          <w:szCs w:val="20"/>
        </w:rPr>
        <w:t xml:space="preserve"> in </w:t>
      </w:r>
      <w:r>
        <w:rPr>
          <w:rFonts w:ascii="Arial" w:hAnsi="Arial" w:cs="Arial"/>
          <w:color w:val="000000"/>
          <w:sz w:val="20"/>
          <w:szCs w:val="20"/>
        </w:rPr>
        <w:t xml:space="preserve">county </w:t>
      </w:r>
      <w:r w:rsidR="007A7323">
        <w:rPr>
          <w:rFonts w:ascii="Arial" w:hAnsi="Arial" w:cs="Arial"/>
          <w:i/>
          <w:iCs/>
          <w:color w:val="000000"/>
          <w:sz w:val="20"/>
          <w:szCs w:val="20"/>
        </w:rPr>
        <w:t>i</w:t>
      </w:r>
      <w:r w:rsidR="007A7323" w:rsidRPr="007A7323">
        <w:rPr>
          <w:rFonts w:ascii="Arial" w:hAnsi="Arial" w:cs="Arial"/>
          <w:color w:val="000000"/>
          <w:sz w:val="20"/>
          <w:szCs w:val="20"/>
        </w:rPr>
        <w:t>,</w:t>
      </w:r>
      <w:r>
        <w:rPr>
          <w:rFonts w:ascii="Arial" w:hAnsi="Arial" w:cs="Arial"/>
          <w:color w:val="000000"/>
          <w:sz w:val="20"/>
          <w:szCs w:val="20"/>
        </w:rPr>
        <w:t xml:space="preserve"> in year </w:t>
      </w:r>
      <w:r w:rsidRPr="003B3B20">
        <w:rPr>
          <w:rFonts w:ascii="Arial" w:hAnsi="Arial" w:cs="Arial"/>
          <w:i/>
          <w:iCs/>
          <w:color w:val="000000"/>
          <w:sz w:val="20"/>
          <w:szCs w:val="20"/>
        </w:rPr>
        <w:t>t</w:t>
      </w:r>
      <w:r>
        <w:rPr>
          <w:rFonts w:ascii="Arial" w:hAnsi="Arial" w:cs="Arial"/>
          <w:color w:val="000000"/>
          <w:sz w:val="20"/>
          <w:szCs w:val="20"/>
        </w:rPr>
        <w:t xml:space="preserve">. </w:t>
      </w:r>
      <w:ins w:id="231" w:author="Gabriella Meltzer" w:date="2023-12-02T17:54:00Z">
        <w:r w:rsidR="007058B4">
          <w:rPr>
            <w:rFonts w:ascii="Arial" w:hAnsi="Arial" w:cs="Arial"/>
            <w:color w:val="000000"/>
            <w:sz w:val="20"/>
            <w:szCs w:val="20"/>
          </w:rPr>
          <w:t>Hurricane</w:t>
        </w:r>
      </w:ins>
      <w:del w:id="232" w:author="Gabriella Meltzer" w:date="2023-12-02T17:54:00Z">
        <w:r w:rsidDel="007058B4">
          <w:rPr>
            <w:rFonts w:ascii="Arial" w:hAnsi="Arial" w:cs="Arial"/>
            <w:color w:val="000000"/>
            <w:sz w:val="20"/>
            <w:szCs w:val="20"/>
          </w:rPr>
          <w:delText>Cyclone</w:delText>
        </w:r>
      </w:del>
      <w:r w:rsidRPr="003B3B20">
        <w:rPr>
          <w:rFonts w:ascii="Arial" w:hAnsi="Arial" w:cs="Arial"/>
          <w:i/>
          <w:iCs/>
          <w:color w:val="000000"/>
          <w:sz w:val="20"/>
          <w:szCs w:val="20"/>
          <w:vertAlign w:val="subscript"/>
        </w:rPr>
        <w:t>it</w:t>
      </w:r>
      <w:r w:rsidR="007A7323">
        <w:rPr>
          <w:rFonts w:ascii="Arial" w:hAnsi="Arial" w:cs="Arial"/>
          <w:i/>
          <w:iCs/>
          <w:color w:val="000000"/>
          <w:sz w:val="20"/>
          <w:szCs w:val="20"/>
          <w:vertAlign w:val="subscript"/>
        </w:rPr>
        <w:t>s</w:t>
      </w:r>
      <w:r>
        <w:rPr>
          <w:rFonts w:ascii="Arial" w:hAnsi="Arial" w:cs="Arial"/>
          <w:color w:val="000000"/>
          <w:sz w:val="20"/>
          <w:szCs w:val="20"/>
        </w:rPr>
        <w:t xml:space="preserve"> </w:t>
      </w:r>
      <w:r w:rsidR="00C47E5C">
        <w:rPr>
          <w:rFonts w:ascii="Arial" w:hAnsi="Arial" w:cs="Arial"/>
          <w:color w:val="000000"/>
          <w:sz w:val="20"/>
          <w:szCs w:val="20"/>
        </w:rPr>
        <w:t xml:space="preserve">was whether a </w:t>
      </w:r>
      <w:r w:rsidR="00665F29">
        <w:rPr>
          <w:rFonts w:ascii="Arial" w:hAnsi="Arial" w:cs="Arial"/>
          <w:color w:val="000000"/>
          <w:sz w:val="20"/>
          <w:szCs w:val="20"/>
        </w:rPr>
        <w:t xml:space="preserve">hurricane-force tropical </w:t>
      </w:r>
      <w:r w:rsidR="00C47E5C">
        <w:rPr>
          <w:rFonts w:ascii="Arial" w:hAnsi="Arial" w:cs="Arial"/>
          <w:color w:val="000000"/>
          <w:sz w:val="20"/>
          <w:szCs w:val="20"/>
        </w:rPr>
        <w:t>cyclone occurred in a given</w:t>
      </w:r>
      <w:r w:rsidR="007A7323">
        <w:rPr>
          <w:rFonts w:ascii="Arial" w:hAnsi="Arial" w:cs="Arial"/>
          <w:color w:val="000000"/>
          <w:sz w:val="20"/>
          <w:szCs w:val="20"/>
        </w:rPr>
        <w:t xml:space="preserve"> state </w:t>
      </w:r>
      <w:r w:rsidR="007A7323" w:rsidRPr="007A7323">
        <w:rPr>
          <w:rFonts w:ascii="Arial" w:hAnsi="Arial" w:cs="Arial"/>
          <w:i/>
          <w:iCs/>
          <w:color w:val="000000"/>
          <w:sz w:val="20"/>
          <w:szCs w:val="20"/>
        </w:rPr>
        <w:t>s</w:t>
      </w:r>
      <w:r w:rsidR="007A7323">
        <w:rPr>
          <w:rFonts w:ascii="Arial" w:hAnsi="Arial" w:cs="Arial"/>
          <w:color w:val="000000"/>
          <w:sz w:val="20"/>
          <w:szCs w:val="20"/>
        </w:rPr>
        <w:t xml:space="preserve">, </w:t>
      </w:r>
      <w:r w:rsidR="00C47E5C">
        <w:rPr>
          <w:rFonts w:ascii="Arial" w:hAnsi="Arial" w:cs="Arial"/>
          <w:color w:val="000000"/>
          <w:sz w:val="20"/>
          <w:szCs w:val="20"/>
        </w:rPr>
        <w:t xml:space="preserve">year </w:t>
      </w:r>
      <w:r w:rsidR="00C47E5C" w:rsidRPr="00C47E5C">
        <w:rPr>
          <w:rFonts w:ascii="Arial" w:hAnsi="Arial" w:cs="Arial"/>
          <w:i/>
          <w:iCs/>
          <w:color w:val="000000"/>
          <w:sz w:val="20"/>
          <w:szCs w:val="20"/>
        </w:rPr>
        <w:t>t</w:t>
      </w:r>
      <w:r w:rsidR="007A7323">
        <w:rPr>
          <w:rFonts w:ascii="Arial" w:hAnsi="Arial" w:cs="Arial"/>
          <w:color w:val="000000"/>
          <w:sz w:val="20"/>
          <w:szCs w:val="20"/>
        </w:rPr>
        <w:t xml:space="preserve">, </w:t>
      </w:r>
      <w:r w:rsidR="00C47E5C">
        <w:rPr>
          <w:rFonts w:ascii="Arial" w:hAnsi="Arial" w:cs="Arial"/>
          <w:color w:val="000000"/>
          <w:sz w:val="20"/>
          <w:szCs w:val="20"/>
        </w:rPr>
        <w:t>and county</w:t>
      </w:r>
      <w:r w:rsidR="00C47E5C" w:rsidRPr="00C47E5C">
        <w:rPr>
          <w:rFonts w:ascii="Arial" w:hAnsi="Arial" w:cs="Arial"/>
          <w:i/>
          <w:iCs/>
          <w:color w:val="000000"/>
          <w:sz w:val="20"/>
          <w:szCs w:val="20"/>
        </w:rPr>
        <w:t xml:space="preserve"> i</w:t>
      </w:r>
      <w:r w:rsidR="00C47E5C">
        <w:rPr>
          <w:rFonts w:ascii="Arial" w:hAnsi="Arial" w:cs="Arial"/>
          <w:color w:val="000000"/>
          <w:sz w:val="20"/>
          <w:szCs w:val="20"/>
        </w:rPr>
        <w:t>. Covariates</w:t>
      </w:r>
      <w:r w:rsidR="00C47E5C" w:rsidRPr="00C47E5C">
        <w:rPr>
          <w:rFonts w:ascii="Arial" w:hAnsi="Arial" w:cs="Arial"/>
          <w:i/>
          <w:iCs/>
          <w:color w:val="000000"/>
          <w:sz w:val="20"/>
          <w:szCs w:val="20"/>
          <w:vertAlign w:val="subscript"/>
        </w:rPr>
        <w:t>itg</w:t>
      </w:r>
      <w:r w:rsidR="00C47E5C">
        <w:rPr>
          <w:rFonts w:ascii="Arial" w:hAnsi="Arial" w:cs="Arial"/>
          <w:color w:val="000000"/>
          <w:sz w:val="20"/>
          <w:szCs w:val="20"/>
        </w:rPr>
        <w:t xml:space="preserve"> were covariates for grade </w:t>
      </w:r>
      <w:r w:rsidR="00C47E5C" w:rsidRPr="00C47E5C">
        <w:rPr>
          <w:rFonts w:ascii="Arial" w:hAnsi="Arial" w:cs="Arial"/>
          <w:i/>
          <w:iCs/>
          <w:color w:val="000000"/>
          <w:sz w:val="20"/>
          <w:szCs w:val="20"/>
        </w:rPr>
        <w:t>g</w:t>
      </w:r>
      <w:r w:rsidR="00C47E5C">
        <w:rPr>
          <w:rFonts w:ascii="Arial" w:hAnsi="Arial" w:cs="Arial"/>
          <w:color w:val="000000"/>
          <w:sz w:val="20"/>
          <w:szCs w:val="20"/>
        </w:rPr>
        <w:t xml:space="preserve"> students in </w:t>
      </w:r>
      <w:r w:rsidR="00C47E5C" w:rsidRPr="00C47E5C">
        <w:rPr>
          <w:rFonts w:ascii="Arial" w:hAnsi="Arial" w:cs="Arial"/>
          <w:i/>
          <w:iCs/>
          <w:color w:val="000000"/>
          <w:sz w:val="20"/>
          <w:szCs w:val="20"/>
        </w:rPr>
        <w:t xml:space="preserve">i </w:t>
      </w:r>
      <w:r w:rsidR="00C47E5C">
        <w:rPr>
          <w:rFonts w:ascii="Arial" w:hAnsi="Arial" w:cs="Arial"/>
          <w:color w:val="000000"/>
          <w:sz w:val="20"/>
          <w:szCs w:val="20"/>
        </w:rPr>
        <w:t xml:space="preserve">county in a given year </w:t>
      </w:r>
      <w:r w:rsidR="00C47E5C" w:rsidRPr="00C47E5C">
        <w:rPr>
          <w:rFonts w:ascii="Arial" w:hAnsi="Arial" w:cs="Arial"/>
          <w:i/>
          <w:iCs/>
          <w:color w:val="000000"/>
          <w:sz w:val="20"/>
          <w:szCs w:val="20"/>
        </w:rPr>
        <w:t>t</w:t>
      </w:r>
      <w:r w:rsidR="00C47E5C">
        <w:rPr>
          <w:rFonts w:ascii="Arial" w:hAnsi="Arial" w:cs="Arial"/>
          <w:color w:val="000000"/>
          <w:sz w:val="20"/>
          <w:szCs w:val="20"/>
        </w:rPr>
        <w:t>. Cohort</w:t>
      </w:r>
      <w:r w:rsidR="00C47E5C" w:rsidRPr="00C47E5C">
        <w:rPr>
          <w:rFonts w:ascii="Arial" w:hAnsi="Arial" w:cs="Arial"/>
          <w:i/>
          <w:iCs/>
          <w:color w:val="000000"/>
          <w:sz w:val="20"/>
          <w:szCs w:val="20"/>
          <w:vertAlign w:val="subscript"/>
        </w:rPr>
        <w:t>ig</w:t>
      </w:r>
      <w:r w:rsidR="00C47E5C">
        <w:rPr>
          <w:rFonts w:ascii="Arial" w:hAnsi="Arial" w:cs="Arial"/>
          <w:color w:val="000000"/>
          <w:sz w:val="20"/>
          <w:szCs w:val="20"/>
        </w:rPr>
        <w:t xml:space="preserve"> and Year</w:t>
      </w:r>
      <w:r w:rsidR="00C47E5C" w:rsidRPr="00C47E5C">
        <w:rPr>
          <w:rFonts w:ascii="Arial" w:hAnsi="Arial" w:cs="Arial"/>
          <w:i/>
          <w:iCs/>
          <w:color w:val="000000"/>
          <w:sz w:val="20"/>
          <w:szCs w:val="20"/>
          <w:vertAlign w:val="subscript"/>
        </w:rPr>
        <w:t>t</w:t>
      </w:r>
      <w:r w:rsidR="00C47E5C">
        <w:rPr>
          <w:rFonts w:ascii="Arial" w:hAnsi="Arial" w:cs="Arial"/>
          <w:color w:val="000000"/>
          <w:sz w:val="20"/>
          <w:szCs w:val="20"/>
        </w:rPr>
        <w:t xml:space="preserve"> were cohort and year fixed effects, </w:t>
      </w:r>
      <w:ins w:id="233" w:author="Gabriella Meltzer" w:date="2023-12-02T17:52:00Z">
        <w:r w:rsidR="007058B4">
          <w:rPr>
            <w:rFonts w:ascii="Arial" w:hAnsi="Arial" w:cs="Arial"/>
            <w:color w:val="000000"/>
            <w:sz w:val="20"/>
            <w:szCs w:val="20"/>
          </w:rPr>
          <w:t xml:space="preserve">the interaction between state </w:t>
        </w:r>
        <w:r w:rsidR="007058B4" w:rsidRPr="007058B4">
          <w:rPr>
            <w:rFonts w:ascii="Arial" w:hAnsi="Arial" w:cs="Arial"/>
            <w:i/>
            <w:iCs/>
            <w:color w:val="000000"/>
            <w:sz w:val="20"/>
            <w:szCs w:val="20"/>
            <w:rPrChange w:id="234" w:author="Gabriella Meltzer" w:date="2023-12-02T17:54:00Z">
              <w:rPr>
                <w:rFonts w:ascii="Arial" w:hAnsi="Arial" w:cs="Arial"/>
                <w:color w:val="000000"/>
                <w:sz w:val="20"/>
                <w:szCs w:val="20"/>
              </w:rPr>
            </w:rPrChange>
          </w:rPr>
          <w:t>s</w:t>
        </w:r>
        <w:r w:rsidR="007058B4">
          <w:rPr>
            <w:rFonts w:ascii="Arial" w:hAnsi="Arial" w:cs="Arial"/>
            <w:color w:val="000000"/>
            <w:sz w:val="20"/>
            <w:szCs w:val="20"/>
          </w:rPr>
          <w:t xml:space="preserve"> and</w:t>
        </w:r>
      </w:ins>
      <w:ins w:id="235" w:author="Gabriella Meltzer" w:date="2023-12-02T17:54:00Z">
        <w:r w:rsidR="007058B4">
          <w:rPr>
            <w:rFonts w:ascii="Arial" w:hAnsi="Arial" w:cs="Arial"/>
            <w:color w:val="000000"/>
            <w:sz w:val="20"/>
            <w:szCs w:val="20"/>
          </w:rPr>
          <w:t xml:space="preserve"> treatment of hurrican</w:t>
        </w:r>
      </w:ins>
      <w:ins w:id="236" w:author="Gabriella Meltzer" w:date="2023-12-02T17:55:00Z">
        <w:r w:rsidR="007058B4">
          <w:rPr>
            <w:rFonts w:ascii="Arial" w:hAnsi="Arial" w:cs="Arial"/>
            <w:color w:val="000000"/>
            <w:sz w:val="20"/>
            <w:szCs w:val="20"/>
          </w:rPr>
          <w:t>e exposure were random effects,</w:t>
        </w:r>
      </w:ins>
      <w:ins w:id="237" w:author="Gabriella Meltzer" w:date="2023-12-02T17:52:00Z">
        <w:r w:rsidR="007058B4">
          <w:rPr>
            <w:rFonts w:ascii="Arial" w:hAnsi="Arial" w:cs="Arial"/>
            <w:color w:val="000000"/>
            <w:sz w:val="20"/>
            <w:szCs w:val="20"/>
          </w:rPr>
          <w:t xml:space="preserve"> </w:t>
        </w:r>
      </w:ins>
      <w:r w:rsidR="00C47E5C">
        <w:rPr>
          <w:rFonts w:ascii="Arial" w:hAnsi="Arial" w:cs="Arial"/>
          <w:color w:val="000000"/>
          <w:sz w:val="20"/>
          <w:szCs w:val="20"/>
        </w:rPr>
        <w:t xml:space="preserve">and </w:t>
      </w:r>
      <w:r w:rsidR="00C47E5C">
        <w:rPr>
          <w:rFonts w:ascii="Arial" w:hAnsi="Arial" w:cs="Arial"/>
          <w:color w:val="000000"/>
          <w:sz w:val="20"/>
          <w:szCs w:val="20"/>
        </w:rPr>
        <w:sym w:font="Symbol" w:char="F065"/>
      </w:r>
      <w:r w:rsidR="00C47E5C" w:rsidRPr="003B3B20">
        <w:rPr>
          <w:rFonts w:ascii="Arial" w:hAnsi="Arial" w:cs="Arial"/>
          <w:i/>
          <w:iCs/>
          <w:color w:val="000000"/>
          <w:sz w:val="20"/>
          <w:szCs w:val="20"/>
          <w:vertAlign w:val="subscript"/>
        </w:rPr>
        <w:t>itg</w:t>
      </w:r>
      <w:r w:rsidR="00C47E5C">
        <w:rPr>
          <w:rFonts w:ascii="Arial" w:hAnsi="Arial" w:cs="Arial"/>
          <w:color w:val="000000"/>
          <w:sz w:val="20"/>
          <w:szCs w:val="20"/>
        </w:rPr>
        <w:t xml:space="preserve"> was the random </w:t>
      </w:r>
      <w:commentRangeStart w:id="238"/>
      <w:commentRangeStart w:id="239"/>
      <w:commentRangeStart w:id="240"/>
      <w:commentRangeStart w:id="241"/>
      <w:r w:rsidR="00C47E5C">
        <w:rPr>
          <w:rFonts w:ascii="Arial" w:hAnsi="Arial" w:cs="Arial"/>
          <w:color w:val="000000"/>
          <w:sz w:val="20"/>
          <w:szCs w:val="20"/>
        </w:rPr>
        <w:t>error</w:t>
      </w:r>
      <w:commentRangeEnd w:id="238"/>
      <w:r w:rsidR="001D60DE">
        <w:rPr>
          <w:rStyle w:val="CommentReference"/>
          <w:rFonts w:ascii="Times New Roman" w:eastAsia="Times New Roman" w:hAnsi="Times New Roman" w:cs="Times New Roman"/>
        </w:rPr>
        <w:commentReference w:id="238"/>
      </w:r>
      <w:commentRangeEnd w:id="239"/>
      <w:r w:rsidR="007C7537">
        <w:rPr>
          <w:rStyle w:val="CommentReference"/>
          <w:rFonts w:ascii="Times New Roman" w:eastAsia="Times New Roman" w:hAnsi="Times New Roman" w:cs="Times New Roman"/>
        </w:rPr>
        <w:commentReference w:id="239"/>
      </w:r>
      <w:commentRangeEnd w:id="240"/>
      <w:r w:rsidR="00081E8D">
        <w:rPr>
          <w:rStyle w:val="CommentReference"/>
          <w:rFonts w:ascii="Times New Roman" w:eastAsia="Times New Roman" w:hAnsi="Times New Roman" w:cs="Times New Roman"/>
        </w:rPr>
        <w:commentReference w:id="240"/>
      </w:r>
      <w:commentRangeEnd w:id="241"/>
      <w:r w:rsidR="0073670F">
        <w:rPr>
          <w:rStyle w:val="CommentReference"/>
          <w:rFonts w:ascii="Times New Roman" w:eastAsia="Times New Roman" w:hAnsi="Times New Roman" w:cs="Times New Roman"/>
        </w:rPr>
        <w:commentReference w:id="241"/>
      </w:r>
      <w:r w:rsidR="00C47E5C">
        <w:rPr>
          <w:rFonts w:ascii="Arial" w:hAnsi="Arial" w:cs="Arial"/>
          <w:color w:val="000000"/>
          <w:sz w:val="20"/>
          <w:szCs w:val="20"/>
        </w:rPr>
        <w:t>.</w:t>
      </w:r>
      <w:del w:id="242" w:author="Gabriella Meltzer" w:date="2023-12-02T19:25:00Z">
        <w:r w:rsidR="00C47E5C" w:rsidDel="00A45D7E">
          <w:rPr>
            <w:rFonts w:ascii="Arial" w:hAnsi="Arial" w:cs="Arial"/>
            <w:color w:val="000000"/>
            <w:sz w:val="20"/>
            <w:szCs w:val="20"/>
          </w:rPr>
          <w:delText xml:space="preserve"> </w:delText>
        </w:r>
      </w:del>
    </w:p>
    <w:p w14:paraId="1061ECB3"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272C4ABA" w14:textId="27DF4174" w:rsidR="003C1C86" w:rsidRDefault="00285EE5"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We used weakly informative priors so that </w:t>
      </w:r>
      <w:r w:rsidR="008646BF">
        <w:rPr>
          <w:rFonts w:ascii="Arial" w:hAnsi="Arial" w:cs="Arial"/>
          <w:color w:val="000000"/>
          <w:sz w:val="20"/>
          <w:szCs w:val="20"/>
        </w:rPr>
        <w:t>parameter estimation would be driven by the data.</w:t>
      </w:r>
      <w:r w:rsidR="00850252">
        <w:rPr>
          <w:rFonts w:ascii="Arial" w:hAnsi="Arial" w:cs="Arial"/>
          <w:color w:val="000000"/>
          <w:sz w:val="20"/>
          <w:szCs w:val="20"/>
        </w:rPr>
        <w:t xml:space="preserve"> All </w:t>
      </w:r>
      <w:r w:rsidR="00850252">
        <w:rPr>
          <w:rFonts w:ascii="Arial" w:hAnsi="Arial" w:cs="Arial"/>
          <w:color w:val="000000"/>
          <w:sz w:val="20"/>
          <w:szCs w:val="20"/>
        </w:rPr>
        <w:sym w:font="Symbol" w:char="F062"/>
      </w:r>
      <w:r w:rsidR="00850252">
        <w:rPr>
          <w:rFonts w:ascii="Arial" w:hAnsi="Arial" w:cs="Arial"/>
          <w:color w:val="000000"/>
          <w:sz w:val="20"/>
          <w:szCs w:val="20"/>
        </w:rPr>
        <w:t xml:space="preserve"> terms were assigned </w:t>
      </w:r>
      <w:r w:rsidR="00850252" w:rsidRPr="004C116D">
        <w:rPr>
          <w:rFonts w:ascii="Arial" w:hAnsi="Arial" w:cs="Arial"/>
          <w:color w:val="000000"/>
          <w:sz w:val="20"/>
          <w:szCs w:val="20"/>
        </w:rPr>
        <w:t>N</w:t>
      </w:r>
      <w:r w:rsidR="00850252">
        <w:rPr>
          <w:rFonts w:ascii="Arial" w:hAnsi="Arial" w:cs="Arial"/>
          <w:color w:val="000000"/>
          <w:sz w:val="20"/>
          <w:szCs w:val="20"/>
        </w:rPr>
        <w:t>(0,1000) priors.</w:t>
      </w:r>
      <w:r w:rsidR="00674B6F">
        <w:rPr>
          <w:rFonts w:ascii="Arial" w:hAnsi="Arial" w:cs="Arial"/>
          <w:color w:val="000000"/>
          <w:sz w:val="20"/>
          <w:szCs w:val="20"/>
        </w:rPr>
        <w:t xml:space="preserve"> </w:t>
      </w:r>
      <w:r w:rsidR="00E5185B">
        <w:rPr>
          <w:rFonts w:ascii="Arial" w:hAnsi="Arial" w:cs="Arial"/>
          <w:color w:val="000000"/>
          <w:sz w:val="20"/>
          <w:szCs w:val="20"/>
        </w:rPr>
        <w:t xml:space="preserve">We assigned </w:t>
      </w:r>
      <w:commentRangeStart w:id="243"/>
      <w:commentRangeStart w:id="244"/>
      <w:r w:rsidR="00E5185B">
        <w:rPr>
          <w:rFonts w:ascii="Arial" w:hAnsi="Arial" w:cs="Arial"/>
          <w:color w:val="000000"/>
          <w:sz w:val="20"/>
          <w:szCs w:val="20"/>
        </w:rPr>
        <w:t>r</w:t>
      </w:r>
      <w:r w:rsidR="004C116D">
        <w:rPr>
          <w:rFonts w:ascii="Arial" w:hAnsi="Arial" w:cs="Arial"/>
          <w:color w:val="000000"/>
          <w:sz w:val="20"/>
          <w:szCs w:val="20"/>
        </w:rPr>
        <w:t xml:space="preserve">andom effects </w:t>
      </w:r>
      <w:commentRangeEnd w:id="243"/>
      <w:r w:rsidR="00B22E7A">
        <w:rPr>
          <w:rStyle w:val="CommentReference"/>
          <w:rFonts w:ascii="Times New Roman" w:eastAsia="Times New Roman" w:hAnsi="Times New Roman" w:cs="Times New Roman"/>
        </w:rPr>
        <w:commentReference w:id="243"/>
      </w:r>
      <w:commentRangeEnd w:id="244"/>
      <w:r w:rsidR="0073670F">
        <w:rPr>
          <w:rStyle w:val="CommentReference"/>
          <w:rFonts w:ascii="Times New Roman" w:eastAsia="Times New Roman" w:hAnsi="Times New Roman" w:cs="Times New Roman"/>
        </w:rPr>
        <w:commentReference w:id="244"/>
      </w:r>
      <w:r w:rsidR="00E5185B">
        <w:rPr>
          <w:rFonts w:ascii="Arial" w:hAnsi="Arial" w:cs="Arial"/>
          <w:color w:val="000000"/>
          <w:sz w:val="20"/>
          <w:szCs w:val="20"/>
        </w:rPr>
        <w:t>to have</w:t>
      </w:r>
      <w:r w:rsidR="004C116D">
        <w:rPr>
          <w:rFonts w:ascii="Arial" w:hAnsi="Arial" w:cs="Arial"/>
          <w:color w:val="000000"/>
          <w:sz w:val="20"/>
          <w:szCs w:val="20"/>
        </w:rPr>
        <w:t xml:space="preserve"> logGamma(</w:t>
      </w:r>
      <w:r w:rsidR="004C116D">
        <w:rPr>
          <w:rFonts w:ascii="Arial" w:hAnsi="Arial" w:cs="Arial"/>
          <w:color w:val="000000"/>
          <w:sz w:val="20"/>
          <w:szCs w:val="20"/>
        </w:rPr>
        <w:sym w:font="Symbol" w:char="F071"/>
      </w:r>
      <w:r w:rsidR="004C116D">
        <w:rPr>
          <w:rFonts w:ascii="Arial" w:hAnsi="Arial" w:cs="Arial"/>
          <w:color w:val="000000"/>
          <w:sz w:val="20"/>
          <w:szCs w:val="20"/>
        </w:rPr>
        <w:t>,</w:t>
      </w:r>
      <w:r w:rsidR="004C116D">
        <w:rPr>
          <w:rFonts w:ascii="Arial" w:hAnsi="Arial" w:cs="Arial"/>
          <w:color w:val="000000"/>
          <w:sz w:val="20"/>
          <w:szCs w:val="20"/>
        </w:rPr>
        <w:sym w:font="Symbol" w:char="F064"/>
      </w:r>
      <w:r w:rsidR="004C116D">
        <w:rPr>
          <w:rFonts w:ascii="Arial" w:hAnsi="Arial" w:cs="Arial"/>
          <w:color w:val="000000"/>
          <w:sz w:val="20"/>
          <w:szCs w:val="20"/>
        </w:rPr>
        <w:t xml:space="preserve">) priors with shape </w:t>
      </w:r>
      <w:r w:rsidR="004C116D">
        <w:rPr>
          <w:rFonts w:ascii="Arial" w:hAnsi="Arial" w:cs="Arial"/>
          <w:color w:val="000000"/>
          <w:sz w:val="20"/>
          <w:szCs w:val="20"/>
        </w:rPr>
        <w:sym w:font="Symbol" w:char="F071"/>
      </w:r>
      <w:r w:rsidR="004C116D">
        <w:rPr>
          <w:rFonts w:ascii="Arial" w:hAnsi="Arial" w:cs="Arial"/>
          <w:color w:val="000000"/>
          <w:sz w:val="20"/>
          <w:szCs w:val="20"/>
        </w:rPr>
        <w:t xml:space="preserve"> and rate </w:t>
      </w:r>
      <w:r w:rsidR="004C116D">
        <w:rPr>
          <w:rFonts w:ascii="Arial" w:hAnsi="Arial" w:cs="Arial"/>
          <w:color w:val="000000"/>
          <w:sz w:val="20"/>
          <w:szCs w:val="20"/>
        </w:rPr>
        <w:sym w:font="Symbol" w:char="F064"/>
      </w:r>
      <w:r w:rsidR="004C116D">
        <w:rPr>
          <w:rFonts w:ascii="Arial" w:hAnsi="Arial" w:cs="Arial"/>
          <w:color w:val="000000"/>
          <w:sz w:val="20"/>
          <w:szCs w:val="20"/>
        </w:rPr>
        <w:t xml:space="preserve"> = 0.001.</w:t>
      </w:r>
      <w:r w:rsidR="00E45095">
        <w:rPr>
          <w:rFonts w:ascii="Arial" w:hAnsi="Arial" w:cs="Arial"/>
          <w:color w:val="000000"/>
          <w:sz w:val="20"/>
          <w:szCs w:val="20"/>
        </w:rPr>
        <w:t xml:space="preserve"> We based our reported positive and negative associations on point estimates with two-sided 95% credible intervals </w:t>
      </w:r>
      <w:commentRangeStart w:id="245"/>
      <w:r w:rsidR="00E45095">
        <w:rPr>
          <w:rFonts w:ascii="Arial" w:hAnsi="Arial" w:cs="Arial"/>
          <w:color w:val="000000"/>
          <w:sz w:val="20"/>
          <w:szCs w:val="20"/>
        </w:rPr>
        <w:t>that excluded the null</w:t>
      </w:r>
      <w:commentRangeEnd w:id="245"/>
      <w:r w:rsidR="00B22E7A">
        <w:rPr>
          <w:rStyle w:val="CommentReference"/>
          <w:rFonts w:ascii="Times New Roman" w:eastAsia="Times New Roman" w:hAnsi="Times New Roman" w:cs="Times New Roman"/>
        </w:rPr>
        <w:commentReference w:id="245"/>
      </w:r>
      <w:r w:rsidR="00E45095">
        <w:rPr>
          <w:rFonts w:ascii="Arial" w:hAnsi="Arial" w:cs="Arial"/>
          <w:color w:val="000000"/>
          <w:sz w:val="20"/>
          <w:szCs w:val="20"/>
        </w:rPr>
        <w:t xml:space="preserve">. </w:t>
      </w:r>
      <w:commentRangeStart w:id="246"/>
      <w:r w:rsidR="00E45095">
        <w:rPr>
          <w:rFonts w:ascii="Arial" w:hAnsi="Arial" w:cs="Arial"/>
          <w:color w:val="000000"/>
          <w:sz w:val="20"/>
          <w:szCs w:val="20"/>
        </w:rPr>
        <w:t xml:space="preserve">We obtained comparative analyses of effect estimates </w:t>
      </w:r>
      <w:commentRangeEnd w:id="246"/>
      <w:r w:rsidR="00030D0F">
        <w:rPr>
          <w:rStyle w:val="CommentReference"/>
          <w:rFonts w:ascii="Times New Roman" w:eastAsia="Times New Roman" w:hAnsi="Times New Roman" w:cs="Times New Roman"/>
        </w:rPr>
        <w:commentReference w:id="246"/>
      </w:r>
      <w:r w:rsidR="00E45095">
        <w:rPr>
          <w:rFonts w:ascii="Arial" w:hAnsi="Arial" w:cs="Arial"/>
          <w:color w:val="000000"/>
          <w:sz w:val="20"/>
          <w:szCs w:val="20"/>
        </w:rPr>
        <w:t xml:space="preserve">through a formal comparative analysis of 1,000 draws from the posterior marginal distribution of each effect estimate. The proportion of draws that was greater than the other set of draws represented the probability that one effect estimate was greater than its comparator </w:t>
      </w:r>
      <w:r w:rsidR="00E45095">
        <w:rPr>
          <w:rFonts w:ascii="Arial" w:hAnsi="Arial" w:cs="Arial"/>
          <w:color w:val="000000"/>
          <w:sz w:val="20"/>
          <w:szCs w:val="20"/>
        </w:rPr>
        <w:fldChar w:fldCharType="begin"/>
      </w:r>
      <w:r w:rsidR="006907C7">
        <w:rPr>
          <w:rFonts w:ascii="Arial" w:hAnsi="Arial" w:cs="Arial"/>
          <w:color w:val="000000"/>
          <w:sz w:val="20"/>
          <w:szCs w:val="20"/>
        </w:rPr>
        <w:instrText xml:space="preserve"> ADDIN ZOTERO_ITEM CSL_CITATION {"citationID":"ryoAbDgx","properties":{"formattedCitation":"(50)","plainCitation":"(50)","noteIndex":0},"citationItems":[{"id":2715,"uris":["http://zotero.org/groups/4923355/items/6Y3CL4PI"],"itemData":{"id":2715,"type":"book","abstract":"Winner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00E45095">
        <w:rPr>
          <w:rFonts w:ascii="Arial" w:hAnsi="Arial" w:cs="Arial"/>
          <w:color w:val="000000"/>
          <w:sz w:val="20"/>
          <w:szCs w:val="20"/>
        </w:rPr>
        <w:fldChar w:fldCharType="separate"/>
      </w:r>
      <w:r w:rsidR="006907C7">
        <w:rPr>
          <w:rFonts w:ascii="Arial" w:hAnsi="Arial" w:cs="Arial"/>
          <w:noProof/>
          <w:color w:val="000000"/>
          <w:sz w:val="20"/>
          <w:szCs w:val="20"/>
        </w:rPr>
        <w:t>(50)</w:t>
      </w:r>
      <w:r w:rsidR="00E45095">
        <w:rPr>
          <w:rFonts w:ascii="Arial" w:hAnsi="Arial" w:cs="Arial"/>
          <w:color w:val="000000"/>
          <w:sz w:val="20"/>
          <w:szCs w:val="20"/>
        </w:rPr>
        <w:fldChar w:fldCharType="end"/>
      </w:r>
      <w:r w:rsidR="00E45095">
        <w:rPr>
          <w:rFonts w:ascii="Arial" w:hAnsi="Arial" w:cs="Arial"/>
          <w:color w:val="000000"/>
          <w:sz w:val="20"/>
          <w:szCs w:val="20"/>
        </w:rPr>
        <w:t>.</w:t>
      </w:r>
    </w:p>
    <w:p w14:paraId="738DF209" w14:textId="77777777" w:rsidR="000117DB" w:rsidRDefault="000117DB" w:rsidP="00885B55">
      <w:pPr>
        <w:pBdr>
          <w:top w:val="nil"/>
          <w:left w:val="nil"/>
          <w:bottom w:val="nil"/>
          <w:right w:val="nil"/>
          <w:between w:val="nil"/>
        </w:pBdr>
        <w:contextualSpacing/>
        <w:rPr>
          <w:rFonts w:ascii="Arial" w:hAnsi="Arial" w:cs="Arial"/>
          <w:color w:val="000000"/>
          <w:sz w:val="20"/>
          <w:szCs w:val="20"/>
        </w:rPr>
      </w:pPr>
    </w:p>
    <w:p w14:paraId="120BCD86" w14:textId="759BE0C0" w:rsidR="00A508E1" w:rsidRPr="00A508E1" w:rsidRDefault="00A80FF3" w:rsidP="00885B55">
      <w:pPr>
        <w:pBdr>
          <w:top w:val="nil"/>
          <w:left w:val="nil"/>
          <w:bottom w:val="nil"/>
          <w:right w:val="nil"/>
          <w:between w:val="nil"/>
        </w:pBdr>
        <w:contextualSpacing/>
        <w:rPr>
          <w:rFonts w:ascii="Arial" w:hAnsi="Arial" w:cs="Arial"/>
          <w:color w:val="000000"/>
          <w:sz w:val="20"/>
          <w:szCs w:val="20"/>
        </w:rPr>
      </w:pPr>
      <w:r w:rsidRPr="00A80FF3">
        <w:rPr>
          <w:rFonts w:ascii="Arial" w:hAnsi="Arial" w:cs="Arial"/>
          <w:color w:val="000000"/>
          <w:sz w:val="20"/>
          <w:szCs w:val="20"/>
        </w:rPr>
        <w:t>We conducted statistical analysis in R version 4.</w:t>
      </w:r>
      <w:r>
        <w:rPr>
          <w:rFonts w:ascii="Arial" w:hAnsi="Arial" w:cs="Arial"/>
          <w:color w:val="000000"/>
          <w:sz w:val="20"/>
          <w:szCs w:val="20"/>
        </w:rPr>
        <w:t>3.</w:t>
      </w:r>
      <w:r w:rsidR="008646BF">
        <w:rPr>
          <w:rFonts w:ascii="Arial" w:hAnsi="Arial" w:cs="Arial"/>
          <w:color w:val="000000"/>
          <w:sz w:val="20"/>
          <w:szCs w:val="20"/>
        </w:rPr>
        <w:t>1</w:t>
      </w:r>
      <w:r w:rsidR="00EB45DC">
        <w:rPr>
          <w:rFonts w:ascii="Arial" w:hAnsi="Arial" w:cs="Arial"/>
          <w:color w:val="000000"/>
          <w:sz w:val="20"/>
          <w:szCs w:val="20"/>
        </w:rPr>
        <w:t>. We fitted</w:t>
      </w:r>
      <w:r w:rsidR="008646BF">
        <w:rPr>
          <w:rFonts w:ascii="Arial" w:hAnsi="Arial" w:cs="Arial"/>
          <w:color w:val="000000"/>
          <w:sz w:val="20"/>
          <w:szCs w:val="20"/>
        </w:rPr>
        <w:t xml:space="preserve"> all models using integrated nested Laplace approximation</w:t>
      </w:r>
      <w:r w:rsidR="00305C5A">
        <w:rPr>
          <w:rFonts w:ascii="Arial" w:hAnsi="Arial" w:cs="Arial"/>
          <w:color w:val="000000"/>
          <w:sz w:val="20"/>
          <w:szCs w:val="20"/>
        </w:rPr>
        <w:t xml:space="preserve"> (INLA) executed by the R-INLA software</w:t>
      </w:r>
      <w:r>
        <w:rPr>
          <w:rFonts w:ascii="Arial" w:hAnsi="Arial" w:cs="Arial"/>
          <w:color w:val="000000"/>
          <w:sz w:val="20"/>
          <w:szCs w:val="20"/>
        </w:rPr>
        <w:t xml:space="preserve">. </w:t>
      </w:r>
    </w:p>
    <w:p w14:paraId="69D85622"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p>
    <w:p w14:paraId="2B6D48FE" w14:textId="77777777" w:rsidR="00A508E1" w:rsidRPr="00A508E1" w:rsidRDefault="00A508E1" w:rsidP="00885B55">
      <w:pPr>
        <w:pBdr>
          <w:top w:val="nil"/>
          <w:left w:val="nil"/>
          <w:bottom w:val="nil"/>
          <w:right w:val="nil"/>
          <w:between w:val="nil"/>
        </w:pBdr>
        <w:contextualSpacing/>
        <w:rPr>
          <w:rFonts w:ascii="Arial" w:hAnsi="Arial" w:cs="Arial"/>
          <w:i/>
          <w:iCs/>
          <w:color w:val="000000"/>
          <w:sz w:val="20"/>
          <w:szCs w:val="20"/>
        </w:rPr>
      </w:pPr>
      <w:r w:rsidRPr="00A508E1">
        <w:rPr>
          <w:rFonts w:ascii="Arial" w:hAnsi="Arial" w:cs="Arial"/>
          <w:i/>
          <w:iCs/>
          <w:color w:val="000000"/>
          <w:sz w:val="20"/>
          <w:szCs w:val="20"/>
        </w:rPr>
        <w:t>Sensitivity analysis</w:t>
      </w:r>
    </w:p>
    <w:p w14:paraId="2E4CAF39" w14:textId="59B5D4CF" w:rsidR="00E6133D" w:rsidRDefault="006A327D"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We conducted sensitivity analyses</w:t>
      </w:r>
      <w:r w:rsidR="0098266C">
        <w:rPr>
          <w:rFonts w:ascii="Arial" w:hAnsi="Arial" w:cs="Arial"/>
          <w:color w:val="000000"/>
          <w:sz w:val="20"/>
          <w:szCs w:val="20"/>
        </w:rPr>
        <w:t xml:space="preserve"> </w:t>
      </w:r>
      <w:r w:rsidR="0074570B">
        <w:rPr>
          <w:rFonts w:ascii="Arial" w:hAnsi="Arial" w:cs="Arial"/>
          <w:color w:val="000000"/>
          <w:sz w:val="20"/>
          <w:szCs w:val="20"/>
        </w:rPr>
        <w:t>restrict</w:t>
      </w:r>
      <w:r w:rsidR="0006137D">
        <w:rPr>
          <w:rFonts w:ascii="Arial" w:hAnsi="Arial" w:cs="Arial"/>
          <w:color w:val="000000"/>
          <w:sz w:val="20"/>
          <w:szCs w:val="20"/>
        </w:rPr>
        <w:t>ing</w:t>
      </w:r>
      <w:r w:rsidR="0098266C">
        <w:rPr>
          <w:rFonts w:ascii="Arial" w:hAnsi="Arial" w:cs="Arial"/>
          <w:color w:val="000000"/>
          <w:sz w:val="20"/>
          <w:szCs w:val="20"/>
        </w:rPr>
        <w:t xml:space="preserve"> model</w:t>
      </w:r>
      <w:r w:rsidR="0006137D">
        <w:rPr>
          <w:rFonts w:ascii="Arial" w:hAnsi="Arial" w:cs="Arial"/>
          <w:color w:val="000000"/>
          <w:sz w:val="20"/>
          <w:szCs w:val="20"/>
        </w:rPr>
        <w:t>s</w:t>
      </w:r>
      <w:r w:rsidR="0074570B">
        <w:rPr>
          <w:rFonts w:ascii="Arial" w:hAnsi="Arial" w:cs="Arial"/>
          <w:color w:val="000000"/>
          <w:sz w:val="20"/>
          <w:szCs w:val="20"/>
        </w:rPr>
        <w:t xml:space="preserve"> to counties whose student enrollment was greater than the 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and lower than the 95</w:t>
      </w:r>
      <w:r w:rsidR="0074570B" w:rsidRPr="0074570B">
        <w:rPr>
          <w:rFonts w:ascii="Arial" w:hAnsi="Arial" w:cs="Arial"/>
          <w:color w:val="000000"/>
          <w:sz w:val="20"/>
          <w:szCs w:val="20"/>
          <w:vertAlign w:val="superscript"/>
        </w:rPr>
        <w:t>th</w:t>
      </w:r>
      <w:r w:rsidR="0074570B">
        <w:rPr>
          <w:rFonts w:ascii="Arial" w:hAnsi="Arial" w:cs="Arial"/>
          <w:color w:val="000000"/>
          <w:sz w:val="20"/>
          <w:szCs w:val="20"/>
        </w:rPr>
        <w:t xml:space="preserve"> percenti</w:t>
      </w:r>
      <w:commentRangeStart w:id="247"/>
      <w:r w:rsidR="0074570B">
        <w:rPr>
          <w:rFonts w:ascii="Arial" w:hAnsi="Arial" w:cs="Arial"/>
          <w:color w:val="000000"/>
          <w:sz w:val="20"/>
          <w:szCs w:val="20"/>
        </w:rPr>
        <w:t>les</w:t>
      </w:r>
      <w:commentRangeEnd w:id="247"/>
      <w:r w:rsidR="00B10506">
        <w:rPr>
          <w:rStyle w:val="CommentReference"/>
          <w:rFonts w:ascii="Times New Roman" w:eastAsia="Times New Roman" w:hAnsi="Times New Roman" w:cs="Times New Roman"/>
        </w:rPr>
        <w:commentReference w:id="247"/>
      </w:r>
      <w:r w:rsidR="0074570B">
        <w:rPr>
          <w:rFonts w:ascii="Arial" w:hAnsi="Arial" w:cs="Arial"/>
          <w:color w:val="000000"/>
          <w:sz w:val="20"/>
          <w:szCs w:val="20"/>
        </w:rPr>
        <w:t xml:space="preserve">, </w:t>
      </w:r>
      <w:commentRangeStart w:id="248"/>
      <w:r w:rsidR="0074570B">
        <w:rPr>
          <w:rFonts w:ascii="Arial" w:hAnsi="Arial" w:cs="Arial"/>
          <w:color w:val="000000"/>
          <w:sz w:val="20"/>
          <w:szCs w:val="20"/>
        </w:rPr>
        <w:t>as well as counties that only experienced one hurricane over the study period</w:t>
      </w:r>
      <w:commentRangeEnd w:id="248"/>
      <w:r w:rsidR="00B10506">
        <w:rPr>
          <w:rStyle w:val="CommentReference"/>
          <w:rFonts w:ascii="Times New Roman" w:eastAsia="Times New Roman" w:hAnsi="Times New Roman" w:cs="Times New Roman"/>
        </w:rPr>
        <w:commentReference w:id="248"/>
      </w:r>
      <w:r w:rsidR="0074570B">
        <w:rPr>
          <w:rFonts w:ascii="Arial" w:hAnsi="Arial" w:cs="Arial"/>
          <w:color w:val="000000"/>
          <w:sz w:val="20"/>
          <w:szCs w:val="20"/>
        </w:rPr>
        <w:t xml:space="preserve">. </w:t>
      </w:r>
      <w:commentRangeStart w:id="249"/>
      <w:r w:rsidR="0074570B">
        <w:rPr>
          <w:rFonts w:ascii="Arial" w:hAnsi="Arial" w:cs="Arial"/>
          <w:color w:val="000000"/>
          <w:sz w:val="20"/>
          <w:szCs w:val="20"/>
        </w:rPr>
        <w:t>We also conducted a</w:t>
      </w:r>
      <w:r w:rsidR="00E93A08">
        <w:rPr>
          <w:rFonts w:ascii="Arial" w:hAnsi="Arial" w:cs="Arial"/>
          <w:color w:val="000000"/>
          <w:sz w:val="20"/>
          <w:szCs w:val="20"/>
        </w:rPr>
        <w:t xml:space="preserve">n </w:t>
      </w:r>
      <w:r w:rsidR="0074570B">
        <w:rPr>
          <w:rFonts w:ascii="Arial" w:hAnsi="Arial" w:cs="Arial"/>
          <w:color w:val="000000"/>
          <w:sz w:val="20"/>
          <w:szCs w:val="20"/>
        </w:rPr>
        <w:t xml:space="preserve">analysis using lagged </w:t>
      </w:r>
      <w:r w:rsidR="00E93A08">
        <w:rPr>
          <w:rFonts w:ascii="Arial" w:hAnsi="Arial" w:cs="Arial"/>
          <w:color w:val="000000"/>
          <w:sz w:val="20"/>
          <w:szCs w:val="20"/>
        </w:rPr>
        <w:t>exposure effects</w:t>
      </w:r>
      <w:commentRangeEnd w:id="249"/>
      <w:r w:rsidR="00385C7F">
        <w:rPr>
          <w:rStyle w:val="CommentReference"/>
          <w:rFonts w:ascii="Times New Roman" w:eastAsia="Times New Roman" w:hAnsi="Times New Roman" w:cs="Times New Roman"/>
        </w:rPr>
        <w:commentReference w:id="249"/>
      </w:r>
      <w:r w:rsidR="0074570B">
        <w:rPr>
          <w:rFonts w:ascii="Arial" w:hAnsi="Arial" w:cs="Arial"/>
          <w:color w:val="000000"/>
          <w:sz w:val="20"/>
          <w:szCs w:val="20"/>
        </w:rPr>
        <w:t xml:space="preserve">. </w:t>
      </w:r>
      <w:ins w:id="250" w:author="Gabriella Meltzer" w:date="2023-12-02T16:29:00Z">
        <w:r w:rsidR="005B38AA">
          <w:rPr>
            <w:rFonts w:ascii="Arial" w:hAnsi="Arial" w:cs="Arial"/>
            <w:color w:val="000000"/>
            <w:sz w:val="20"/>
            <w:szCs w:val="20"/>
          </w:rPr>
          <w:t>We also conducted sensitivity analyses examining potential moderating effects by proportion of grade cohort-level propo</w:t>
        </w:r>
      </w:ins>
      <w:ins w:id="251" w:author="Gabriella Meltzer" w:date="2023-12-02T16:30:00Z">
        <w:r w:rsidR="005B38AA">
          <w:rPr>
            <w:rFonts w:ascii="Arial" w:hAnsi="Arial" w:cs="Arial"/>
            <w:color w:val="000000"/>
            <w:sz w:val="20"/>
            <w:szCs w:val="20"/>
          </w:rPr>
          <w:t xml:space="preserve">rtion of </w:t>
        </w:r>
      </w:ins>
      <w:ins w:id="252" w:author="Gabriella Meltzer" w:date="2023-12-02T16:29:00Z">
        <w:r w:rsidR="005B38AA">
          <w:rPr>
            <w:rFonts w:ascii="Arial" w:hAnsi="Arial" w:cs="Arial"/>
            <w:color w:val="000000"/>
            <w:sz w:val="20"/>
            <w:szCs w:val="20"/>
          </w:rPr>
          <w:t>Black, Hispanic,</w:t>
        </w:r>
      </w:ins>
      <w:ins w:id="253" w:author="Gabriella Meltzer" w:date="2023-12-02T16:30:00Z">
        <w:r w:rsidR="005B38AA">
          <w:rPr>
            <w:rFonts w:ascii="Arial" w:hAnsi="Arial" w:cs="Arial"/>
            <w:color w:val="000000"/>
            <w:sz w:val="20"/>
            <w:szCs w:val="20"/>
          </w:rPr>
          <w:t xml:space="preserve"> and Indigenous</w:t>
        </w:r>
      </w:ins>
      <w:ins w:id="254" w:author="Gabriella Meltzer" w:date="2023-12-02T16:31:00Z">
        <w:r w:rsidR="005B38AA">
          <w:rPr>
            <w:rFonts w:ascii="Arial" w:hAnsi="Arial" w:cs="Arial"/>
            <w:color w:val="000000"/>
            <w:sz w:val="20"/>
            <w:szCs w:val="20"/>
          </w:rPr>
          <w:t xml:space="preserve"> and socioeconomically disempowered</w:t>
        </w:r>
      </w:ins>
      <w:ins w:id="255" w:author="Gabriella Meltzer" w:date="2023-12-02T16:30:00Z">
        <w:r w:rsidR="005B38AA">
          <w:rPr>
            <w:rFonts w:ascii="Arial" w:hAnsi="Arial" w:cs="Arial"/>
            <w:color w:val="000000"/>
            <w:sz w:val="20"/>
            <w:szCs w:val="20"/>
          </w:rPr>
          <w:t xml:space="preserve"> students</w:t>
        </w:r>
      </w:ins>
      <w:ins w:id="256" w:author="Gabriella Meltzer" w:date="2023-12-02T16:31:00Z">
        <w:r w:rsidR="005B38AA">
          <w:rPr>
            <w:rFonts w:ascii="Arial" w:hAnsi="Arial" w:cs="Arial"/>
            <w:color w:val="000000"/>
            <w:sz w:val="20"/>
            <w:szCs w:val="20"/>
          </w:rPr>
          <w:t xml:space="preserve">, as well as county-level proportion of </w:t>
        </w:r>
      </w:ins>
      <w:ins w:id="257" w:author="Gabriella Meltzer" w:date="2023-12-02T16:32:00Z">
        <w:r w:rsidR="005B38AA">
          <w:rPr>
            <w:rFonts w:ascii="Arial" w:hAnsi="Arial" w:cs="Arial"/>
            <w:color w:val="000000"/>
            <w:sz w:val="20"/>
            <w:szCs w:val="20"/>
          </w:rPr>
          <w:t xml:space="preserve">special education students. </w:t>
        </w:r>
      </w:ins>
      <w:r w:rsidR="0098266C">
        <w:rPr>
          <w:rFonts w:ascii="Arial" w:hAnsi="Arial" w:cs="Arial"/>
          <w:color w:val="000000"/>
          <w:sz w:val="20"/>
          <w:szCs w:val="20"/>
        </w:rPr>
        <w:t xml:space="preserve">None of the sensitivity analyses produced </w:t>
      </w:r>
      <w:commentRangeStart w:id="258"/>
      <w:r w:rsidR="0098266C">
        <w:rPr>
          <w:rFonts w:ascii="Arial" w:hAnsi="Arial" w:cs="Arial"/>
          <w:color w:val="000000"/>
          <w:sz w:val="20"/>
          <w:szCs w:val="20"/>
        </w:rPr>
        <w:t xml:space="preserve">meaningfully different </w:t>
      </w:r>
      <w:commentRangeEnd w:id="258"/>
      <w:r w:rsidR="007A4509">
        <w:rPr>
          <w:rStyle w:val="CommentReference"/>
          <w:rFonts w:ascii="Times New Roman" w:eastAsia="Times New Roman" w:hAnsi="Times New Roman" w:cs="Times New Roman"/>
        </w:rPr>
        <w:commentReference w:id="258"/>
      </w:r>
      <w:r w:rsidR="0098266C">
        <w:rPr>
          <w:rFonts w:ascii="Arial" w:hAnsi="Arial" w:cs="Arial"/>
          <w:color w:val="000000"/>
          <w:sz w:val="20"/>
          <w:szCs w:val="20"/>
        </w:rPr>
        <w:t xml:space="preserve">results </w:t>
      </w:r>
      <w:r w:rsidR="005B1E2E">
        <w:rPr>
          <w:rFonts w:ascii="Arial" w:hAnsi="Arial" w:cs="Arial"/>
          <w:color w:val="000000"/>
          <w:sz w:val="20"/>
          <w:szCs w:val="20"/>
        </w:rPr>
        <w:t>from</w:t>
      </w:r>
      <w:r w:rsidR="0098266C">
        <w:rPr>
          <w:rFonts w:ascii="Arial" w:hAnsi="Arial" w:cs="Arial"/>
          <w:color w:val="000000"/>
          <w:sz w:val="20"/>
          <w:szCs w:val="20"/>
        </w:rPr>
        <w:t xml:space="preserve"> the main </w:t>
      </w:r>
      <w:commentRangeStart w:id="259"/>
      <w:r w:rsidR="0098266C">
        <w:rPr>
          <w:rFonts w:ascii="Arial" w:hAnsi="Arial" w:cs="Arial"/>
          <w:color w:val="000000"/>
          <w:sz w:val="20"/>
          <w:szCs w:val="20"/>
        </w:rPr>
        <w:t>model.</w:t>
      </w:r>
      <w:commentRangeEnd w:id="259"/>
      <w:r w:rsidR="00001889">
        <w:rPr>
          <w:rStyle w:val="CommentReference"/>
          <w:rFonts w:ascii="Times New Roman" w:eastAsia="Times New Roman" w:hAnsi="Times New Roman" w:cs="Times New Roman"/>
        </w:rPr>
        <w:commentReference w:id="259"/>
      </w:r>
    </w:p>
    <w:p w14:paraId="4EEAE8C9" w14:textId="77777777" w:rsidR="00980C22" w:rsidRPr="00980C22" w:rsidRDefault="00980C22" w:rsidP="00885B55">
      <w:pPr>
        <w:pBdr>
          <w:top w:val="nil"/>
          <w:left w:val="nil"/>
          <w:bottom w:val="nil"/>
          <w:right w:val="nil"/>
          <w:between w:val="nil"/>
        </w:pBdr>
        <w:contextualSpacing/>
        <w:rPr>
          <w:rFonts w:ascii="Arial" w:hAnsi="Arial" w:cs="Arial"/>
          <w:color w:val="000000"/>
          <w:sz w:val="20"/>
          <w:szCs w:val="20"/>
        </w:rPr>
      </w:pPr>
    </w:p>
    <w:p w14:paraId="24F14103" w14:textId="4F0B07E2"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commentRangeStart w:id="260"/>
      <w:r w:rsidRPr="00F649EE">
        <w:rPr>
          <w:rFonts w:ascii="Arial" w:hAnsi="Arial" w:cs="Arial"/>
          <w:b/>
          <w:color w:val="000000"/>
          <w:sz w:val="20"/>
          <w:szCs w:val="20"/>
        </w:rPr>
        <w:t>Acknowledgments</w:t>
      </w:r>
      <w:commentRangeEnd w:id="260"/>
      <w:r w:rsidR="00E95B0F">
        <w:rPr>
          <w:rStyle w:val="CommentReference"/>
          <w:rFonts w:ascii="Times New Roman" w:eastAsia="Times New Roman" w:hAnsi="Times New Roman" w:cs="Times New Roman"/>
        </w:rPr>
        <w:commentReference w:id="260"/>
      </w:r>
    </w:p>
    <w:p w14:paraId="5657C956" w14:textId="77777777" w:rsidR="00E6133D" w:rsidRPr="00980C22" w:rsidRDefault="00E6133D" w:rsidP="00885B55">
      <w:pPr>
        <w:pBdr>
          <w:top w:val="nil"/>
          <w:left w:val="nil"/>
          <w:bottom w:val="nil"/>
          <w:right w:val="nil"/>
          <w:between w:val="nil"/>
        </w:pBdr>
        <w:contextualSpacing/>
        <w:rPr>
          <w:rFonts w:ascii="Arial" w:hAnsi="Arial" w:cs="Arial"/>
          <w:b/>
          <w:color w:val="000000"/>
          <w:sz w:val="20"/>
          <w:szCs w:val="20"/>
        </w:rPr>
      </w:pPr>
    </w:p>
    <w:p w14:paraId="52701CAA" w14:textId="1D6B22AA" w:rsidR="006A3FD4" w:rsidRDefault="00C273D0" w:rsidP="00885B55">
      <w:pPr>
        <w:pBdr>
          <w:top w:val="nil"/>
          <w:left w:val="nil"/>
          <w:bottom w:val="nil"/>
          <w:right w:val="nil"/>
          <w:between w:val="nil"/>
        </w:pBdr>
        <w:contextualSpacing/>
        <w:rPr>
          <w:rFonts w:ascii="Arial" w:hAnsi="Arial" w:cs="Arial"/>
          <w:color w:val="000000"/>
          <w:sz w:val="20"/>
          <w:szCs w:val="20"/>
        </w:rPr>
      </w:pPr>
      <w:r>
        <w:rPr>
          <w:rFonts w:ascii="Arial" w:hAnsi="Arial" w:cs="Arial"/>
          <w:color w:val="000000"/>
          <w:sz w:val="20"/>
          <w:szCs w:val="20"/>
        </w:rPr>
        <w:t xml:space="preserve">Gabriella Y. Meltzer was supported by the NIEHS T32 </w:t>
      </w:r>
      <w:r w:rsidRPr="00C273D0">
        <w:rPr>
          <w:rFonts w:ascii="Arial" w:hAnsi="Arial" w:cs="Arial"/>
          <w:color w:val="000000"/>
          <w:sz w:val="20"/>
          <w:szCs w:val="20"/>
          <w:lang w:val="en-GB"/>
        </w:rPr>
        <w:t>ES007322-2</w:t>
      </w:r>
      <w:r>
        <w:rPr>
          <w:rFonts w:ascii="Arial" w:hAnsi="Arial" w:cs="Arial"/>
          <w:color w:val="000000"/>
          <w:sz w:val="20"/>
          <w:szCs w:val="20"/>
          <w:lang w:val="en-GB"/>
        </w:rPr>
        <w:t xml:space="preserve">. Robbie M. Parks was supported by NIEHS R00 </w:t>
      </w:r>
      <w:r w:rsidRPr="00C273D0">
        <w:rPr>
          <w:rFonts w:ascii="Arial" w:hAnsi="Arial" w:cs="Arial"/>
          <w:color w:val="000000"/>
          <w:sz w:val="20"/>
          <w:szCs w:val="20"/>
          <w:lang w:val="en-GB"/>
        </w:rPr>
        <w:t>ES033742</w:t>
      </w:r>
      <w:r>
        <w:rPr>
          <w:rFonts w:ascii="Arial" w:hAnsi="Arial" w:cs="Arial"/>
          <w:color w:val="000000"/>
          <w:sz w:val="20"/>
          <w:szCs w:val="20"/>
          <w:lang w:val="en-GB"/>
        </w:rPr>
        <w:t xml:space="preserve">. </w:t>
      </w:r>
      <w:r w:rsidR="00030E4C">
        <w:rPr>
          <w:rFonts w:ascii="Arial" w:hAnsi="Arial" w:cs="Arial"/>
          <w:color w:val="000000"/>
          <w:sz w:val="20"/>
          <w:szCs w:val="20"/>
          <w:lang w:val="en-GB"/>
        </w:rPr>
        <w:t xml:space="preserve">Joel Schwartz was </w:t>
      </w:r>
      <w:r w:rsidR="001D60DE">
        <w:rPr>
          <w:rFonts w:ascii="Arial" w:hAnsi="Arial" w:cs="Arial"/>
          <w:color w:val="000000"/>
          <w:sz w:val="20"/>
          <w:szCs w:val="20"/>
          <w:lang w:val="en-GB"/>
        </w:rPr>
        <w:t xml:space="preserve">NIEHS </w:t>
      </w:r>
      <w:r w:rsidR="001D60DE" w:rsidRPr="001D60DE">
        <w:rPr>
          <w:rFonts w:ascii="Arial" w:hAnsi="Arial" w:cs="Arial"/>
          <w:color w:val="000000"/>
          <w:sz w:val="20"/>
          <w:szCs w:val="20"/>
          <w:lang w:val="en-GB"/>
        </w:rPr>
        <w:t>ES032418</w:t>
      </w:r>
      <w:r w:rsidR="00030E4C">
        <w:rPr>
          <w:rFonts w:ascii="Arial" w:hAnsi="Arial" w:cs="Arial"/>
          <w:color w:val="000000"/>
          <w:sz w:val="20"/>
          <w:szCs w:val="20"/>
          <w:lang w:val="en-GB"/>
        </w:rPr>
        <w:t xml:space="preserve">. Yoshira Ornelas Van Horne is supported by the JPB Environmental Health Fellowship. </w:t>
      </w:r>
    </w:p>
    <w:p w14:paraId="5F7AD411" w14:textId="77777777" w:rsidR="006A327D" w:rsidRDefault="006A327D" w:rsidP="00885B55">
      <w:pPr>
        <w:pBdr>
          <w:top w:val="nil"/>
          <w:left w:val="nil"/>
          <w:bottom w:val="nil"/>
          <w:right w:val="nil"/>
          <w:between w:val="nil"/>
        </w:pBdr>
        <w:contextualSpacing/>
        <w:rPr>
          <w:rFonts w:ascii="Arial" w:hAnsi="Arial" w:cs="Arial"/>
          <w:b/>
          <w:color w:val="000000"/>
          <w:sz w:val="20"/>
          <w:szCs w:val="20"/>
        </w:rPr>
      </w:pPr>
    </w:p>
    <w:p w14:paraId="237B0A02" w14:textId="77777777" w:rsidR="0003701D" w:rsidRDefault="0003701D">
      <w:pPr>
        <w:rPr>
          <w:rFonts w:ascii="Arial" w:hAnsi="Arial" w:cs="Arial"/>
          <w:b/>
          <w:color w:val="000000"/>
          <w:sz w:val="20"/>
          <w:szCs w:val="20"/>
        </w:rPr>
      </w:pPr>
      <w:r>
        <w:rPr>
          <w:rFonts w:ascii="Arial" w:hAnsi="Arial" w:cs="Arial"/>
          <w:b/>
          <w:color w:val="000000"/>
          <w:sz w:val="20"/>
          <w:szCs w:val="20"/>
        </w:rPr>
        <w:br w:type="page"/>
      </w:r>
    </w:p>
    <w:p w14:paraId="46426A40" w14:textId="5D6FC23A" w:rsidR="00E6133D" w:rsidRPr="00BA705A" w:rsidRDefault="00E6133D" w:rsidP="00BA705A">
      <w:pPr>
        <w:rPr>
          <w:rFonts w:ascii="Arial" w:hAnsi="Arial" w:cs="Arial"/>
          <w:b/>
          <w:color w:val="000000"/>
          <w:sz w:val="20"/>
          <w:szCs w:val="20"/>
        </w:rPr>
      </w:pPr>
      <w:r w:rsidRPr="00F649EE">
        <w:rPr>
          <w:rFonts w:ascii="Arial" w:hAnsi="Arial" w:cs="Arial"/>
          <w:b/>
          <w:color w:val="000000"/>
          <w:sz w:val="20"/>
          <w:szCs w:val="20"/>
        </w:rPr>
        <w:lastRenderedPageBreak/>
        <w:t>References</w:t>
      </w:r>
    </w:p>
    <w:p w14:paraId="02B52ECA" w14:textId="77777777" w:rsidR="006907C7" w:rsidRPr="006907C7" w:rsidRDefault="00205050" w:rsidP="006907C7">
      <w:pPr>
        <w:pStyle w:val="Bibliography"/>
        <w:rPr>
          <w:rFonts w:ascii="Arial" w:hAnsi="Arial" w:cs="Arial"/>
          <w:color w:val="000000"/>
          <w:sz w:val="20"/>
        </w:rPr>
      </w:pPr>
      <w:r>
        <w:rPr>
          <w:rFonts w:ascii="Arial" w:hAnsi="Arial" w:cs="Arial"/>
          <w:color w:val="000000"/>
          <w:sz w:val="20"/>
          <w:szCs w:val="20"/>
        </w:rPr>
        <w:fldChar w:fldCharType="begin"/>
      </w:r>
      <w:r w:rsidR="00585875">
        <w:rPr>
          <w:rFonts w:ascii="Arial" w:hAnsi="Arial" w:cs="Arial"/>
          <w:color w:val="000000"/>
          <w:sz w:val="20"/>
          <w:szCs w:val="20"/>
        </w:rPr>
        <w:instrText xml:space="preserve"> ADDIN ZOTERO_BIBL {"uncited":[],"omitted":[],"custom":[]} CSL_BIBLIOGRAPHY </w:instrText>
      </w:r>
      <w:r>
        <w:rPr>
          <w:rFonts w:ascii="Arial" w:hAnsi="Arial" w:cs="Arial"/>
          <w:color w:val="000000"/>
          <w:sz w:val="20"/>
          <w:szCs w:val="20"/>
        </w:rPr>
        <w:fldChar w:fldCharType="separate"/>
      </w:r>
      <w:r w:rsidR="006907C7" w:rsidRPr="006907C7">
        <w:rPr>
          <w:rFonts w:ascii="Arial" w:hAnsi="Arial" w:cs="Arial"/>
          <w:color w:val="000000"/>
          <w:sz w:val="20"/>
        </w:rPr>
        <w:t xml:space="preserve">1. </w:t>
      </w:r>
      <w:r w:rsidR="006907C7" w:rsidRPr="006907C7">
        <w:rPr>
          <w:rFonts w:ascii="Arial" w:hAnsi="Arial" w:cs="Arial"/>
          <w:color w:val="000000"/>
          <w:sz w:val="20"/>
        </w:rPr>
        <w:tab/>
        <w:t xml:space="preserve">J. Zehnder, tropical cyclone. </w:t>
      </w:r>
      <w:r w:rsidR="006907C7" w:rsidRPr="006907C7">
        <w:rPr>
          <w:rFonts w:ascii="Arial" w:hAnsi="Arial" w:cs="Arial"/>
          <w:i/>
          <w:iCs/>
          <w:color w:val="000000"/>
          <w:sz w:val="20"/>
        </w:rPr>
        <w:t>Encyclopedia Britannica</w:t>
      </w:r>
      <w:r w:rsidR="006907C7" w:rsidRPr="006907C7">
        <w:rPr>
          <w:rFonts w:ascii="Arial" w:hAnsi="Arial" w:cs="Arial"/>
          <w:color w:val="000000"/>
          <w:sz w:val="20"/>
        </w:rPr>
        <w:t xml:space="preserve"> (2023) (September 26, 2023).</w:t>
      </w:r>
    </w:p>
    <w:p w14:paraId="7BD0AAE2" w14:textId="20B76AFF"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 </w:t>
      </w:r>
      <w:r w:rsidRPr="006907C7">
        <w:rPr>
          <w:rFonts w:ascii="Arial" w:hAnsi="Arial" w:cs="Arial"/>
          <w:color w:val="000000"/>
          <w:sz w:val="20"/>
        </w:rPr>
        <w:tab/>
        <w:t xml:space="preserve">Record-breaking Atlantic hurricane season draws to an end. </w:t>
      </w:r>
      <w:r w:rsidRPr="006907C7">
        <w:rPr>
          <w:rFonts w:ascii="Arial" w:hAnsi="Arial" w:cs="Arial"/>
          <w:i/>
          <w:iCs/>
          <w:color w:val="000000"/>
          <w:sz w:val="20"/>
        </w:rPr>
        <w:t>National Oceanic and Atmospheric Administration</w:t>
      </w:r>
      <w:r w:rsidRPr="006907C7">
        <w:rPr>
          <w:rFonts w:ascii="Arial" w:hAnsi="Arial" w:cs="Arial"/>
          <w:color w:val="000000"/>
          <w:sz w:val="20"/>
        </w:rPr>
        <w:t xml:space="preserve"> (2020) (September 26, 2023).</w:t>
      </w:r>
    </w:p>
    <w:p w14:paraId="0F38A67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 </w:t>
      </w:r>
      <w:r w:rsidRPr="006907C7">
        <w:rPr>
          <w:rFonts w:ascii="Arial" w:hAnsi="Arial" w:cs="Arial"/>
          <w:color w:val="000000"/>
          <w:sz w:val="20"/>
        </w:rPr>
        <w:tab/>
        <w:t xml:space="preserve">S. Harvey, 2021 hurricane season uses up name list for only 3rd time in history. </w:t>
      </w:r>
      <w:r w:rsidRPr="006907C7">
        <w:rPr>
          <w:rFonts w:ascii="Arial" w:hAnsi="Arial" w:cs="Arial"/>
          <w:i/>
          <w:iCs/>
          <w:color w:val="000000"/>
          <w:sz w:val="20"/>
        </w:rPr>
        <w:t>CW 39 Houston</w:t>
      </w:r>
      <w:r w:rsidRPr="006907C7">
        <w:rPr>
          <w:rFonts w:ascii="Arial" w:hAnsi="Arial" w:cs="Arial"/>
          <w:color w:val="000000"/>
          <w:sz w:val="20"/>
        </w:rPr>
        <w:t xml:space="preserve"> (2021) (September 26, 2023).</w:t>
      </w:r>
    </w:p>
    <w:p w14:paraId="0B566E6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 </w:t>
      </w:r>
      <w:r w:rsidRPr="006907C7">
        <w:rPr>
          <w:rFonts w:ascii="Arial" w:hAnsi="Arial" w:cs="Arial"/>
          <w:color w:val="000000"/>
          <w:sz w:val="20"/>
        </w:rPr>
        <w:tab/>
        <w:t xml:space="preserve">S. Wang, R. Toumi, Recent migration of tropical cyclones toward coasts.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371</w:t>
      </w:r>
      <w:r w:rsidRPr="006907C7">
        <w:rPr>
          <w:rFonts w:ascii="Arial" w:hAnsi="Arial" w:cs="Arial"/>
          <w:color w:val="000000"/>
          <w:sz w:val="20"/>
        </w:rPr>
        <w:t>, 514–517 (2021).</w:t>
      </w:r>
    </w:p>
    <w:p w14:paraId="0DD6637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5. </w:t>
      </w:r>
      <w:r w:rsidRPr="006907C7">
        <w:rPr>
          <w:rFonts w:ascii="Arial" w:hAnsi="Arial" w:cs="Arial"/>
          <w:color w:val="000000"/>
          <w:sz w:val="20"/>
        </w:rPr>
        <w:tab/>
        <w:t xml:space="preserve">D. Chavas, J. Chen, Tropical cyclones could last longer after landfall in a warming world. </w:t>
      </w:r>
      <w:r w:rsidRPr="006907C7">
        <w:rPr>
          <w:rFonts w:ascii="Arial" w:hAnsi="Arial" w:cs="Arial"/>
          <w:i/>
          <w:iCs/>
          <w:color w:val="000000"/>
          <w:sz w:val="20"/>
        </w:rPr>
        <w:t>Nature</w:t>
      </w:r>
      <w:r w:rsidRPr="006907C7">
        <w:rPr>
          <w:rFonts w:ascii="Arial" w:hAnsi="Arial" w:cs="Arial"/>
          <w:color w:val="000000"/>
          <w:sz w:val="20"/>
        </w:rPr>
        <w:t xml:space="preserve"> </w:t>
      </w:r>
      <w:r w:rsidRPr="006907C7">
        <w:rPr>
          <w:rFonts w:ascii="Arial" w:hAnsi="Arial" w:cs="Arial"/>
          <w:b/>
          <w:bCs/>
          <w:color w:val="000000"/>
          <w:sz w:val="20"/>
        </w:rPr>
        <w:t>587</w:t>
      </w:r>
      <w:r w:rsidRPr="006907C7">
        <w:rPr>
          <w:rFonts w:ascii="Arial" w:hAnsi="Arial" w:cs="Arial"/>
          <w:color w:val="000000"/>
          <w:sz w:val="20"/>
        </w:rPr>
        <w:t>, 200–201 (2020).</w:t>
      </w:r>
    </w:p>
    <w:p w14:paraId="74B1FA2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6. </w:t>
      </w:r>
      <w:r w:rsidRPr="006907C7">
        <w:rPr>
          <w:rFonts w:ascii="Arial" w:hAnsi="Arial" w:cs="Arial"/>
          <w:color w:val="000000"/>
          <w:sz w:val="20"/>
        </w:rPr>
        <w:tab/>
        <w:t xml:space="preserve">J. Weinkle, </w:t>
      </w:r>
      <w:r w:rsidRPr="006907C7">
        <w:rPr>
          <w:rFonts w:ascii="Arial" w:hAnsi="Arial" w:cs="Arial"/>
          <w:i/>
          <w:iCs/>
          <w:color w:val="000000"/>
          <w:sz w:val="20"/>
        </w:rPr>
        <w:t>et al.</w:t>
      </w:r>
      <w:r w:rsidRPr="006907C7">
        <w:rPr>
          <w:rFonts w:ascii="Arial" w:hAnsi="Arial" w:cs="Arial"/>
          <w:color w:val="000000"/>
          <w:sz w:val="20"/>
        </w:rPr>
        <w:t xml:space="preserve">, Normalized hurricane damage in the continental United States 1900–2017. </w:t>
      </w:r>
      <w:r w:rsidRPr="006907C7">
        <w:rPr>
          <w:rFonts w:ascii="Arial" w:hAnsi="Arial" w:cs="Arial"/>
          <w:i/>
          <w:iCs/>
          <w:color w:val="000000"/>
          <w:sz w:val="20"/>
        </w:rPr>
        <w:t>Nat Sustain</w:t>
      </w:r>
      <w:r w:rsidRPr="006907C7">
        <w:rPr>
          <w:rFonts w:ascii="Arial" w:hAnsi="Arial" w:cs="Arial"/>
          <w:color w:val="000000"/>
          <w:sz w:val="20"/>
        </w:rPr>
        <w:t xml:space="preserve"> </w:t>
      </w:r>
      <w:r w:rsidRPr="006907C7">
        <w:rPr>
          <w:rFonts w:ascii="Arial" w:hAnsi="Arial" w:cs="Arial"/>
          <w:b/>
          <w:bCs/>
          <w:color w:val="000000"/>
          <w:sz w:val="20"/>
        </w:rPr>
        <w:t>1</w:t>
      </w:r>
      <w:r w:rsidRPr="006907C7">
        <w:rPr>
          <w:rFonts w:ascii="Arial" w:hAnsi="Arial" w:cs="Arial"/>
          <w:color w:val="000000"/>
          <w:sz w:val="20"/>
        </w:rPr>
        <w:t>, 808–813 (2018).</w:t>
      </w:r>
    </w:p>
    <w:p w14:paraId="6AD7BAE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7.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Association of Tropical Cyclones With County-Level Mortality in the US. </w:t>
      </w:r>
      <w:r w:rsidRPr="006907C7">
        <w:rPr>
          <w:rFonts w:ascii="Arial" w:hAnsi="Arial" w:cs="Arial"/>
          <w:i/>
          <w:iCs/>
          <w:color w:val="000000"/>
          <w:sz w:val="20"/>
        </w:rPr>
        <w:t>JAMA</w:t>
      </w:r>
      <w:r w:rsidRPr="006907C7">
        <w:rPr>
          <w:rFonts w:ascii="Arial" w:hAnsi="Arial" w:cs="Arial"/>
          <w:color w:val="000000"/>
          <w:sz w:val="20"/>
        </w:rPr>
        <w:t xml:space="preserve"> </w:t>
      </w:r>
      <w:r w:rsidRPr="006907C7">
        <w:rPr>
          <w:rFonts w:ascii="Arial" w:hAnsi="Arial" w:cs="Arial"/>
          <w:b/>
          <w:bCs/>
          <w:color w:val="000000"/>
          <w:sz w:val="20"/>
        </w:rPr>
        <w:t>327</w:t>
      </w:r>
      <w:r w:rsidRPr="006907C7">
        <w:rPr>
          <w:rFonts w:ascii="Arial" w:hAnsi="Arial" w:cs="Arial"/>
          <w:color w:val="000000"/>
          <w:sz w:val="20"/>
        </w:rPr>
        <w:t>, 946–955 (2022).</w:t>
      </w:r>
    </w:p>
    <w:p w14:paraId="712959D3"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8.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Short-term excess mortality following tropical cyclones in the United States. </w:t>
      </w:r>
      <w:r w:rsidRPr="006907C7">
        <w:rPr>
          <w:rFonts w:ascii="Arial" w:hAnsi="Arial" w:cs="Arial"/>
          <w:i/>
          <w:iCs/>
          <w:color w:val="000000"/>
          <w:sz w:val="20"/>
        </w:rPr>
        <w:t>Science Advances</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eadg6633 (2023).</w:t>
      </w:r>
    </w:p>
    <w:p w14:paraId="5A67D8E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9. </w:t>
      </w:r>
      <w:r w:rsidRPr="006907C7">
        <w:rPr>
          <w:rFonts w:ascii="Arial" w:hAnsi="Arial" w:cs="Arial"/>
          <w:color w:val="000000"/>
          <w:sz w:val="20"/>
        </w:rPr>
        <w:tab/>
        <w:t xml:space="preserve">R. M. Parks, </w:t>
      </w:r>
      <w:r w:rsidRPr="006907C7">
        <w:rPr>
          <w:rFonts w:ascii="Arial" w:hAnsi="Arial" w:cs="Arial"/>
          <w:i/>
          <w:iCs/>
          <w:color w:val="000000"/>
          <w:sz w:val="20"/>
        </w:rPr>
        <w:t>et al.</w:t>
      </w:r>
      <w:r w:rsidRPr="006907C7">
        <w:rPr>
          <w:rFonts w:ascii="Arial" w:hAnsi="Arial" w:cs="Arial"/>
          <w:color w:val="000000"/>
          <w:sz w:val="20"/>
        </w:rPr>
        <w:t xml:space="preserve">, Tropical cyclone exposure is associated with increased hospitalization rates in older adults. </w:t>
      </w:r>
      <w:r w:rsidRPr="006907C7">
        <w:rPr>
          <w:rFonts w:ascii="Arial" w:hAnsi="Arial" w:cs="Arial"/>
          <w:i/>
          <w:iCs/>
          <w:color w:val="000000"/>
          <w:sz w:val="20"/>
        </w:rPr>
        <w:t>Nat Commun</w:t>
      </w:r>
      <w:r w:rsidRPr="006907C7">
        <w:rPr>
          <w:rFonts w:ascii="Arial" w:hAnsi="Arial" w:cs="Arial"/>
          <w:color w:val="000000"/>
          <w:sz w:val="20"/>
        </w:rPr>
        <w:t xml:space="preserve"> </w:t>
      </w:r>
      <w:r w:rsidRPr="006907C7">
        <w:rPr>
          <w:rFonts w:ascii="Arial" w:hAnsi="Arial" w:cs="Arial"/>
          <w:b/>
          <w:bCs/>
          <w:color w:val="000000"/>
          <w:sz w:val="20"/>
        </w:rPr>
        <w:t>12</w:t>
      </w:r>
      <w:r w:rsidRPr="006907C7">
        <w:rPr>
          <w:rFonts w:ascii="Arial" w:hAnsi="Arial" w:cs="Arial"/>
          <w:color w:val="000000"/>
          <w:sz w:val="20"/>
        </w:rPr>
        <w:t>, 1545 (2021).</w:t>
      </w:r>
    </w:p>
    <w:p w14:paraId="5CF818D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10. </w:t>
      </w:r>
      <w:r w:rsidRPr="006907C7">
        <w:rPr>
          <w:rFonts w:ascii="Arial" w:hAnsi="Arial" w:cs="Arial"/>
          <w:color w:val="000000"/>
          <w:sz w:val="20"/>
        </w:rPr>
        <w:tab/>
        <w:t xml:space="preserve">R. M. Parks, R. R. Guinto, Invited Perspective: Uncovering the Hidden Burden of Tropical Cyclones on Public Health Locally and Worldwide.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130</w:t>
      </w:r>
      <w:r w:rsidRPr="006907C7">
        <w:rPr>
          <w:rFonts w:ascii="Arial" w:hAnsi="Arial" w:cs="Arial"/>
          <w:color w:val="000000"/>
          <w:sz w:val="20"/>
        </w:rPr>
        <w:t>, 111306.</w:t>
      </w:r>
    </w:p>
    <w:p w14:paraId="34DEAA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11. </w:t>
      </w:r>
      <w:r w:rsidRPr="006907C7">
        <w:rPr>
          <w:rFonts w:ascii="Arial" w:hAnsi="Arial" w:cs="Arial"/>
          <w:color w:val="000000"/>
          <w:sz w:val="20"/>
        </w:rPr>
        <w:tab/>
        <w:t xml:space="preserve">L. Peek, D. M. Abramson, R. S. Cox, A. Fothergill, J. Tobin, “Children and Disasters”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243–262.</w:t>
      </w:r>
    </w:p>
    <w:p w14:paraId="5D2EB7C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12. </w:t>
      </w:r>
      <w:r w:rsidRPr="006907C7">
        <w:rPr>
          <w:rFonts w:ascii="Arial" w:hAnsi="Arial" w:cs="Arial"/>
          <w:color w:val="000000"/>
          <w:sz w:val="20"/>
        </w:rPr>
        <w:tab/>
        <w:t xml:space="preserve">W. Thiery, </w:t>
      </w:r>
      <w:r w:rsidRPr="006907C7">
        <w:rPr>
          <w:rFonts w:ascii="Arial" w:hAnsi="Arial" w:cs="Arial"/>
          <w:i/>
          <w:iCs/>
          <w:color w:val="000000"/>
          <w:sz w:val="20"/>
        </w:rPr>
        <w:t>et al.</w:t>
      </w:r>
      <w:r w:rsidRPr="006907C7">
        <w:rPr>
          <w:rFonts w:ascii="Arial" w:hAnsi="Arial" w:cs="Arial"/>
          <w:color w:val="000000"/>
          <w:sz w:val="20"/>
        </w:rPr>
        <w:t xml:space="preserve">, Intergenerational inequities in exposure to climate extremes. </w:t>
      </w:r>
      <w:r w:rsidRPr="006907C7">
        <w:rPr>
          <w:rFonts w:ascii="Arial" w:hAnsi="Arial" w:cs="Arial"/>
          <w:i/>
          <w:iCs/>
          <w:color w:val="000000"/>
          <w:sz w:val="20"/>
        </w:rPr>
        <w:t>Science</w:t>
      </w:r>
      <w:r w:rsidRPr="006907C7">
        <w:rPr>
          <w:rFonts w:ascii="Arial" w:hAnsi="Arial" w:cs="Arial"/>
          <w:color w:val="000000"/>
          <w:sz w:val="20"/>
        </w:rPr>
        <w:t xml:space="preserve"> </w:t>
      </w:r>
      <w:r w:rsidRPr="006907C7">
        <w:rPr>
          <w:rFonts w:ascii="Arial" w:hAnsi="Arial" w:cs="Arial"/>
          <w:b/>
          <w:bCs/>
          <w:color w:val="000000"/>
          <w:sz w:val="20"/>
        </w:rPr>
        <w:t>374</w:t>
      </w:r>
      <w:r w:rsidRPr="006907C7">
        <w:rPr>
          <w:rFonts w:ascii="Arial" w:hAnsi="Arial" w:cs="Arial"/>
          <w:color w:val="000000"/>
          <w:sz w:val="20"/>
        </w:rPr>
        <w:t>, 158–160 (2021).</w:t>
      </w:r>
    </w:p>
    <w:p w14:paraId="644CF4D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13. </w:t>
      </w:r>
      <w:r w:rsidRPr="006907C7">
        <w:rPr>
          <w:rFonts w:ascii="Arial" w:hAnsi="Arial" w:cs="Arial"/>
          <w:color w:val="000000"/>
          <w:sz w:val="20"/>
        </w:rPr>
        <w:tab/>
        <w:t xml:space="preserve">L. Peek, Children and Disasters: Understanding Vulnerability, Developing Capacities, and Promoting Resilience — An Introduction. </w:t>
      </w:r>
      <w:r w:rsidRPr="006907C7">
        <w:rPr>
          <w:rFonts w:ascii="Arial" w:hAnsi="Arial" w:cs="Arial"/>
          <w:i/>
          <w:iCs/>
          <w:color w:val="000000"/>
          <w:sz w:val="20"/>
        </w:rPr>
        <w:t>Children, Youth and Environments</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1–29 (2008).</w:t>
      </w:r>
    </w:p>
    <w:p w14:paraId="775A4BC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14. </w:t>
      </w:r>
      <w:r w:rsidRPr="006907C7">
        <w:rPr>
          <w:rFonts w:ascii="Arial" w:hAnsi="Arial" w:cs="Arial"/>
          <w:color w:val="000000"/>
          <w:sz w:val="20"/>
        </w:rPr>
        <w:tab/>
        <w:t xml:space="preserve">J. S. Picou, B. K. Marshall, Social Impacts of Hurricane Katrina on Displaced K–12 Students and Educational Institutions in Coastal Alabama Counties: Some Preliminary Observations. </w:t>
      </w:r>
      <w:r w:rsidRPr="006907C7">
        <w:rPr>
          <w:rFonts w:ascii="Arial" w:hAnsi="Arial" w:cs="Arial"/>
          <w:i/>
          <w:iCs/>
          <w:color w:val="000000"/>
          <w:sz w:val="20"/>
        </w:rPr>
        <w:t>Sociological Spectrum</w:t>
      </w:r>
      <w:r w:rsidRPr="006907C7">
        <w:rPr>
          <w:rFonts w:ascii="Arial" w:hAnsi="Arial" w:cs="Arial"/>
          <w:color w:val="000000"/>
          <w:sz w:val="20"/>
        </w:rPr>
        <w:t xml:space="preserve"> </w:t>
      </w:r>
      <w:r w:rsidRPr="006907C7">
        <w:rPr>
          <w:rFonts w:ascii="Arial" w:hAnsi="Arial" w:cs="Arial"/>
          <w:b/>
          <w:bCs/>
          <w:color w:val="000000"/>
          <w:sz w:val="20"/>
        </w:rPr>
        <w:t>27</w:t>
      </w:r>
      <w:r w:rsidRPr="006907C7">
        <w:rPr>
          <w:rFonts w:ascii="Arial" w:hAnsi="Arial" w:cs="Arial"/>
          <w:color w:val="000000"/>
          <w:sz w:val="20"/>
        </w:rPr>
        <w:t>, 767–780 (2007).</w:t>
      </w:r>
    </w:p>
    <w:p w14:paraId="5E1AD3EF"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15. </w:t>
      </w:r>
      <w:r w:rsidRPr="006907C7">
        <w:rPr>
          <w:rFonts w:ascii="Arial" w:hAnsi="Arial" w:cs="Arial"/>
          <w:color w:val="000000"/>
          <w:sz w:val="20"/>
        </w:rPr>
        <w:tab/>
        <w:t xml:space="preserve">R. Klein, These Are The Schools That Hurricane Katrina Destroyed. </w:t>
      </w:r>
      <w:r w:rsidRPr="006907C7">
        <w:rPr>
          <w:rFonts w:ascii="Arial" w:hAnsi="Arial" w:cs="Arial"/>
          <w:i/>
          <w:iCs/>
          <w:color w:val="000000"/>
          <w:sz w:val="20"/>
        </w:rPr>
        <w:t>HuffPost Voices</w:t>
      </w:r>
      <w:r w:rsidRPr="006907C7">
        <w:rPr>
          <w:rFonts w:ascii="Arial" w:hAnsi="Arial" w:cs="Arial"/>
          <w:color w:val="000000"/>
          <w:sz w:val="20"/>
        </w:rPr>
        <w:t xml:space="preserve"> (2015) (September 26, 2023).</w:t>
      </w:r>
    </w:p>
    <w:p w14:paraId="4641575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16. </w:t>
      </w:r>
      <w:r w:rsidRPr="006907C7">
        <w:rPr>
          <w:rFonts w:ascii="Arial" w:hAnsi="Arial" w:cs="Arial"/>
          <w:color w:val="000000"/>
          <w:sz w:val="20"/>
        </w:rPr>
        <w:tab/>
        <w:t xml:space="preserve">C. R. Davis, S. R. Cannon, S. C. Fuller, The storm after the storm: the long-term lingering impacts of hurricanes on schools. </w:t>
      </w:r>
      <w:r w:rsidRPr="006907C7">
        <w:rPr>
          <w:rFonts w:ascii="Arial" w:hAnsi="Arial" w:cs="Arial"/>
          <w:i/>
          <w:iCs/>
          <w:color w:val="000000"/>
          <w:sz w:val="20"/>
        </w:rPr>
        <w:t>Disaster Prevention and Management: An International Journal</w:t>
      </w:r>
      <w:r w:rsidRPr="006907C7">
        <w:rPr>
          <w:rFonts w:ascii="Arial" w:hAnsi="Arial" w:cs="Arial"/>
          <w:color w:val="000000"/>
          <w:sz w:val="20"/>
        </w:rPr>
        <w:t xml:space="preserve"> </w:t>
      </w:r>
      <w:r w:rsidRPr="006907C7">
        <w:rPr>
          <w:rFonts w:ascii="Arial" w:hAnsi="Arial" w:cs="Arial"/>
          <w:b/>
          <w:bCs/>
          <w:color w:val="000000"/>
          <w:sz w:val="20"/>
        </w:rPr>
        <w:t>30</w:t>
      </w:r>
      <w:r w:rsidRPr="006907C7">
        <w:rPr>
          <w:rFonts w:ascii="Arial" w:hAnsi="Arial" w:cs="Arial"/>
          <w:color w:val="000000"/>
          <w:sz w:val="20"/>
        </w:rPr>
        <w:t>, 264–278 (2021).</w:t>
      </w:r>
    </w:p>
    <w:p w14:paraId="53C12E9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17. </w:t>
      </w:r>
      <w:r w:rsidRPr="006907C7">
        <w:rPr>
          <w:rFonts w:ascii="Arial" w:hAnsi="Arial" w:cs="Arial"/>
          <w:color w:val="000000"/>
          <w:sz w:val="20"/>
        </w:rPr>
        <w:tab/>
        <w:t xml:space="preserve">B. G. Scott, G. E. Lapré, M. A. Marsee, C. F. Weems, Aggressive Behavior and Its Associations With Posttraumatic Stress and Academic Achievement Following a Natural Disaster. </w:t>
      </w:r>
      <w:r w:rsidRPr="006907C7">
        <w:rPr>
          <w:rFonts w:ascii="Arial" w:hAnsi="Arial" w:cs="Arial"/>
          <w:i/>
          <w:iCs/>
          <w:color w:val="000000"/>
          <w:sz w:val="20"/>
        </w:rPr>
        <w:t>Journal of Clinical Child &amp; Adolescent Psychology</w:t>
      </w:r>
      <w:r w:rsidRPr="006907C7">
        <w:rPr>
          <w:rFonts w:ascii="Arial" w:hAnsi="Arial" w:cs="Arial"/>
          <w:color w:val="000000"/>
          <w:sz w:val="20"/>
        </w:rPr>
        <w:t xml:space="preserve"> </w:t>
      </w:r>
      <w:r w:rsidRPr="006907C7">
        <w:rPr>
          <w:rFonts w:ascii="Arial" w:hAnsi="Arial" w:cs="Arial"/>
          <w:b/>
          <w:bCs/>
          <w:color w:val="000000"/>
          <w:sz w:val="20"/>
        </w:rPr>
        <w:t>43</w:t>
      </w:r>
      <w:r w:rsidRPr="006907C7">
        <w:rPr>
          <w:rFonts w:ascii="Arial" w:hAnsi="Arial" w:cs="Arial"/>
          <w:color w:val="000000"/>
          <w:sz w:val="20"/>
        </w:rPr>
        <w:t>, 43–50 (2014).</w:t>
      </w:r>
    </w:p>
    <w:p w14:paraId="35259D0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18. </w:t>
      </w:r>
      <w:r w:rsidRPr="006907C7">
        <w:rPr>
          <w:rFonts w:ascii="Arial" w:hAnsi="Arial" w:cs="Arial"/>
          <w:color w:val="000000"/>
          <w:sz w:val="20"/>
        </w:rPr>
        <w:tab/>
        <w:t xml:space="preserve">C. F. Weems, </w:t>
      </w:r>
      <w:r w:rsidRPr="006907C7">
        <w:rPr>
          <w:rFonts w:ascii="Arial" w:hAnsi="Arial" w:cs="Arial"/>
          <w:i/>
          <w:iCs/>
          <w:color w:val="000000"/>
          <w:sz w:val="20"/>
        </w:rPr>
        <w:t>et al.</w:t>
      </w:r>
      <w:r w:rsidRPr="006907C7">
        <w:rPr>
          <w:rFonts w:ascii="Arial" w:hAnsi="Arial" w:cs="Arial"/>
          <w:color w:val="000000"/>
          <w:sz w:val="20"/>
        </w:rPr>
        <w:t xml:space="preserve">, A theoretical model of continuity in anxiety and links to academic achievement in disaster-exposed school children. </w:t>
      </w:r>
      <w:r w:rsidRPr="006907C7">
        <w:rPr>
          <w:rFonts w:ascii="Arial" w:hAnsi="Arial" w:cs="Arial"/>
          <w:i/>
          <w:iCs/>
          <w:color w:val="000000"/>
          <w:sz w:val="20"/>
        </w:rPr>
        <w:t>Dev Psychopathol</w:t>
      </w:r>
      <w:r w:rsidRPr="006907C7">
        <w:rPr>
          <w:rFonts w:ascii="Arial" w:hAnsi="Arial" w:cs="Arial"/>
          <w:color w:val="000000"/>
          <w:sz w:val="20"/>
        </w:rPr>
        <w:t xml:space="preserve"> </w:t>
      </w:r>
      <w:r w:rsidRPr="006907C7">
        <w:rPr>
          <w:rFonts w:ascii="Arial" w:hAnsi="Arial" w:cs="Arial"/>
          <w:b/>
          <w:bCs/>
          <w:color w:val="000000"/>
          <w:sz w:val="20"/>
        </w:rPr>
        <w:t>25</w:t>
      </w:r>
      <w:r w:rsidRPr="006907C7">
        <w:rPr>
          <w:rFonts w:ascii="Arial" w:hAnsi="Arial" w:cs="Arial"/>
          <w:color w:val="000000"/>
          <w:sz w:val="20"/>
        </w:rPr>
        <w:t>, 729–737 (2013).</w:t>
      </w:r>
    </w:p>
    <w:p w14:paraId="7F06735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19. </w:t>
      </w:r>
      <w:r w:rsidRPr="006907C7">
        <w:rPr>
          <w:rFonts w:ascii="Arial" w:hAnsi="Arial" w:cs="Arial"/>
          <w:color w:val="000000"/>
          <w:sz w:val="20"/>
        </w:rPr>
        <w:tab/>
        <w:t xml:space="preserve">M. E. Ward, K. Shelley, K. Kaase, J. F. Pane, Hurricane Katrina: A Longitudinal Study of the Achievement and Behavior of Displaced Students.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297–317 (2008).</w:t>
      </w:r>
    </w:p>
    <w:p w14:paraId="35835088"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20. </w:t>
      </w:r>
      <w:r w:rsidRPr="006907C7">
        <w:rPr>
          <w:rFonts w:ascii="Arial" w:hAnsi="Arial" w:cs="Arial"/>
          <w:color w:val="000000"/>
          <w:sz w:val="20"/>
        </w:rPr>
        <w:tab/>
        <w:t xml:space="preserve">G. M. Holmes, Effect of Extreme Weather Events on Student Test Performance. </w:t>
      </w:r>
      <w:r w:rsidRPr="006907C7">
        <w:rPr>
          <w:rFonts w:ascii="Arial" w:hAnsi="Arial" w:cs="Arial"/>
          <w:i/>
          <w:iCs/>
          <w:color w:val="000000"/>
          <w:sz w:val="20"/>
        </w:rPr>
        <w:t>Natural Hazards Review</w:t>
      </w:r>
      <w:r w:rsidRPr="006907C7">
        <w:rPr>
          <w:rFonts w:ascii="Arial" w:hAnsi="Arial" w:cs="Arial"/>
          <w:color w:val="000000"/>
          <w:sz w:val="20"/>
        </w:rPr>
        <w:t xml:space="preserve"> </w:t>
      </w:r>
      <w:r w:rsidRPr="006907C7">
        <w:rPr>
          <w:rFonts w:ascii="Arial" w:hAnsi="Arial" w:cs="Arial"/>
          <w:b/>
          <w:bCs/>
          <w:color w:val="000000"/>
          <w:sz w:val="20"/>
        </w:rPr>
        <w:t>3</w:t>
      </w:r>
      <w:r w:rsidRPr="006907C7">
        <w:rPr>
          <w:rFonts w:ascii="Arial" w:hAnsi="Arial" w:cs="Arial"/>
          <w:color w:val="000000"/>
          <w:sz w:val="20"/>
        </w:rPr>
        <w:t>, 82–91 (2002).</w:t>
      </w:r>
    </w:p>
    <w:p w14:paraId="09B5445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21. </w:t>
      </w:r>
      <w:r w:rsidRPr="006907C7">
        <w:rPr>
          <w:rFonts w:ascii="Arial" w:hAnsi="Arial" w:cs="Arial"/>
          <w:color w:val="000000"/>
          <w:sz w:val="20"/>
        </w:rPr>
        <w:tab/>
        <w:t xml:space="preserve">B. S. Lai, A.-M. Esnard, C. Wyczalkowski, R. Savage, H. Shah, Trajectories of School Recovery After a Natural Disaster: Risk and Protective Factors. </w:t>
      </w:r>
      <w:r w:rsidRPr="006907C7">
        <w:rPr>
          <w:rFonts w:ascii="Arial" w:hAnsi="Arial" w:cs="Arial"/>
          <w:i/>
          <w:iCs/>
          <w:color w:val="000000"/>
          <w:sz w:val="20"/>
        </w:rPr>
        <w:t>Risk, Hazards &amp; Crisis in Public Policy</w:t>
      </w:r>
      <w:r w:rsidRPr="006907C7">
        <w:rPr>
          <w:rFonts w:ascii="Arial" w:hAnsi="Arial" w:cs="Arial"/>
          <w:color w:val="000000"/>
          <w:sz w:val="20"/>
        </w:rPr>
        <w:t xml:space="preserve"> </w:t>
      </w:r>
      <w:r w:rsidRPr="006907C7">
        <w:rPr>
          <w:rFonts w:ascii="Arial" w:hAnsi="Arial" w:cs="Arial"/>
          <w:b/>
          <w:bCs/>
          <w:color w:val="000000"/>
          <w:sz w:val="20"/>
        </w:rPr>
        <w:t>10</w:t>
      </w:r>
      <w:r w:rsidRPr="006907C7">
        <w:rPr>
          <w:rFonts w:ascii="Arial" w:hAnsi="Arial" w:cs="Arial"/>
          <w:color w:val="000000"/>
          <w:sz w:val="20"/>
        </w:rPr>
        <w:t>, 32–51 (2019).</w:t>
      </w:r>
    </w:p>
    <w:p w14:paraId="0A0C0D76"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22. </w:t>
      </w:r>
      <w:r w:rsidRPr="006907C7">
        <w:rPr>
          <w:rFonts w:ascii="Arial" w:hAnsi="Arial" w:cs="Arial"/>
          <w:color w:val="000000"/>
          <w:sz w:val="20"/>
        </w:rPr>
        <w:tab/>
        <w:t xml:space="preserve">L. Peek, K. Richardson, In Their Own Words: Displaced Children’s Educational Recovery Needs After Hurricane Katrina. </w:t>
      </w:r>
      <w:r w:rsidRPr="006907C7">
        <w:rPr>
          <w:rFonts w:ascii="Arial" w:hAnsi="Arial" w:cs="Arial"/>
          <w:i/>
          <w:iCs/>
          <w:color w:val="000000"/>
          <w:sz w:val="20"/>
        </w:rPr>
        <w:t>Disaster Medicine and Public Health Preparedness</w:t>
      </w:r>
      <w:r w:rsidRPr="006907C7">
        <w:rPr>
          <w:rFonts w:ascii="Arial" w:hAnsi="Arial" w:cs="Arial"/>
          <w:color w:val="000000"/>
          <w:sz w:val="20"/>
        </w:rPr>
        <w:t xml:space="preserve"> </w:t>
      </w:r>
      <w:r w:rsidRPr="006907C7">
        <w:rPr>
          <w:rFonts w:ascii="Arial" w:hAnsi="Arial" w:cs="Arial"/>
          <w:b/>
          <w:bCs/>
          <w:color w:val="000000"/>
          <w:sz w:val="20"/>
        </w:rPr>
        <w:t>4</w:t>
      </w:r>
      <w:r w:rsidRPr="006907C7">
        <w:rPr>
          <w:rFonts w:ascii="Arial" w:hAnsi="Arial" w:cs="Arial"/>
          <w:color w:val="000000"/>
          <w:sz w:val="20"/>
        </w:rPr>
        <w:t>, S63–S70 (2010).</w:t>
      </w:r>
    </w:p>
    <w:p w14:paraId="0B6D16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23. </w:t>
      </w:r>
      <w:r w:rsidRPr="006907C7">
        <w:rPr>
          <w:rFonts w:ascii="Arial" w:hAnsi="Arial" w:cs="Arial"/>
          <w:color w:val="000000"/>
          <w:sz w:val="20"/>
        </w:rPr>
        <w:tab/>
        <w:t xml:space="preserve">B. Pfefferbaum, M. A. Noffsinger, A. K. Jacobs, V. Varma, Children’s Cognitive Functioning in Disasters and Terrorism. </w:t>
      </w:r>
      <w:r w:rsidRPr="006907C7">
        <w:rPr>
          <w:rFonts w:ascii="Arial" w:hAnsi="Arial" w:cs="Arial"/>
          <w:i/>
          <w:iCs/>
          <w:color w:val="000000"/>
          <w:sz w:val="20"/>
        </w:rPr>
        <w:t>Curr Psychiatry Rep</w:t>
      </w:r>
      <w:r w:rsidRPr="006907C7">
        <w:rPr>
          <w:rFonts w:ascii="Arial" w:hAnsi="Arial" w:cs="Arial"/>
          <w:color w:val="000000"/>
          <w:sz w:val="20"/>
        </w:rPr>
        <w:t xml:space="preserve"> </w:t>
      </w:r>
      <w:r w:rsidRPr="006907C7">
        <w:rPr>
          <w:rFonts w:ascii="Arial" w:hAnsi="Arial" w:cs="Arial"/>
          <w:b/>
          <w:bCs/>
          <w:color w:val="000000"/>
          <w:sz w:val="20"/>
        </w:rPr>
        <w:t>18</w:t>
      </w:r>
      <w:r w:rsidRPr="006907C7">
        <w:rPr>
          <w:rFonts w:ascii="Arial" w:hAnsi="Arial" w:cs="Arial"/>
          <w:color w:val="000000"/>
          <w:sz w:val="20"/>
        </w:rPr>
        <w:t>, 48 (2016).</w:t>
      </w:r>
    </w:p>
    <w:p w14:paraId="7301192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24. </w:t>
      </w:r>
      <w:r w:rsidRPr="006907C7">
        <w:rPr>
          <w:rFonts w:ascii="Arial" w:hAnsi="Arial" w:cs="Arial"/>
          <w:color w:val="000000"/>
          <w:sz w:val="20"/>
        </w:rPr>
        <w:tab/>
        <w:t xml:space="preserve">M. Anderson, More than 2.5 million Florida students have missed school during Hurricane Ian. </w:t>
      </w:r>
      <w:r w:rsidRPr="006907C7">
        <w:rPr>
          <w:rFonts w:ascii="Arial" w:hAnsi="Arial" w:cs="Arial"/>
          <w:i/>
          <w:iCs/>
          <w:color w:val="000000"/>
          <w:sz w:val="20"/>
        </w:rPr>
        <w:t>NPR</w:t>
      </w:r>
      <w:r w:rsidRPr="006907C7">
        <w:rPr>
          <w:rFonts w:ascii="Arial" w:hAnsi="Arial" w:cs="Arial"/>
          <w:color w:val="000000"/>
          <w:sz w:val="20"/>
        </w:rPr>
        <w:t xml:space="preserve"> (2022) (September 29, 2023).</w:t>
      </w:r>
    </w:p>
    <w:p w14:paraId="0C2FB0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25. </w:t>
      </w:r>
      <w:r w:rsidRPr="006907C7">
        <w:rPr>
          <w:rFonts w:ascii="Arial" w:hAnsi="Arial" w:cs="Arial"/>
          <w:color w:val="000000"/>
          <w:sz w:val="20"/>
        </w:rPr>
        <w:tab/>
        <w:t xml:space="preserve">J. S. Solochek, Florida school districts consider Idalia makeup days. </w:t>
      </w:r>
      <w:r w:rsidRPr="006907C7">
        <w:rPr>
          <w:rFonts w:ascii="Arial" w:hAnsi="Arial" w:cs="Arial"/>
          <w:i/>
          <w:iCs/>
          <w:color w:val="000000"/>
          <w:sz w:val="20"/>
        </w:rPr>
        <w:t>Tampa Bay Times</w:t>
      </w:r>
      <w:r w:rsidRPr="006907C7">
        <w:rPr>
          <w:rFonts w:ascii="Arial" w:hAnsi="Arial" w:cs="Arial"/>
          <w:color w:val="000000"/>
          <w:sz w:val="20"/>
        </w:rPr>
        <w:t xml:space="preserve"> (September 29, 2023).</w:t>
      </w:r>
    </w:p>
    <w:p w14:paraId="1C86D704"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26. </w:t>
      </w:r>
      <w:r w:rsidRPr="006907C7">
        <w:rPr>
          <w:rFonts w:ascii="Arial" w:hAnsi="Arial" w:cs="Arial"/>
          <w:color w:val="000000"/>
          <w:sz w:val="20"/>
        </w:rPr>
        <w:tab/>
        <w:t xml:space="preserve">R. Mack, Texas schools affected by Hurricane Harvey say more resources are needed to help students recover. </w:t>
      </w:r>
      <w:r w:rsidRPr="006907C7">
        <w:rPr>
          <w:rFonts w:ascii="Arial" w:hAnsi="Arial" w:cs="Arial"/>
          <w:i/>
          <w:iCs/>
          <w:color w:val="000000"/>
          <w:sz w:val="20"/>
        </w:rPr>
        <w:t>The Texas Tribune</w:t>
      </w:r>
      <w:r w:rsidRPr="006907C7">
        <w:rPr>
          <w:rFonts w:ascii="Arial" w:hAnsi="Arial" w:cs="Arial"/>
          <w:color w:val="000000"/>
          <w:sz w:val="20"/>
        </w:rPr>
        <w:t xml:space="preserve"> (2018) (October 18, 2023).</w:t>
      </w:r>
    </w:p>
    <w:p w14:paraId="7BF3630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27. ,</w:t>
      </w:r>
      <w:r w:rsidRPr="006907C7">
        <w:rPr>
          <w:rFonts w:ascii="Arial" w:hAnsi="Arial" w:cs="Arial"/>
          <w:color w:val="000000"/>
          <w:sz w:val="20"/>
        </w:rPr>
        <w:tab/>
        <w:t xml:space="preserve"> “Hurricanes Florence and Matthew Research into the Impact of the Storms on Schools” (The Innovation Project, 2019).</w:t>
      </w:r>
    </w:p>
    <w:p w14:paraId="432C0F8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28. ,</w:t>
      </w:r>
      <w:r w:rsidRPr="006907C7">
        <w:rPr>
          <w:rFonts w:ascii="Arial" w:hAnsi="Arial" w:cs="Arial"/>
          <w:color w:val="000000"/>
          <w:sz w:val="20"/>
        </w:rPr>
        <w:tab/>
        <w:t xml:space="preserve"> Natural Disaster Resources | U.S. Department of Education (October 2, 2023).</w:t>
      </w:r>
    </w:p>
    <w:p w14:paraId="0C5CF9E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29. </w:t>
      </w:r>
      <w:r w:rsidRPr="006907C7">
        <w:rPr>
          <w:rFonts w:ascii="Arial" w:hAnsi="Arial" w:cs="Arial"/>
          <w:color w:val="000000"/>
          <w:sz w:val="20"/>
        </w:rPr>
        <w:tab/>
        <w:t xml:space="preserve">E. Fussell, N. Sastry, M. VanLandingham, Race, socioeconomic status, and return migration to New Orleans after Hurricane Katrina. </w:t>
      </w:r>
      <w:r w:rsidRPr="006907C7">
        <w:rPr>
          <w:rFonts w:ascii="Arial" w:hAnsi="Arial" w:cs="Arial"/>
          <w:i/>
          <w:iCs/>
          <w:color w:val="000000"/>
          <w:sz w:val="20"/>
        </w:rPr>
        <w:t>Popul Environ</w:t>
      </w:r>
      <w:r w:rsidRPr="006907C7">
        <w:rPr>
          <w:rFonts w:ascii="Arial" w:hAnsi="Arial" w:cs="Arial"/>
          <w:color w:val="000000"/>
          <w:sz w:val="20"/>
        </w:rPr>
        <w:t xml:space="preserve"> </w:t>
      </w:r>
      <w:r w:rsidRPr="006907C7">
        <w:rPr>
          <w:rFonts w:ascii="Arial" w:hAnsi="Arial" w:cs="Arial"/>
          <w:b/>
          <w:bCs/>
          <w:color w:val="000000"/>
          <w:sz w:val="20"/>
        </w:rPr>
        <w:t>31</w:t>
      </w:r>
      <w:r w:rsidRPr="006907C7">
        <w:rPr>
          <w:rFonts w:ascii="Arial" w:hAnsi="Arial" w:cs="Arial"/>
          <w:color w:val="000000"/>
          <w:sz w:val="20"/>
        </w:rPr>
        <w:t>, 20–42 (2010).</w:t>
      </w:r>
    </w:p>
    <w:p w14:paraId="65ECB5F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30. </w:t>
      </w:r>
      <w:r w:rsidRPr="006907C7">
        <w:rPr>
          <w:rFonts w:ascii="Arial" w:hAnsi="Arial" w:cs="Arial"/>
          <w:color w:val="000000"/>
          <w:sz w:val="20"/>
        </w:rPr>
        <w:tab/>
        <w:t xml:space="preserve">B. Bolin, L. C. Kurtz, “Race, Class, Ethnicity, and Disaster Vulnerability” in </w:t>
      </w:r>
      <w:r w:rsidRPr="006907C7">
        <w:rPr>
          <w:rFonts w:ascii="Arial" w:hAnsi="Arial" w:cs="Arial"/>
          <w:i/>
          <w:iCs/>
          <w:color w:val="000000"/>
          <w:sz w:val="20"/>
        </w:rPr>
        <w:t>Handbook of Disaster Research</w:t>
      </w:r>
      <w:r w:rsidRPr="006907C7">
        <w:rPr>
          <w:rFonts w:ascii="Arial" w:hAnsi="Arial" w:cs="Arial"/>
          <w:color w:val="000000"/>
          <w:sz w:val="20"/>
        </w:rPr>
        <w:t>, Handbooks of Sociology and Social Research., H. Rodríguez, W. Donner, J. E. Trainor, Eds. (Springer International Publishing, 2018), pp. 181–203.</w:t>
      </w:r>
    </w:p>
    <w:p w14:paraId="450CA4E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31. </w:t>
      </w:r>
      <w:r w:rsidRPr="006907C7">
        <w:rPr>
          <w:rFonts w:ascii="Arial" w:hAnsi="Arial" w:cs="Arial"/>
          <w:color w:val="000000"/>
          <w:sz w:val="20"/>
        </w:rPr>
        <w:tab/>
        <w:t xml:space="preserve">J. F. Pane, D. F. McCaffrey, N. Kalra, A. J. Zhou, Effects of Student Displacement in Louisiana During the First Academic Year After the Hurricanes of 2005. </w:t>
      </w:r>
      <w:r w:rsidRPr="006907C7">
        <w:rPr>
          <w:rFonts w:ascii="Arial" w:hAnsi="Arial" w:cs="Arial"/>
          <w:i/>
          <w:iCs/>
          <w:color w:val="000000"/>
          <w:sz w:val="20"/>
        </w:rPr>
        <w:t>Journal of Education for Students Placed at Risk (JESPAR)</w:t>
      </w:r>
      <w:r w:rsidRPr="006907C7">
        <w:rPr>
          <w:rFonts w:ascii="Arial" w:hAnsi="Arial" w:cs="Arial"/>
          <w:color w:val="000000"/>
          <w:sz w:val="20"/>
        </w:rPr>
        <w:t xml:space="preserve"> </w:t>
      </w:r>
      <w:r w:rsidRPr="006907C7">
        <w:rPr>
          <w:rFonts w:ascii="Arial" w:hAnsi="Arial" w:cs="Arial"/>
          <w:b/>
          <w:bCs/>
          <w:color w:val="000000"/>
          <w:sz w:val="20"/>
        </w:rPr>
        <w:t>13</w:t>
      </w:r>
      <w:r w:rsidRPr="006907C7">
        <w:rPr>
          <w:rFonts w:ascii="Arial" w:hAnsi="Arial" w:cs="Arial"/>
          <w:color w:val="000000"/>
          <w:sz w:val="20"/>
        </w:rPr>
        <w:t>, 168–211 (2008).</w:t>
      </w:r>
    </w:p>
    <w:p w14:paraId="111F47A1"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32. </w:t>
      </w:r>
      <w:r w:rsidRPr="006907C7">
        <w:rPr>
          <w:rFonts w:ascii="Arial" w:hAnsi="Arial" w:cs="Arial"/>
          <w:color w:val="000000"/>
          <w:sz w:val="20"/>
        </w:rPr>
        <w:tab/>
        <w:t xml:space="preserve">G. W. White, </w:t>
      </w:r>
      <w:r w:rsidRPr="006907C7">
        <w:rPr>
          <w:rFonts w:ascii="Arial" w:hAnsi="Arial" w:cs="Arial"/>
          <w:i/>
          <w:iCs/>
          <w:color w:val="000000"/>
          <w:sz w:val="20"/>
        </w:rPr>
        <w:t>et al.</w:t>
      </w:r>
      <w:r w:rsidRPr="006907C7">
        <w:rPr>
          <w:rFonts w:ascii="Arial" w:hAnsi="Arial" w:cs="Arial"/>
          <w:color w:val="000000"/>
          <w:sz w:val="20"/>
        </w:rPr>
        <w:t xml:space="preserve">, The increasing impact of socioeconomics and race on standardized academic test scores across elementary, middle, and high school. </w:t>
      </w:r>
      <w:r w:rsidRPr="006907C7">
        <w:rPr>
          <w:rFonts w:ascii="Arial" w:hAnsi="Arial" w:cs="Arial"/>
          <w:i/>
          <w:iCs/>
          <w:color w:val="000000"/>
          <w:sz w:val="20"/>
        </w:rPr>
        <w:t>American Journal of Orthopsychiatry</w:t>
      </w:r>
      <w:r w:rsidRPr="006907C7">
        <w:rPr>
          <w:rFonts w:ascii="Arial" w:hAnsi="Arial" w:cs="Arial"/>
          <w:color w:val="000000"/>
          <w:sz w:val="20"/>
        </w:rPr>
        <w:t xml:space="preserve"> </w:t>
      </w:r>
      <w:r w:rsidRPr="006907C7">
        <w:rPr>
          <w:rFonts w:ascii="Arial" w:hAnsi="Arial" w:cs="Arial"/>
          <w:b/>
          <w:bCs/>
          <w:color w:val="000000"/>
          <w:sz w:val="20"/>
        </w:rPr>
        <w:t>86</w:t>
      </w:r>
      <w:r w:rsidRPr="006907C7">
        <w:rPr>
          <w:rFonts w:ascii="Arial" w:hAnsi="Arial" w:cs="Arial"/>
          <w:color w:val="000000"/>
          <w:sz w:val="20"/>
        </w:rPr>
        <w:t>, 10–23 (2016).</w:t>
      </w:r>
    </w:p>
    <w:p w14:paraId="780B9BD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lastRenderedPageBreak/>
        <w:t xml:space="preserve">33. </w:t>
      </w:r>
      <w:r w:rsidRPr="006907C7">
        <w:rPr>
          <w:rFonts w:ascii="Arial" w:hAnsi="Arial" w:cs="Arial"/>
          <w:color w:val="000000"/>
          <w:sz w:val="20"/>
        </w:rPr>
        <w:tab/>
        <w:t xml:space="preserve">M. S. Gordon, M. Cui, The Intersection of Race and Community Poverty and Its Effects on Adolescents’ Academic Achievement. </w:t>
      </w:r>
      <w:r w:rsidRPr="006907C7">
        <w:rPr>
          <w:rFonts w:ascii="Arial" w:hAnsi="Arial" w:cs="Arial"/>
          <w:i/>
          <w:iCs/>
          <w:color w:val="000000"/>
          <w:sz w:val="20"/>
        </w:rPr>
        <w:t>Youth &amp; Society</w:t>
      </w:r>
      <w:r w:rsidRPr="006907C7">
        <w:rPr>
          <w:rFonts w:ascii="Arial" w:hAnsi="Arial" w:cs="Arial"/>
          <w:color w:val="000000"/>
          <w:sz w:val="20"/>
        </w:rPr>
        <w:t xml:space="preserve"> </w:t>
      </w:r>
      <w:r w:rsidRPr="006907C7">
        <w:rPr>
          <w:rFonts w:ascii="Arial" w:hAnsi="Arial" w:cs="Arial"/>
          <w:b/>
          <w:bCs/>
          <w:color w:val="000000"/>
          <w:sz w:val="20"/>
        </w:rPr>
        <w:t>50</w:t>
      </w:r>
      <w:r w:rsidRPr="006907C7">
        <w:rPr>
          <w:rFonts w:ascii="Arial" w:hAnsi="Arial" w:cs="Arial"/>
          <w:color w:val="000000"/>
          <w:sz w:val="20"/>
        </w:rPr>
        <w:t>, 947–965 (2018).</w:t>
      </w:r>
    </w:p>
    <w:p w14:paraId="706580D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34. </w:t>
      </w:r>
      <w:r w:rsidRPr="006907C7">
        <w:rPr>
          <w:rFonts w:ascii="Arial" w:hAnsi="Arial" w:cs="Arial"/>
          <w:color w:val="000000"/>
          <w:sz w:val="20"/>
        </w:rPr>
        <w:tab/>
        <w:t xml:space="preserve">B. D. Smedley, A. Y. Stith, L. Colburn, C. H. Evans, I. of Medicine (US), “Inequality in Teaching and Schooling: How Opportunity Is Rationed to Students of Color in America” in </w:t>
      </w:r>
      <w:r w:rsidRPr="006907C7">
        <w:rPr>
          <w:rFonts w:ascii="Arial" w:hAnsi="Arial" w:cs="Arial"/>
          <w:i/>
          <w:iCs/>
          <w:color w:val="000000"/>
          <w:sz w:val="20"/>
        </w:rPr>
        <w:t>The Right Thing to Do, The Smart Thing to Do: Enhancing Diversity in the Health Professions: Summary of the Symposium on Diversity in Health Professions in Honor of Herbert W.Nickens, M.D.</w:t>
      </w:r>
      <w:r w:rsidRPr="006907C7">
        <w:rPr>
          <w:rFonts w:ascii="Arial" w:hAnsi="Arial" w:cs="Arial"/>
          <w:color w:val="000000"/>
          <w:sz w:val="20"/>
        </w:rPr>
        <w:t>, (National Academies Press (US), 2001) (October 2, 2023).</w:t>
      </w:r>
    </w:p>
    <w:p w14:paraId="010C5867"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35. </w:t>
      </w:r>
      <w:r w:rsidRPr="006907C7">
        <w:rPr>
          <w:rFonts w:ascii="Arial" w:hAnsi="Arial" w:cs="Arial"/>
          <w:color w:val="000000"/>
          <w:sz w:val="20"/>
        </w:rPr>
        <w:tab/>
        <w:t xml:space="preserve">A. Hsin, Y. Xie, Explaining Asian Americans’ academic advantage over whites. </w:t>
      </w:r>
      <w:r w:rsidRPr="006907C7">
        <w:rPr>
          <w:rFonts w:ascii="Arial" w:hAnsi="Arial" w:cs="Arial"/>
          <w:i/>
          <w:iCs/>
          <w:color w:val="000000"/>
          <w:sz w:val="20"/>
        </w:rPr>
        <w:t>Proceedings of the National Academy of Sciences</w:t>
      </w:r>
      <w:r w:rsidRPr="006907C7">
        <w:rPr>
          <w:rFonts w:ascii="Arial" w:hAnsi="Arial" w:cs="Arial"/>
          <w:color w:val="000000"/>
          <w:sz w:val="20"/>
        </w:rPr>
        <w:t xml:space="preserve"> </w:t>
      </w:r>
      <w:r w:rsidRPr="006907C7">
        <w:rPr>
          <w:rFonts w:ascii="Arial" w:hAnsi="Arial" w:cs="Arial"/>
          <w:b/>
          <w:bCs/>
          <w:color w:val="000000"/>
          <w:sz w:val="20"/>
        </w:rPr>
        <w:t>111</w:t>
      </w:r>
      <w:r w:rsidRPr="006907C7">
        <w:rPr>
          <w:rFonts w:ascii="Arial" w:hAnsi="Arial" w:cs="Arial"/>
          <w:color w:val="000000"/>
          <w:sz w:val="20"/>
        </w:rPr>
        <w:t>, 8416–8421 (2014).</w:t>
      </w:r>
    </w:p>
    <w:p w14:paraId="51A825F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36. </w:t>
      </w:r>
      <w:r w:rsidRPr="006907C7">
        <w:rPr>
          <w:rFonts w:ascii="Arial" w:hAnsi="Arial" w:cs="Arial"/>
          <w:color w:val="000000"/>
          <w:sz w:val="20"/>
        </w:rPr>
        <w:tab/>
        <w:t xml:space="preserve">W. Li, Y. Xie, The influence of family background on educational expectations: a comparative study. </w:t>
      </w:r>
      <w:r w:rsidRPr="006907C7">
        <w:rPr>
          <w:rFonts w:ascii="Arial" w:hAnsi="Arial" w:cs="Arial"/>
          <w:i/>
          <w:iCs/>
          <w:color w:val="000000"/>
          <w:sz w:val="20"/>
        </w:rPr>
        <w:t>Chinese Sociological Review</w:t>
      </w:r>
      <w:r w:rsidRPr="006907C7">
        <w:rPr>
          <w:rFonts w:ascii="Arial" w:hAnsi="Arial" w:cs="Arial"/>
          <w:color w:val="000000"/>
          <w:sz w:val="20"/>
        </w:rPr>
        <w:t xml:space="preserve"> </w:t>
      </w:r>
      <w:r w:rsidRPr="006907C7">
        <w:rPr>
          <w:rFonts w:ascii="Arial" w:hAnsi="Arial" w:cs="Arial"/>
          <w:b/>
          <w:bCs/>
          <w:color w:val="000000"/>
          <w:sz w:val="20"/>
        </w:rPr>
        <w:t>52</w:t>
      </w:r>
      <w:r w:rsidRPr="006907C7">
        <w:rPr>
          <w:rFonts w:ascii="Arial" w:hAnsi="Arial" w:cs="Arial"/>
          <w:color w:val="000000"/>
          <w:sz w:val="20"/>
        </w:rPr>
        <w:t>, 269–294 (2020).</w:t>
      </w:r>
    </w:p>
    <w:p w14:paraId="3AC601B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37. </w:t>
      </w:r>
      <w:r w:rsidRPr="006907C7">
        <w:rPr>
          <w:rFonts w:ascii="Arial" w:hAnsi="Arial" w:cs="Arial"/>
          <w:color w:val="000000"/>
          <w:sz w:val="20"/>
        </w:rPr>
        <w:tab/>
        <w:t xml:space="preserve">A. Liu, Y. Xie, Why do Asian Americans academically outperform Whites? – The cultural explanation revisited. </w:t>
      </w:r>
      <w:r w:rsidRPr="006907C7">
        <w:rPr>
          <w:rFonts w:ascii="Arial" w:hAnsi="Arial" w:cs="Arial"/>
          <w:i/>
          <w:iCs/>
          <w:color w:val="000000"/>
          <w:sz w:val="20"/>
        </w:rPr>
        <w:t>Social Science Research</w:t>
      </w:r>
      <w:r w:rsidRPr="006907C7">
        <w:rPr>
          <w:rFonts w:ascii="Arial" w:hAnsi="Arial" w:cs="Arial"/>
          <w:color w:val="000000"/>
          <w:sz w:val="20"/>
        </w:rPr>
        <w:t xml:space="preserve"> </w:t>
      </w:r>
      <w:r w:rsidRPr="006907C7">
        <w:rPr>
          <w:rFonts w:ascii="Arial" w:hAnsi="Arial" w:cs="Arial"/>
          <w:b/>
          <w:bCs/>
          <w:color w:val="000000"/>
          <w:sz w:val="20"/>
        </w:rPr>
        <w:t>58</w:t>
      </w:r>
      <w:r w:rsidRPr="006907C7">
        <w:rPr>
          <w:rFonts w:ascii="Arial" w:hAnsi="Arial" w:cs="Arial"/>
          <w:color w:val="000000"/>
          <w:sz w:val="20"/>
        </w:rPr>
        <w:t>, 210–226 (2016).</w:t>
      </w:r>
    </w:p>
    <w:p w14:paraId="593CFEF5"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38. </w:t>
      </w:r>
      <w:r w:rsidRPr="006907C7">
        <w:rPr>
          <w:rFonts w:ascii="Arial" w:hAnsi="Arial" w:cs="Arial"/>
          <w:color w:val="000000"/>
          <w:sz w:val="20"/>
        </w:rPr>
        <w:tab/>
        <w:t xml:space="preserve">A. L. Bailey, </w:t>
      </w:r>
      <w:r w:rsidRPr="006907C7">
        <w:rPr>
          <w:rFonts w:ascii="Arial" w:hAnsi="Arial" w:cs="Arial"/>
          <w:i/>
          <w:iCs/>
          <w:color w:val="000000"/>
          <w:sz w:val="20"/>
        </w:rPr>
        <w:t>The Language Demands of School: Putting Academic English to the Test</w:t>
      </w:r>
      <w:r w:rsidRPr="006907C7">
        <w:rPr>
          <w:rFonts w:ascii="Arial" w:hAnsi="Arial" w:cs="Arial"/>
          <w:color w:val="000000"/>
          <w:sz w:val="20"/>
        </w:rPr>
        <w:t xml:space="preserve"> (Yale University Press, 2007).</w:t>
      </w:r>
    </w:p>
    <w:p w14:paraId="140DD44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39. </w:t>
      </w:r>
      <w:r w:rsidRPr="006907C7">
        <w:rPr>
          <w:rFonts w:ascii="Arial" w:hAnsi="Arial" w:cs="Arial"/>
          <w:color w:val="000000"/>
          <w:sz w:val="20"/>
        </w:rPr>
        <w:tab/>
        <w:t xml:space="preserve">L. Mohammad, L. Peek, Exposure Outliers: Children, Mothers, and Cumulative Disaster Exposure in Louisiana. </w:t>
      </w:r>
      <w:r w:rsidRPr="006907C7">
        <w:rPr>
          <w:rFonts w:ascii="Arial" w:hAnsi="Arial" w:cs="Arial"/>
          <w:i/>
          <w:iCs/>
          <w:color w:val="000000"/>
          <w:sz w:val="20"/>
        </w:rPr>
        <w:t>Journal of Family Strengths</w:t>
      </w:r>
      <w:r w:rsidRPr="006907C7">
        <w:rPr>
          <w:rFonts w:ascii="Arial" w:hAnsi="Arial" w:cs="Arial"/>
          <w:color w:val="000000"/>
          <w:sz w:val="20"/>
        </w:rPr>
        <w:t xml:space="preserve"> </w:t>
      </w:r>
      <w:r w:rsidRPr="006907C7">
        <w:rPr>
          <w:rFonts w:ascii="Arial" w:hAnsi="Arial" w:cs="Arial"/>
          <w:b/>
          <w:bCs/>
          <w:color w:val="000000"/>
          <w:sz w:val="20"/>
        </w:rPr>
        <w:t>19</w:t>
      </w:r>
      <w:r w:rsidRPr="006907C7">
        <w:rPr>
          <w:rFonts w:ascii="Arial" w:hAnsi="Arial" w:cs="Arial"/>
          <w:color w:val="000000"/>
          <w:sz w:val="20"/>
        </w:rPr>
        <w:t xml:space="preserve"> (2019).</w:t>
      </w:r>
    </w:p>
    <w:p w14:paraId="71963289"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40. </w:t>
      </w:r>
      <w:r w:rsidRPr="006907C7">
        <w:rPr>
          <w:rFonts w:ascii="Arial" w:hAnsi="Arial" w:cs="Arial"/>
          <w:color w:val="000000"/>
          <w:sz w:val="20"/>
        </w:rPr>
        <w:tab/>
        <w:t>J. A. Boehner, H.R.1 - 107th Congress (2001-2002): No Child Left Behind Act of 2001 (2002) (January 23, 2023).</w:t>
      </w:r>
    </w:p>
    <w:p w14:paraId="2A1DA43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41. </w:t>
      </w:r>
      <w:r w:rsidRPr="006907C7">
        <w:rPr>
          <w:rFonts w:ascii="Arial" w:hAnsi="Arial" w:cs="Arial"/>
          <w:color w:val="000000"/>
          <w:sz w:val="20"/>
        </w:rPr>
        <w:tab/>
        <w:t xml:space="preserve">S. F. Reardon, </w:t>
      </w:r>
      <w:r w:rsidRPr="006907C7">
        <w:rPr>
          <w:rFonts w:ascii="Arial" w:hAnsi="Arial" w:cs="Arial"/>
          <w:i/>
          <w:iCs/>
          <w:color w:val="000000"/>
          <w:sz w:val="20"/>
        </w:rPr>
        <w:t>et al.</w:t>
      </w:r>
      <w:r w:rsidRPr="006907C7">
        <w:rPr>
          <w:rFonts w:ascii="Arial" w:hAnsi="Arial" w:cs="Arial"/>
          <w:color w:val="000000"/>
          <w:sz w:val="20"/>
        </w:rPr>
        <w:t>, Stanford Education Data Archive (SEDA) (2022) (January 23, 2023).</w:t>
      </w:r>
    </w:p>
    <w:p w14:paraId="4E308700"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42. </w:t>
      </w:r>
      <w:r w:rsidRPr="006907C7">
        <w:rPr>
          <w:rFonts w:ascii="Arial" w:hAnsi="Arial" w:cs="Arial"/>
          <w:color w:val="000000"/>
          <w:sz w:val="20"/>
        </w:rPr>
        <w:tab/>
        <w:t>H. Sharp, “An Overview of NAEP” (National Center for Education Statistics, 2019).</w:t>
      </w:r>
    </w:p>
    <w:p w14:paraId="36B7E25E"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43. </w:t>
      </w:r>
      <w:r w:rsidRPr="006907C7">
        <w:rPr>
          <w:rFonts w:ascii="Arial" w:hAnsi="Arial" w:cs="Arial"/>
          <w:color w:val="000000"/>
          <w:sz w:val="20"/>
        </w:rPr>
        <w:tab/>
        <w:t xml:space="preserve">G. B. Anderson, hurricaneexposuredata. </w:t>
      </w:r>
      <w:r w:rsidRPr="006907C7">
        <w:rPr>
          <w:rFonts w:ascii="Arial" w:hAnsi="Arial" w:cs="Arial"/>
          <w:i/>
          <w:iCs/>
          <w:color w:val="000000"/>
          <w:sz w:val="20"/>
        </w:rPr>
        <w:t>GitHub</w:t>
      </w:r>
      <w:r w:rsidRPr="006907C7">
        <w:rPr>
          <w:rFonts w:ascii="Arial" w:hAnsi="Arial" w:cs="Arial"/>
          <w:color w:val="000000"/>
          <w:sz w:val="20"/>
        </w:rPr>
        <w:t xml:space="preserve"> (January 25, 2023).</w:t>
      </w:r>
    </w:p>
    <w:p w14:paraId="4774020C"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44. </w:t>
      </w:r>
      <w:r w:rsidRPr="006907C7">
        <w:rPr>
          <w:rFonts w:ascii="Arial" w:hAnsi="Arial" w:cs="Arial"/>
          <w:color w:val="000000"/>
          <w:sz w:val="20"/>
        </w:rPr>
        <w:tab/>
        <w:t xml:space="preserve">G. B. Anderson, D. Eddelbuettel, Hosting Data Packages via drat: A Case Study with Hurricane Exposure Data. </w:t>
      </w:r>
      <w:r w:rsidRPr="006907C7">
        <w:rPr>
          <w:rFonts w:ascii="Arial" w:hAnsi="Arial" w:cs="Arial"/>
          <w:i/>
          <w:iCs/>
          <w:color w:val="000000"/>
          <w:sz w:val="20"/>
        </w:rPr>
        <w:t>R J</w:t>
      </w:r>
      <w:r w:rsidRPr="006907C7">
        <w:rPr>
          <w:rFonts w:ascii="Arial" w:hAnsi="Arial" w:cs="Arial"/>
          <w:color w:val="000000"/>
          <w:sz w:val="20"/>
        </w:rPr>
        <w:t xml:space="preserve"> </w:t>
      </w:r>
      <w:r w:rsidRPr="006907C7">
        <w:rPr>
          <w:rFonts w:ascii="Arial" w:hAnsi="Arial" w:cs="Arial"/>
          <w:b/>
          <w:bCs/>
          <w:color w:val="000000"/>
          <w:sz w:val="20"/>
        </w:rPr>
        <w:t>9</w:t>
      </w:r>
      <w:r w:rsidRPr="006907C7">
        <w:rPr>
          <w:rFonts w:ascii="Arial" w:hAnsi="Arial" w:cs="Arial"/>
          <w:color w:val="000000"/>
          <w:sz w:val="20"/>
        </w:rPr>
        <w:t>, 486–497 (2017).</w:t>
      </w:r>
    </w:p>
    <w:p w14:paraId="487F4E4A"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45. </w:t>
      </w:r>
      <w:r w:rsidRPr="006907C7">
        <w:rPr>
          <w:rFonts w:ascii="Arial" w:hAnsi="Arial" w:cs="Arial"/>
          <w:color w:val="000000"/>
          <w:sz w:val="20"/>
        </w:rPr>
        <w:tab/>
        <w:t xml:space="preserve">G. B. Anderson, </w:t>
      </w:r>
      <w:r w:rsidRPr="006907C7">
        <w:rPr>
          <w:rFonts w:ascii="Arial" w:hAnsi="Arial" w:cs="Arial"/>
          <w:i/>
          <w:iCs/>
          <w:color w:val="000000"/>
          <w:sz w:val="20"/>
        </w:rPr>
        <w:t>et al.</w:t>
      </w:r>
      <w:r w:rsidRPr="006907C7">
        <w:rPr>
          <w:rFonts w:ascii="Arial" w:hAnsi="Arial" w:cs="Arial"/>
          <w:color w:val="000000"/>
          <w:sz w:val="20"/>
        </w:rPr>
        <w:t xml:space="preserve">, Assessing United States County-Level Exposure for Research on Tropical Cyclones and Human Health. </w:t>
      </w:r>
      <w:r w:rsidRPr="006907C7">
        <w:rPr>
          <w:rFonts w:ascii="Arial" w:hAnsi="Arial" w:cs="Arial"/>
          <w:i/>
          <w:iCs/>
          <w:color w:val="000000"/>
          <w:sz w:val="20"/>
        </w:rPr>
        <w:t>Environmental Health Perspectives</w:t>
      </w:r>
      <w:r w:rsidRPr="006907C7">
        <w:rPr>
          <w:rFonts w:ascii="Arial" w:hAnsi="Arial" w:cs="Arial"/>
          <w:color w:val="000000"/>
          <w:sz w:val="20"/>
        </w:rPr>
        <w:t xml:space="preserve"> </w:t>
      </w:r>
      <w:r w:rsidRPr="006907C7">
        <w:rPr>
          <w:rFonts w:ascii="Arial" w:hAnsi="Arial" w:cs="Arial"/>
          <w:b/>
          <w:bCs/>
          <w:color w:val="000000"/>
          <w:sz w:val="20"/>
        </w:rPr>
        <w:t>128</w:t>
      </w:r>
      <w:r w:rsidRPr="006907C7">
        <w:rPr>
          <w:rFonts w:ascii="Arial" w:hAnsi="Arial" w:cs="Arial"/>
          <w:color w:val="000000"/>
          <w:sz w:val="20"/>
        </w:rPr>
        <w:t>, 107009.</w:t>
      </w:r>
    </w:p>
    <w:p w14:paraId="56EB551B"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46. </w:t>
      </w:r>
      <w:r w:rsidRPr="006907C7">
        <w:rPr>
          <w:rFonts w:ascii="Arial" w:hAnsi="Arial" w:cs="Arial"/>
          <w:color w:val="000000"/>
          <w:sz w:val="20"/>
        </w:rPr>
        <w:tab/>
        <w:t xml:space="preserve">S. G. Donald, K. Lang, Inference with Difference-in-Differences and Other Panel Data. </w:t>
      </w:r>
      <w:r w:rsidRPr="006907C7">
        <w:rPr>
          <w:rFonts w:ascii="Arial" w:hAnsi="Arial" w:cs="Arial"/>
          <w:i/>
          <w:iCs/>
          <w:color w:val="000000"/>
          <w:sz w:val="20"/>
        </w:rPr>
        <w:t>The Review of Economics and Statistics</w:t>
      </w:r>
      <w:r w:rsidRPr="006907C7">
        <w:rPr>
          <w:rFonts w:ascii="Arial" w:hAnsi="Arial" w:cs="Arial"/>
          <w:color w:val="000000"/>
          <w:sz w:val="20"/>
        </w:rPr>
        <w:t xml:space="preserve"> </w:t>
      </w:r>
      <w:r w:rsidRPr="006907C7">
        <w:rPr>
          <w:rFonts w:ascii="Arial" w:hAnsi="Arial" w:cs="Arial"/>
          <w:b/>
          <w:bCs/>
          <w:color w:val="000000"/>
          <w:sz w:val="20"/>
        </w:rPr>
        <w:t>89</w:t>
      </w:r>
      <w:r w:rsidRPr="006907C7">
        <w:rPr>
          <w:rFonts w:ascii="Arial" w:hAnsi="Arial" w:cs="Arial"/>
          <w:color w:val="000000"/>
          <w:sz w:val="20"/>
        </w:rPr>
        <w:t>, 221–233 (2007).</w:t>
      </w:r>
    </w:p>
    <w:p w14:paraId="1D2CE00D"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47. </w:t>
      </w:r>
      <w:r w:rsidRPr="006907C7">
        <w:rPr>
          <w:rFonts w:ascii="Arial" w:hAnsi="Arial" w:cs="Arial"/>
          <w:color w:val="000000"/>
          <w:sz w:val="20"/>
        </w:rPr>
        <w:tab/>
        <w:t xml:space="preserve">R. McElreath, </w:t>
      </w:r>
      <w:r w:rsidRPr="006907C7">
        <w:rPr>
          <w:rFonts w:ascii="Arial" w:hAnsi="Arial" w:cs="Arial"/>
          <w:i/>
          <w:iCs/>
          <w:color w:val="000000"/>
          <w:sz w:val="20"/>
        </w:rPr>
        <w:t>Statistical Rethinking: A Bayesian Course with Examples in R and Stan</w:t>
      </w:r>
      <w:r w:rsidRPr="006907C7">
        <w:rPr>
          <w:rFonts w:ascii="Arial" w:hAnsi="Arial" w:cs="Arial"/>
          <w:color w:val="000000"/>
          <w:sz w:val="20"/>
        </w:rPr>
        <w:t xml:space="preserve"> (Chapman and Hall/CRC, 2016) https:/doi.org/10.1201/9781315372495.</w:t>
      </w:r>
    </w:p>
    <w:p w14:paraId="5D9C1422" w14:textId="77777777" w:rsidR="006907C7" w:rsidRPr="006907C7" w:rsidRDefault="006907C7" w:rsidP="006907C7">
      <w:pPr>
        <w:pStyle w:val="Bibliography"/>
        <w:rPr>
          <w:rFonts w:ascii="Arial" w:hAnsi="Arial" w:cs="Arial"/>
          <w:color w:val="000000"/>
          <w:sz w:val="20"/>
        </w:rPr>
      </w:pPr>
      <w:r w:rsidRPr="006907C7">
        <w:rPr>
          <w:rFonts w:ascii="Arial" w:hAnsi="Arial" w:cs="Arial"/>
          <w:color w:val="000000"/>
          <w:sz w:val="20"/>
        </w:rPr>
        <w:t xml:space="preserve">48. </w:t>
      </w:r>
      <w:r w:rsidRPr="006907C7">
        <w:rPr>
          <w:rFonts w:ascii="Arial" w:hAnsi="Arial" w:cs="Arial"/>
          <w:color w:val="000000"/>
          <w:sz w:val="20"/>
        </w:rPr>
        <w:tab/>
        <w:t xml:space="preserve">W. Lu, D. A. Hackman, J. Schwartz, Ambient air pollution associated with lower academic achievement among US children: A nationwide panel study of school districts. </w:t>
      </w:r>
      <w:r w:rsidRPr="006907C7">
        <w:rPr>
          <w:rFonts w:ascii="Arial" w:hAnsi="Arial" w:cs="Arial"/>
          <w:i/>
          <w:iCs/>
          <w:color w:val="000000"/>
          <w:sz w:val="20"/>
        </w:rPr>
        <w:t>Environmental Epidemiology</w:t>
      </w:r>
      <w:r w:rsidRPr="006907C7">
        <w:rPr>
          <w:rFonts w:ascii="Arial" w:hAnsi="Arial" w:cs="Arial"/>
          <w:color w:val="000000"/>
          <w:sz w:val="20"/>
        </w:rPr>
        <w:t xml:space="preserve"> </w:t>
      </w:r>
      <w:r w:rsidRPr="006907C7">
        <w:rPr>
          <w:rFonts w:ascii="Arial" w:hAnsi="Arial" w:cs="Arial"/>
          <w:b/>
          <w:bCs/>
          <w:color w:val="000000"/>
          <w:sz w:val="20"/>
        </w:rPr>
        <w:t>5</w:t>
      </w:r>
      <w:r w:rsidRPr="006907C7">
        <w:rPr>
          <w:rFonts w:ascii="Arial" w:hAnsi="Arial" w:cs="Arial"/>
          <w:color w:val="000000"/>
          <w:sz w:val="20"/>
        </w:rPr>
        <w:t>, e174 (2021).</w:t>
      </w:r>
    </w:p>
    <w:p w14:paraId="47BD4C25" w14:textId="77777777" w:rsidR="006907C7" w:rsidRPr="00E3127E" w:rsidRDefault="006907C7" w:rsidP="006907C7">
      <w:pPr>
        <w:pStyle w:val="Bibliography"/>
        <w:rPr>
          <w:rFonts w:ascii="Arial" w:hAnsi="Arial"/>
          <w:color w:val="000000"/>
          <w:sz w:val="20"/>
          <w:lang w:val="fi-FI"/>
        </w:rPr>
      </w:pPr>
      <w:r w:rsidRPr="006907C7">
        <w:rPr>
          <w:rFonts w:ascii="Arial" w:hAnsi="Arial" w:cs="Arial"/>
          <w:color w:val="000000"/>
          <w:sz w:val="20"/>
        </w:rPr>
        <w:t xml:space="preserve">49. </w:t>
      </w:r>
      <w:r w:rsidRPr="006907C7">
        <w:rPr>
          <w:rFonts w:ascii="Arial" w:hAnsi="Arial" w:cs="Arial"/>
          <w:color w:val="000000"/>
          <w:sz w:val="20"/>
        </w:rPr>
        <w:tab/>
        <w:t xml:space="preserve">J. Wen, M. Burke, Lower test scores from wildfire smoke exposure. </w:t>
      </w:r>
      <w:r w:rsidRPr="00E3127E">
        <w:rPr>
          <w:rFonts w:ascii="Arial" w:hAnsi="Arial"/>
          <w:i/>
          <w:color w:val="000000"/>
          <w:sz w:val="20"/>
          <w:lang w:val="fi-FI"/>
        </w:rPr>
        <w:t>Nat Sustain</w:t>
      </w:r>
      <w:r w:rsidRPr="00E3127E">
        <w:rPr>
          <w:rFonts w:ascii="Arial" w:hAnsi="Arial"/>
          <w:color w:val="000000"/>
          <w:sz w:val="20"/>
          <w:lang w:val="fi-FI"/>
        </w:rPr>
        <w:t xml:space="preserve"> </w:t>
      </w:r>
      <w:r w:rsidRPr="00E3127E">
        <w:rPr>
          <w:rFonts w:ascii="Arial" w:hAnsi="Arial"/>
          <w:b/>
          <w:color w:val="000000"/>
          <w:sz w:val="20"/>
          <w:lang w:val="fi-FI"/>
        </w:rPr>
        <w:t>5</w:t>
      </w:r>
      <w:r w:rsidRPr="00E3127E">
        <w:rPr>
          <w:rFonts w:ascii="Arial" w:hAnsi="Arial"/>
          <w:color w:val="000000"/>
          <w:sz w:val="20"/>
          <w:lang w:val="fi-FI"/>
        </w:rPr>
        <w:t>, 947–955 (2022).</w:t>
      </w:r>
    </w:p>
    <w:p w14:paraId="441F0195" w14:textId="77777777" w:rsidR="006907C7" w:rsidRPr="006907C7" w:rsidRDefault="006907C7" w:rsidP="006907C7">
      <w:pPr>
        <w:pStyle w:val="Bibliography"/>
        <w:rPr>
          <w:rFonts w:ascii="Arial" w:hAnsi="Arial" w:cs="Arial"/>
          <w:color w:val="000000"/>
          <w:sz w:val="20"/>
        </w:rPr>
      </w:pPr>
      <w:r w:rsidRPr="00E3127E">
        <w:rPr>
          <w:rFonts w:ascii="Arial" w:hAnsi="Arial"/>
          <w:color w:val="000000"/>
          <w:sz w:val="20"/>
          <w:lang w:val="fi-FI"/>
        </w:rPr>
        <w:t xml:space="preserve">50. </w:t>
      </w:r>
      <w:r w:rsidRPr="00E3127E">
        <w:rPr>
          <w:rFonts w:ascii="Arial" w:hAnsi="Arial"/>
          <w:color w:val="000000"/>
          <w:sz w:val="20"/>
          <w:lang w:val="fi-FI"/>
        </w:rPr>
        <w:tab/>
        <w:t xml:space="preserve">A. Gelman, </w:t>
      </w:r>
      <w:r w:rsidRPr="00E3127E">
        <w:rPr>
          <w:rFonts w:ascii="Arial" w:hAnsi="Arial"/>
          <w:i/>
          <w:color w:val="000000"/>
          <w:sz w:val="20"/>
          <w:lang w:val="fi-FI"/>
        </w:rPr>
        <w:t>et al.</w:t>
      </w:r>
      <w:r w:rsidRPr="00E3127E">
        <w:rPr>
          <w:rFonts w:ascii="Arial" w:hAnsi="Arial"/>
          <w:color w:val="000000"/>
          <w:sz w:val="20"/>
          <w:lang w:val="fi-FI"/>
        </w:rPr>
        <w:t xml:space="preserve">, </w:t>
      </w:r>
      <w:r w:rsidRPr="00E3127E">
        <w:rPr>
          <w:rFonts w:ascii="Arial" w:hAnsi="Arial"/>
          <w:i/>
          <w:color w:val="000000"/>
          <w:sz w:val="20"/>
          <w:lang w:val="fi-FI"/>
        </w:rPr>
        <w:t>Bayesian Data Analysis</w:t>
      </w:r>
      <w:r w:rsidRPr="00E3127E">
        <w:rPr>
          <w:rFonts w:ascii="Arial" w:hAnsi="Arial"/>
          <w:color w:val="000000"/>
          <w:sz w:val="20"/>
          <w:lang w:val="fi-FI"/>
        </w:rPr>
        <w:t xml:space="preserve">, 3rd Ed. </w:t>
      </w:r>
      <w:r w:rsidRPr="006907C7">
        <w:rPr>
          <w:rFonts w:ascii="Arial" w:hAnsi="Arial" w:cs="Arial"/>
          <w:color w:val="000000"/>
          <w:sz w:val="20"/>
        </w:rPr>
        <w:t>(Chapman and Hall/CRC, 2015) https:/doi.org/10.1201/b16018.</w:t>
      </w:r>
    </w:p>
    <w:p w14:paraId="46697C43" w14:textId="31BB0C7C" w:rsidR="003006BB" w:rsidRPr="005F210A" w:rsidRDefault="00205050" w:rsidP="005F210A">
      <w:pPr>
        <w:pBdr>
          <w:top w:val="nil"/>
          <w:left w:val="nil"/>
          <w:bottom w:val="nil"/>
          <w:right w:val="nil"/>
          <w:between w:val="nil"/>
        </w:pBdr>
        <w:contextualSpacing/>
        <w:rPr>
          <w:rFonts w:ascii="Arial" w:hAnsi="Arial" w:cs="Arial"/>
          <w:color w:val="000000"/>
          <w:sz w:val="20"/>
          <w:szCs w:val="20"/>
        </w:rPr>
        <w:sectPr w:rsidR="003006BB" w:rsidRPr="005F210A" w:rsidSect="007D423F">
          <w:headerReference w:type="default" r:id="rId13"/>
          <w:footerReference w:type="default" r:id="rId14"/>
          <w:type w:val="continuous"/>
          <w:pgSz w:w="12240" w:h="15840"/>
          <w:pgMar w:top="1440" w:right="1440" w:bottom="1440" w:left="1440" w:header="720" w:footer="720" w:gutter="0"/>
          <w:cols w:space="720"/>
          <w:docGrid w:linePitch="299"/>
        </w:sectPr>
      </w:pPr>
      <w:r>
        <w:rPr>
          <w:rFonts w:ascii="Arial" w:hAnsi="Arial" w:cs="Arial"/>
          <w:color w:val="000000"/>
          <w:sz w:val="20"/>
          <w:szCs w:val="20"/>
        </w:rPr>
        <w:fldChar w:fldCharType="end"/>
      </w:r>
    </w:p>
    <w:p w14:paraId="5D1CD93E" w14:textId="70A231BA" w:rsidR="00980C22" w:rsidRPr="00980C22" w:rsidRDefault="00980C22" w:rsidP="00E6133D">
      <w:pPr>
        <w:keepNext/>
        <w:pBdr>
          <w:top w:val="nil"/>
          <w:left w:val="nil"/>
          <w:bottom w:val="nil"/>
          <w:right w:val="nil"/>
          <w:between w:val="nil"/>
        </w:pBdr>
        <w:spacing w:before="240" w:after="60"/>
        <w:contextualSpacing/>
        <w:jc w:val="both"/>
        <w:rPr>
          <w:rFonts w:ascii="Arial" w:hAnsi="Arial" w:cs="Arial"/>
          <w:b/>
          <w:color w:val="000000"/>
          <w:sz w:val="20"/>
          <w:szCs w:val="20"/>
        </w:rPr>
      </w:pPr>
      <w:r>
        <w:rPr>
          <w:rFonts w:ascii="Arial" w:hAnsi="Arial" w:cs="Arial"/>
          <w:b/>
          <w:color w:val="000000"/>
          <w:sz w:val="20"/>
          <w:szCs w:val="20"/>
        </w:rPr>
        <w:lastRenderedPageBreak/>
        <w:t>Figures and Tables</w:t>
      </w:r>
    </w:p>
    <w:p w14:paraId="289D0221" w14:textId="77777777"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39D02059" w14:textId="6F4A263E" w:rsidR="006A327D" w:rsidRDefault="00E515D0" w:rsidP="00214938">
      <w:pPr>
        <w:keepNext/>
        <w:pBdr>
          <w:top w:val="nil"/>
          <w:left w:val="nil"/>
          <w:bottom w:val="nil"/>
          <w:right w:val="nil"/>
          <w:between w:val="nil"/>
        </w:pBdr>
        <w:spacing w:before="240" w:after="60"/>
        <w:contextualSpacing/>
        <w:jc w:val="center"/>
        <w:rPr>
          <w:rFonts w:ascii="Arial" w:hAnsi="Arial" w:cs="Arial"/>
          <w:b/>
          <w:color w:val="000000"/>
          <w:sz w:val="20"/>
          <w:szCs w:val="20"/>
        </w:rPr>
      </w:pPr>
      <w:ins w:id="261" w:author="Gabriella Meltzer" w:date="2024-01-02T16:01:00Z">
        <w:r>
          <w:rPr>
            <w:rFonts w:ascii="Arial" w:hAnsi="Arial" w:cs="Arial"/>
            <w:b/>
            <w:noProof/>
            <w:color w:val="000000"/>
            <w:sz w:val="20"/>
            <w:szCs w:val="20"/>
          </w:rPr>
          <w:drawing>
            <wp:inline distT="0" distB="0" distL="0" distR="0" wp14:anchorId="0AAA0835" wp14:editId="297B44CD">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15">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ins>
      <w:del w:id="262" w:author="Gabriella Meltzer" w:date="2024-01-02T16:00:00Z">
        <w:r w:rsidR="00214938" w:rsidDel="00E515D0">
          <w:rPr>
            <w:rFonts w:ascii="Arial" w:hAnsi="Arial" w:cs="Arial"/>
            <w:b/>
            <w:noProof/>
            <w:color w:val="000000"/>
            <w:sz w:val="20"/>
            <w:szCs w:val="20"/>
          </w:rPr>
          <w:drawing>
            <wp:inline distT="0" distB="0" distL="0" distR="0" wp14:anchorId="01323069" wp14:editId="6EDFE635">
              <wp:extent cx="3997044" cy="4556397"/>
              <wp:effectExtent l="0" t="0" r="3810" b="3175"/>
              <wp:docPr id="218898773" name="Picture 218898773"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8773" name="Picture 1" descr="A map of the united stat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03767" cy="4564060"/>
                      </a:xfrm>
                      <a:prstGeom prst="rect">
                        <a:avLst/>
                      </a:prstGeom>
                    </pic:spPr>
                  </pic:pic>
                </a:graphicData>
              </a:graphic>
            </wp:inline>
          </w:drawing>
        </w:r>
      </w:del>
    </w:p>
    <w:p w14:paraId="404A75FB" w14:textId="77777777" w:rsidR="006A327D" w:rsidRDefault="006A327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2A676FE0" w14:textId="793F3895" w:rsidR="00E6133D" w:rsidRPr="00F649EE" w:rsidDel="00706857" w:rsidRDefault="00E6133D" w:rsidP="00E6133D">
      <w:pPr>
        <w:keepNext/>
        <w:pBdr>
          <w:top w:val="nil"/>
          <w:left w:val="nil"/>
          <w:bottom w:val="nil"/>
          <w:right w:val="nil"/>
          <w:between w:val="nil"/>
        </w:pBdr>
        <w:spacing w:before="240" w:after="60"/>
        <w:contextualSpacing/>
        <w:rPr>
          <w:del w:id="263" w:author="Gabriella Meltzer" w:date="2024-01-02T23:40:00Z"/>
          <w:rFonts w:ascii="Arial" w:hAnsi="Arial" w:cs="Arial"/>
          <w:color w:val="000000"/>
          <w:sz w:val="20"/>
          <w:szCs w:val="20"/>
        </w:rPr>
      </w:pPr>
      <w:commentRangeStart w:id="264"/>
      <w:r w:rsidRPr="00F649EE">
        <w:rPr>
          <w:rFonts w:ascii="Arial" w:hAnsi="Arial" w:cs="Arial"/>
          <w:b/>
          <w:color w:val="000000"/>
          <w:sz w:val="20"/>
          <w:szCs w:val="20"/>
        </w:rPr>
        <w:t>Fig</w:t>
      </w:r>
      <w:r w:rsidR="00980C22">
        <w:rPr>
          <w:rFonts w:ascii="Arial" w:hAnsi="Arial" w:cs="Arial"/>
          <w:b/>
          <w:color w:val="000000"/>
          <w:sz w:val="20"/>
          <w:szCs w:val="20"/>
        </w:rPr>
        <w:t>ure</w:t>
      </w:r>
      <w:r w:rsidRPr="00F649EE">
        <w:rPr>
          <w:rFonts w:ascii="Arial" w:hAnsi="Arial" w:cs="Arial"/>
          <w:b/>
          <w:color w:val="000000"/>
          <w:sz w:val="20"/>
          <w:szCs w:val="20"/>
        </w:rPr>
        <w:t xml:space="preserve"> 1</w:t>
      </w:r>
      <w:commentRangeEnd w:id="264"/>
      <w:r w:rsidR="00E515D0">
        <w:rPr>
          <w:rStyle w:val="CommentReference"/>
          <w:rFonts w:ascii="Times New Roman" w:eastAsia="Times New Roman" w:hAnsi="Times New Roman" w:cs="Times New Roman"/>
        </w:rPr>
        <w:commentReference w:id="264"/>
      </w:r>
      <w:r w:rsidRPr="00F649EE">
        <w:rPr>
          <w:rFonts w:ascii="Arial" w:hAnsi="Arial" w:cs="Arial"/>
          <w:b/>
          <w:color w:val="000000"/>
          <w:sz w:val="20"/>
          <w:szCs w:val="20"/>
        </w:rPr>
        <w:t xml:space="preserve">. </w:t>
      </w:r>
      <w:r w:rsidR="00600210">
        <w:rPr>
          <w:rFonts w:ascii="Arial" w:hAnsi="Arial" w:cs="Arial"/>
          <w:color w:val="000000"/>
          <w:sz w:val="20"/>
          <w:szCs w:val="20"/>
        </w:rPr>
        <w:t>Counties exposed to hurricane-force tropical cyclones during</w:t>
      </w:r>
      <w:r w:rsidR="006A327D">
        <w:rPr>
          <w:rFonts w:ascii="Arial" w:hAnsi="Arial" w:cs="Arial"/>
          <w:color w:val="000000"/>
          <w:sz w:val="20"/>
          <w:szCs w:val="20"/>
        </w:rPr>
        <w:t xml:space="preserve"> 2009-</w:t>
      </w:r>
      <w:commentRangeStart w:id="265"/>
      <w:r w:rsidR="006A327D">
        <w:rPr>
          <w:rFonts w:ascii="Arial" w:hAnsi="Arial" w:cs="Arial"/>
          <w:color w:val="000000"/>
          <w:sz w:val="20"/>
          <w:szCs w:val="20"/>
        </w:rPr>
        <w:t>2018</w:t>
      </w:r>
      <w:commentRangeEnd w:id="265"/>
      <w:r w:rsidR="006B54D3">
        <w:rPr>
          <w:rStyle w:val="CommentReference"/>
          <w:rFonts w:ascii="Times New Roman" w:eastAsia="Times New Roman" w:hAnsi="Times New Roman" w:cs="Times New Roman"/>
        </w:rPr>
        <w:commentReference w:id="265"/>
      </w:r>
      <w:del w:id="266" w:author="Gabriella Meltzer" w:date="2024-01-02T23:40:00Z">
        <w:r w:rsidR="00E53538" w:rsidDel="00706857">
          <w:rPr>
            <w:rFonts w:ascii="Arial" w:hAnsi="Arial" w:cs="Arial"/>
            <w:color w:val="000000"/>
            <w:sz w:val="20"/>
            <w:szCs w:val="20"/>
          </w:rPr>
          <w:delText>.</w:delText>
        </w:r>
      </w:del>
    </w:p>
    <w:p w14:paraId="5D3BAD94" w14:textId="77777777" w:rsidR="00980C22" w:rsidRPr="00F649EE" w:rsidRDefault="00980C22" w:rsidP="00706857">
      <w:pPr>
        <w:keepNext/>
        <w:pBdr>
          <w:top w:val="nil"/>
          <w:left w:val="nil"/>
          <w:bottom w:val="nil"/>
          <w:right w:val="nil"/>
          <w:between w:val="nil"/>
        </w:pBdr>
        <w:spacing w:before="240" w:after="60"/>
        <w:contextualSpacing/>
        <w:rPr>
          <w:rFonts w:ascii="Arial" w:hAnsi="Arial" w:cs="Arial"/>
          <w:color w:val="000000"/>
          <w:sz w:val="20"/>
          <w:szCs w:val="20"/>
        </w:rPr>
        <w:pPrChange w:id="267" w:author="Gabriella Meltzer" w:date="2024-01-02T23:40:00Z">
          <w:pPr>
            <w:pBdr>
              <w:top w:val="nil"/>
              <w:left w:val="nil"/>
              <w:bottom w:val="nil"/>
              <w:right w:val="nil"/>
              <w:between w:val="nil"/>
            </w:pBdr>
            <w:contextualSpacing/>
          </w:pPr>
        </w:pPrChange>
      </w:pPr>
    </w:p>
    <w:p w14:paraId="58E61D78" w14:textId="4760213B" w:rsidR="007701F7" w:rsidRDefault="006A327D">
      <w:pPr>
        <w:rPr>
          <w:rFonts w:ascii="Arial" w:hAnsi="Arial" w:cs="Arial"/>
          <w:color w:val="000000"/>
          <w:sz w:val="20"/>
          <w:szCs w:val="20"/>
        </w:rPr>
      </w:pPr>
      <w:del w:id="268" w:author="Gabriella Meltzer" w:date="2024-01-02T16:16:00Z">
        <w:r w:rsidDel="003B2CF4">
          <w:rPr>
            <w:rFonts w:ascii="Arial" w:hAnsi="Arial" w:cs="Arial"/>
            <w:color w:val="000000"/>
            <w:sz w:val="20"/>
            <w:szCs w:val="20"/>
          </w:rPr>
          <w:lastRenderedPageBreak/>
          <w:br w:type="page"/>
        </w:r>
      </w:del>
    </w:p>
    <w:p w14:paraId="40C7443E" w14:textId="357D0E8B" w:rsidR="007701F7" w:rsidRDefault="00125FC7" w:rsidP="007701F7">
      <w:pPr>
        <w:tabs>
          <w:tab w:val="left" w:pos="1060"/>
        </w:tabs>
        <w:rPr>
          <w:rFonts w:ascii="Arial" w:hAnsi="Arial" w:cs="Arial"/>
          <w:color w:val="000000"/>
          <w:sz w:val="20"/>
          <w:szCs w:val="20"/>
        </w:rPr>
      </w:pPr>
      <w:r>
        <w:rPr>
          <w:rFonts w:ascii="Arial" w:hAnsi="Arial" w:cs="Arial"/>
          <w:noProof/>
          <w:color w:val="000000"/>
          <w:sz w:val="20"/>
          <w:szCs w:val="20"/>
        </w:rPr>
        <w:drawing>
          <wp:inline distT="0" distB="0" distL="0" distR="0" wp14:anchorId="19A3C709" wp14:editId="0953DA48">
            <wp:extent cx="3770415" cy="3770415"/>
            <wp:effectExtent l="0" t="0" r="1905" b="1905"/>
            <wp:docPr id="1694732629" name="Picture 169473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2629" name="Picture 1694732629"/>
                    <pic:cNvPicPr/>
                  </pic:nvPicPr>
                  <pic:blipFill>
                    <a:blip r:embed="rId17">
                      <a:extLst>
                        <a:ext uri="{28A0092B-C50C-407E-A947-70E740481C1C}">
                          <a14:useLocalDpi xmlns:a14="http://schemas.microsoft.com/office/drawing/2010/main" val="0"/>
                        </a:ext>
                      </a:extLst>
                    </a:blip>
                    <a:stretch>
                      <a:fillRect/>
                    </a:stretch>
                  </pic:blipFill>
                  <pic:spPr>
                    <a:xfrm>
                      <a:off x="0" y="0"/>
                      <a:ext cx="3794792" cy="3794792"/>
                    </a:xfrm>
                    <a:prstGeom prst="rect">
                      <a:avLst/>
                    </a:prstGeom>
                  </pic:spPr>
                </pic:pic>
              </a:graphicData>
            </a:graphic>
          </wp:inline>
        </w:drawing>
      </w:r>
      <w:r w:rsidR="00A3694C">
        <w:rPr>
          <w:rFonts w:ascii="Arial" w:hAnsi="Arial" w:cs="Arial"/>
          <w:noProof/>
          <w:color w:val="000000"/>
          <w:sz w:val="20"/>
          <w:szCs w:val="20"/>
        </w:rPr>
        <mc:AlternateContent>
          <mc:Choice Requires="wps">
            <w:drawing>
              <wp:anchor distT="0" distB="0" distL="114300" distR="114300" simplePos="0" relativeHeight="251664384" behindDoc="0" locked="0" layoutInCell="1" allowOverlap="1" wp14:anchorId="48A219BC" wp14:editId="26925A6B">
                <wp:simplePos x="0" y="0"/>
                <wp:positionH relativeFrom="column">
                  <wp:posOffset>5806166</wp:posOffset>
                </wp:positionH>
                <wp:positionV relativeFrom="paragraph">
                  <wp:posOffset>-277512</wp:posOffset>
                </wp:positionV>
                <wp:extent cx="287020" cy="260985"/>
                <wp:effectExtent l="0" t="0" r="17780" b="18415"/>
                <wp:wrapNone/>
                <wp:docPr id="251011687" name="Text Box 251011687"/>
                <wp:cNvGraphicFramePr/>
                <a:graphic xmlns:a="http://schemas.openxmlformats.org/drawingml/2006/main">
                  <a:graphicData uri="http://schemas.microsoft.com/office/word/2010/wordprocessingShape">
                    <wps:wsp>
                      <wps:cNvSpPr txBox="1"/>
                      <wps:spPr>
                        <a:xfrm>
                          <a:off x="0" y="0"/>
                          <a:ext cx="287020" cy="260985"/>
                        </a:xfrm>
                        <a:prstGeom prst="rect">
                          <a:avLst/>
                        </a:prstGeom>
                        <a:solidFill>
                          <a:schemeClr val="lt1"/>
                        </a:solidFill>
                        <a:ln w="6350">
                          <a:solidFill>
                            <a:prstClr val="black"/>
                          </a:solidFill>
                        </a:ln>
                      </wps:spPr>
                      <wps:txb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A219BC" id="_x0000_t202" coordsize="21600,21600" o:spt="202" path="m,l,21600r21600,l21600,xe">
                <v:stroke joinstyle="miter"/>
                <v:path gradientshapeok="t" o:connecttype="rect"/>
              </v:shapetype>
              <v:shape id="Text Box 251011687" o:spid="_x0000_s1026" type="#_x0000_t202" style="position:absolute;margin-left:457.2pt;margin-top:-21.85pt;width:22.6pt;height:20.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" fillcolor="white [3201]" strokeweight=".5pt">
                <v:textbox>
                  <w:txbxContent>
                    <w:p w14:paraId="4E1EF0B2" w14:textId="59559CBA" w:rsidR="009450B4" w:rsidRPr="009450B4" w:rsidRDefault="009450B4" w:rsidP="00A3694C">
                      <w:pPr>
                        <w:jc w:val="center"/>
                        <w:rPr>
                          <w:rFonts w:ascii="Arial" w:hAnsi="Arial" w:cs="Arial"/>
                        </w:rPr>
                      </w:pPr>
                      <w:r w:rsidRPr="009450B4">
                        <w:rPr>
                          <w:rFonts w:ascii="Arial" w:hAnsi="Arial" w:cs="Arial"/>
                        </w:rPr>
                        <w:t>B</w:t>
                      </w:r>
                    </w:p>
                  </w:txbxContent>
                </v:textbox>
              </v:shape>
            </w:pict>
          </mc:Fallback>
        </mc:AlternateContent>
      </w:r>
      <w:r w:rsidR="00A3694C">
        <w:rPr>
          <w:rFonts w:ascii="Arial" w:hAnsi="Arial" w:cs="Arial"/>
          <w:noProof/>
          <w:color w:val="000000"/>
          <w:sz w:val="20"/>
          <w:szCs w:val="20"/>
        </w:rPr>
        <mc:AlternateContent>
          <mc:Choice Requires="wps">
            <w:drawing>
              <wp:anchor distT="0" distB="0" distL="114300" distR="114300" simplePos="0" relativeHeight="251662336" behindDoc="0" locked="0" layoutInCell="1" allowOverlap="1" wp14:anchorId="4F225030" wp14:editId="176B856B">
                <wp:simplePos x="0" y="0"/>
                <wp:positionH relativeFrom="column">
                  <wp:posOffset>2267396</wp:posOffset>
                </wp:positionH>
                <wp:positionV relativeFrom="paragraph">
                  <wp:posOffset>-288925</wp:posOffset>
                </wp:positionV>
                <wp:extent cx="287383" cy="261257"/>
                <wp:effectExtent l="0" t="0" r="17780" b="18415"/>
                <wp:wrapNone/>
                <wp:docPr id="1707862761" name="Text Box 1707862761"/>
                <wp:cNvGraphicFramePr/>
                <a:graphic xmlns:a="http://schemas.openxmlformats.org/drawingml/2006/main">
                  <a:graphicData uri="http://schemas.microsoft.com/office/word/2010/wordprocessingShape">
                    <wps:wsp>
                      <wps:cNvSpPr txBox="1"/>
                      <wps:spPr>
                        <a:xfrm>
                          <a:off x="0" y="0"/>
                          <a:ext cx="287383" cy="261257"/>
                        </a:xfrm>
                        <a:prstGeom prst="rect">
                          <a:avLst/>
                        </a:prstGeom>
                        <a:solidFill>
                          <a:schemeClr val="lt1"/>
                        </a:solidFill>
                        <a:ln w="6350">
                          <a:solidFill>
                            <a:prstClr val="black"/>
                          </a:solidFill>
                        </a:ln>
                      </wps:spPr>
                      <wps:txb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225030" id="Text Box 1707862761" o:spid="_x0000_s1027" type="#_x0000_t202" style="position:absolute;margin-left:178.55pt;margin-top:-22.75pt;width:22.65pt;height:20.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" fillcolor="white [3201]" strokeweight=".5pt">
                <v:textbox>
                  <w:txbxContent>
                    <w:p w14:paraId="5EE3D8A1" w14:textId="76226BF5" w:rsidR="009450B4" w:rsidRPr="009450B4" w:rsidRDefault="009450B4" w:rsidP="00A3694C">
                      <w:pPr>
                        <w:jc w:val="center"/>
                        <w:rPr>
                          <w:rFonts w:ascii="Arial" w:hAnsi="Arial" w:cs="Arial"/>
                        </w:rPr>
                      </w:pPr>
                      <w:r w:rsidRPr="009450B4">
                        <w:rPr>
                          <w:rFonts w:ascii="Arial" w:hAnsi="Arial" w:cs="Arial"/>
                        </w:rPr>
                        <w:t>A</w:t>
                      </w:r>
                    </w:p>
                  </w:txbxContent>
                </v:textbox>
              </v:shape>
            </w:pict>
          </mc:Fallback>
        </mc:AlternateContent>
      </w:r>
      <w:r w:rsidR="0051562A">
        <w:rPr>
          <w:rFonts w:ascii="Arial" w:hAnsi="Arial" w:cs="Arial"/>
          <w:noProof/>
          <w:color w:val="000000"/>
          <w:sz w:val="20"/>
          <w:szCs w:val="20"/>
        </w:rPr>
        <w:drawing>
          <wp:inline distT="0" distB="0" distL="0" distR="0" wp14:anchorId="418D91B5" wp14:editId="6AD6A4F5">
            <wp:extent cx="3832306" cy="3832306"/>
            <wp:effectExtent l="0" t="0" r="3175" b="3175"/>
            <wp:docPr id="372114333" name="Picture 37211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14333" name="Picture 372114333"/>
                    <pic:cNvPicPr/>
                  </pic:nvPicPr>
                  <pic:blipFill>
                    <a:blip r:embed="rId18">
                      <a:extLst>
                        <a:ext uri="{28A0092B-C50C-407E-A947-70E740481C1C}">
                          <a14:useLocalDpi xmlns:a14="http://schemas.microsoft.com/office/drawing/2010/main" val="0"/>
                        </a:ext>
                      </a:extLst>
                    </a:blip>
                    <a:stretch>
                      <a:fillRect/>
                    </a:stretch>
                  </pic:blipFill>
                  <pic:spPr>
                    <a:xfrm>
                      <a:off x="0" y="0"/>
                      <a:ext cx="3840187" cy="3840187"/>
                    </a:xfrm>
                    <a:prstGeom prst="rect">
                      <a:avLst/>
                    </a:prstGeom>
                  </pic:spPr>
                </pic:pic>
              </a:graphicData>
            </a:graphic>
          </wp:inline>
        </w:drawing>
      </w:r>
    </w:p>
    <w:p w14:paraId="0FB80888" w14:textId="7CAF93F6" w:rsidR="007701F7" w:rsidRDefault="007701F7" w:rsidP="00F249BB">
      <w:pPr>
        <w:tabs>
          <w:tab w:val="left" w:pos="1060"/>
          <w:tab w:val="left" w:pos="7740"/>
        </w:tabs>
        <w:ind w:left="-630" w:right="-360"/>
        <w:rPr>
          <w:rFonts w:ascii="Arial" w:hAnsi="Arial" w:cs="Arial"/>
          <w:sz w:val="20"/>
          <w:szCs w:val="20"/>
        </w:rPr>
      </w:pPr>
    </w:p>
    <w:p w14:paraId="4433406F" w14:textId="3111186C" w:rsidR="00F249BB" w:rsidRDefault="007701F7" w:rsidP="00F249BB">
      <w:pPr>
        <w:rPr>
          <w:rFonts w:ascii="Arial" w:hAnsi="Arial" w:cs="Arial"/>
          <w:color w:val="000000"/>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sidR="00C33D27">
        <w:rPr>
          <w:rFonts w:ascii="Arial" w:hAnsi="Arial" w:cs="Arial"/>
          <w:b/>
          <w:color w:val="000000"/>
          <w:sz w:val="20"/>
          <w:szCs w:val="20"/>
        </w:rPr>
        <w:t>2</w:t>
      </w:r>
      <w:r w:rsidR="00093CA1">
        <w:rPr>
          <w:rFonts w:ascii="Arial" w:hAnsi="Arial" w:cs="Arial"/>
          <w:b/>
          <w:color w:val="000000"/>
          <w:sz w:val="20"/>
          <w:szCs w:val="20"/>
        </w:rPr>
        <w:t xml:space="preserve">. </w:t>
      </w:r>
      <w:r w:rsidR="00093CA1" w:rsidRPr="00562CD8">
        <w:rPr>
          <w:rFonts w:ascii="Arial" w:hAnsi="Arial" w:cs="Arial"/>
          <w:b/>
          <w:color w:val="000000"/>
          <w:sz w:val="20"/>
          <w:szCs w:val="20"/>
        </w:rPr>
        <w:t>A)</w:t>
      </w:r>
      <w:r w:rsidR="00093CA1">
        <w:rPr>
          <w:rFonts w:ascii="Arial" w:hAnsi="Arial" w:cs="Arial"/>
          <w:b/>
          <w:color w:val="000000"/>
          <w:sz w:val="20"/>
          <w:szCs w:val="20"/>
        </w:rPr>
        <w:t xml:space="preserve"> </w:t>
      </w:r>
      <w:r w:rsidR="00093CA1">
        <w:rPr>
          <w:rFonts w:ascii="Arial" w:hAnsi="Arial" w:cs="Arial"/>
          <w:color w:val="000000"/>
          <w:sz w:val="20"/>
          <w:szCs w:val="20"/>
        </w:rPr>
        <w:t xml:space="preserve">Estimated Association </w:t>
      </w:r>
      <w:r w:rsidR="009450B4">
        <w:rPr>
          <w:rFonts w:ascii="Arial" w:hAnsi="Arial" w:cs="Arial"/>
          <w:color w:val="000000"/>
          <w:sz w:val="20"/>
          <w:szCs w:val="20"/>
        </w:rPr>
        <w:t>Between</w:t>
      </w:r>
      <w:r w:rsidR="00093CA1">
        <w:rPr>
          <w:rFonts w:ascii="Arial" w:hAnsi="Arial" w:cs="Arial"/>
          <w:color w:val="000000"/>
          <w:sz w:val="20"/>
          <w:szCs w:val="20"/>
        </w:rPr>
        <w:t xml:space="preserve"> Grade</w:t>
      </w:r>
      <w:r w:rsidR="007A7323">
        <w:rPr>
          <w:rFonts w:ascii="Arial" w:hAnsi="Arial" w:cs="Arial"/>
          <w:color w:val="000000"/>
          <w:sz w:val="20"/>
          <w:szCs w:val="20"/>
        </w:rPr>
        <w:t xml:space="preserve"> </w:t>
      </w:r>
      <w:r w:rsidR="00093CA1">
        <w:rPr>
          <w:rFonts w:ascii="Arial" w:hAnsi="Arial" w:cs="Arial"/>
          <w:color w:val="000000"/>
          <w:sz w:val="20"/>
          <w:szCs w:val="20"/>
        </w:rPr>
        <w:t xml:space="preserve">Cohort and County Sociodemographic Factors </w:t>
      </w:r>
      <w:r w:rsidR="009450B4">
        <w:rPr>
          <w:rFonts w:ascii="Arial" w:hAnsi="Arial" w:cs="Arial"/>
          <w:color w:val="000000"/>
          <w:sz w:val="20"/>
          <w:szCs w:val="20"/>
        </w:rPr>
        <w:t>and</w:t>
      </w:r>
      <w:r w:rsidR="00093CA1">
        <w:rPr>
          <w:rFonts w:ascii="Arial" w:hAnsi="Arial" w:cs="Arial"/>
          <w:color w:val="000000"/>
          <w:sz w:val="20"/>
          <w:szCs w:val="20"/>
        </w:rPr>
        <w:t xml:space="preserve"> </w:t>
      </w:r>
      <w:r w:rsidR="00562CD8">
        <w:rPr>
          <w:rFonts w:ascii="Arial" w:hAnsi="Arial" w:cs="Arial"/>
          <w:color w:val="000000"/>
          <w:sz w:val="20"/>
          <w:szCs w:val="20"/>
        </w:rPr>
        <w:t xml:space="preserve">2009-2018 </w:t>
      </w:r>
      <w:r w:rsidR="00093CA1">
        <w:rPr>
          <w:rFonts w:ascii="Arial" w:hAnsi="Arial" w:cs="Arial"/>
          <w:color w:val="000000"/>
          <w:sz w:val="20"/>
          <w:szCs w:val="20"/>
        </w:rPr>
        <w:t xml:space="preserve">Average </w:t>
      </w:r>
      <w:r w:rsidR="00562CD8">
        <w:rPr>
          <w:rFonts w:ascii="Arial" w:hAnsi="Arial" w:cs="Arial"/>
          <w:color w:val="000000"/>
          <w:sz w:val="20"/>
          <w:szCs w:val="20"/>
        </w:rPr>
        <w:t xml:space="preserve">Standardized </w:t>
      </w:r>
      <w:r>
        <w:rPr>
          <w:rFonts w:ascii="Arial" w:hAnsi="Arial" w:cs="Arial"/>
          <w:color w:val="000000"/>
          <w:sz w:val="20"/>
          <w:szCs w:val="20"/>
        </w:rPr>
        <w:t>Math</w:t>
      </w:r>
      <w:r w:rsidR="00093CA1">
        <w:rPr>
          <w:rFonts w:ascii="Arial" w:hAnsi="Arial" w:cs="Arial"/>
          <w:color w:val="000000"/>
          <w:sz w:val="20"/>
          <w:szCs w:val="20"/>
        </w:rPr>
        <w:t xml:space="preserve"> Grade Scores</w:t>
      </w:r>
      <w:r w:rsidR="00562CD8">
        <w:rPr>
          <w:rFonts w:ascii="Arial" w:hAnsi="Arial" w:cs="Arial"/>
          <w:color w:val="000000"/>
          <w:sz w:val="20"/>
          <w:szCs w:val="20"/>
        </w:rPr>
        <w:t xml:space="preserve"> [</w:t>
      </w:r>
      <w:r w:rsidR="00093CA1">
        <w:rPr>
          <w:rFonts w:ascii="Arial" w:hAnsi="Arial" w:cs="Arial"/>
          <w:sz w:val="20"/>
          <w:szCs w:val="20"/>
        </w:rPr>
        <w:t>Blue = grade</w:t>
      </w:r>
      <w:r w:rsidR="007A7323">
        <w:rPr>
          <w:rFonts w:ascii="Arial" w:hAnsi="Arial" w:cs="Arial"/>
          <w:sz w:val="20"/>
          <w:szCs w:val="20"/>
        </w:rPr>
        <w:t xml:space="preserve"> </w:t>
      </w:r>
      <w:r w:rsidR="00093CA1">
        <w:rPr>
          <w:rFonts w:ascii="Arial" w:hAnsi="Arial" w:cs="Arial"/>
          <w:sz w:val="20"/>
          <w:szCs w:val="20"/>
        </w:rPr>
        <w:t>cohort race/ethnicity, Green = grade</w:t>
      </w:r>
      <w:r w:rsidR="007A7323">
        <w:rPr>
          <w:rFonts w:ascii="Arial" w:hAnsi="Arial" w:cs="Arial"/>
          <w:sz w:val="20"/>
          <w:szCs w:val="20"/>
        </w:rPr>
        <w:t xml:space="preserve"> </w:t>
      </w:r>
      <w:r w:rsidR="00093CA1">
        <w:rPr>
          <w:rFonts w:ascii="Arial" w:hAnsi="Arial" w:cs="Arial"/>
          <w:sz w:val="20"/>
          <w:szCs w:val="20"/>
        </w:rPr>
        <w:t>cohort socioeconomic status, Red = county student body, Purple = county sociodemographics</w:t>
      </w:r>
      <w:r w:rsidR="00562CD8">
        <w:rPr>
          <w:rFonts w:ascii="Arial" w:hAnsi="Arial" w:cs="Arial"/>
          <w:sz w:val="20"/>
          <w:szCs w:val="20"/>
        </w:rPr>
        <w:t>]</w:t>
      </w:r>
      <w:r w:rsidR="00093CA1">
        <w:rPr>
          <w:rFonts w:ascii="Arial" w:hAnsi="Arial" w:cs="Arial"/>
          <w:sz w:val="20"/>
          <w:szCs w:val="20"/>
        </w:rPr>
        <w:t xml:space="preserve">; </w:t>
      </w:r>
      <w:r w:rsidR="00093CA1" w:rsidRPr="00562CD8">
        <w:rPr>
          <w:rFonts w:ascii="Arial" w:hAnsi="Arial" w:cs="Arial"/>
          <w:b/>
          <w:bCs/>
          <w:sz w:val="20"/>
          <w:szCs w:val="20"/>
        </w:rPr>
        <w:t>B)</w:t>
      </w:r>
      <w:r w:rsidR="00093CA1">
        <w:rPr>
          <w:rFonts w:ascii="Arial" w:hAnsi="Arial" w:cs="Arial"/>
          <w:sz w:val="20"/>
          <w:szCs w:val="20"/>
        </w:rPr>
        <w:t xml:space="preserve"> Estimated Association </w:t>
      </w:r>
      <w:r w:rsidR="009450B4">
        <w:rPr>
          <w:rFonts w:ascii="Arial" w:hAnsi="Arial" w:cs="Arial"/>
          <w:sz w:val="20"/>
          <w:szCs w:val="20"/>
        </w:rPr>
        <w:t>Between</w:t>
      </w:r>
      <w:r w:rsidR="00093CA1">
        <w:rPr>
          <w:rFonts w:ascii="Arial" w:hAnsi="Arial" w:cs="Arial"/>
          <w:sz w:val="20"/>
          <w:szCs w:val="20"/>
        </w:rPr>
        <w:t xml:space="preserve"> Hurricane-Force Tropical Cyclone Exposure</w:t>
      </w:r>
      <w:r w:rsidR="00562CD8">
        <w:rPr>
          <w:rFonts w:ascii="Arial" w:hAnsi="Arial" w:cs="Arial"/>
          <w:sz w:val="20"/>
          <w:szCs w:val="20"/>
        </w:rPr>
        <w:t xml:space="preserve"> </w:t>
      </w:r>
      <w:r w:rsidR="009450B4">
        <w:rPr>
          <w:rFonts w:ascii="Arial" w:hAnsi="Arial" w:cs="Arial"/>
          <w:sz w:val="20"/>
          <w:szCs w:val="20"/>
        </w:rPr>
        <w:t>and</w:t>
      </w:r>
      <w:r w:rsidR="00562CD8">
        <w:rPr>
          <w:rFonts w:ascii="Arial" w:hAnsi="Arial" w:cs="Arial"/>
          <w:sz w:val="20"/>
          <w:szCs w:val="20"/>
        </w:rPr>
        <w:t xml:space="preserve"> 2009-2018 Average Standardized Math Grade Scores</w:t>
      </w:r>
      <w:r w:rsidR="00BA409B">
        <w:rPr>
          <w:rFonts w:ascii="Arial" w:hAnsi="Arial" w:cs="Arial"/>
          <w:sz w:val="20"/>
          <w:szCs w:val="20"/>
        </w:rPr>
        <w:t>.</w:t>
      </w:r>
    </w:p>
    <w:p w14:paraId="6D693659" w14:textId="087FB233" w:rsidR="00093CA1" w:rsidRPr="00562CD8" w:rsidRDefault="00093CA1" w:rsidP="00F249BB">
      <w:pPr>
        <w:rPr>
          <w:rFonts w:ascii="Arial" w:hAnsi="Arial" w:cs="Arial"/>
          <w:sz w:val="20"/>
          <w:szCs w:val="20"/>
        </w:rPr>
      </w:pPr>
      <w:r w:rsidRPr="00562CD8">
        <w:rPr>
          <w:rFonts w:ascii="Arial" w:hAnsi="Arial" w:cs="Arial"/>
          <w:sz w:val="20"/>
          <w:szCs w:val="20"/>
        </w:rPr>
        <w:t>Dots indicate point estimates; whiskers, 95% credible intervals.</w:t>
      </w:r>
    </w:p>
    <w:p w14:paraId="04E862F4" w14:textId="5BD211F4" w:rsidR="00F249BB" w:rsidRDefault="002E68FC" w:rsidP="009450B4">
      <w:pPr>
        <w:ind w:left="-540"/>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04F3803A" wp14:editId="45FDE04E">
            <wp:extent cx="4211392" cy="4211392"/>
            <wp:effectExtent l="0" t="0" r="5080" b="5080"/>
            <wp:docPr id="805250152" name="Picture 80525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50152" name="Picture 805250152"/>
                    <pic:cNvPicPr/>
                  </pic:nvPicPr>
                  <pic:blipFill>
                    <a:blip r:embed="rId19">
                      <a:extLst>
                        <a:ext uri="{28A0092B-C50C-407E-A947-70E740481C1C}">
                          <a14:useLocalDpi xmlns:a14="http://schemas.microsoft.com/office/drawing/2010/main" val="0"/>
                        </a:ext>
                      </a:extLst>
                    </a:blip>
                    <a:stretch>
                      <a:fillRect/>
                    </a:stretch>
                  </pic:blipFill>
                  <pic:spPr>
                    <a:xfrm>
                      <a:off x="0" y="0"/>
                      <a:ext cx="4230517" cy="4230517"/>
                    </a:xfrm>
                    <a:prstGeom prst="rect">
                      <a:avLst/>
                    </a:prstGeom>
                  </pic:spPr>
                </pic:pic>
              </a:graphicData>
            </a:graphic>
          </wp:inline>
        </w:drawing>
      </w:r>
      <w:r>
        <w:rPr>
          <w:rFonts w:ascii="Arial" w:hAnsi="Arial" w:cs="Arial"/>
          <w:noProof/>
          <w:color w:val="000000"/>
          <w:sz w:val="20"/>
          <w:szCs w:val="20"/>
        </w:rPr>
        <w:drawing>
          <wp:inline distT="0" distB="0" distL="0" distR="0" wp14:anchorId="25079589" wp14:editId="0AC91F15">
            <wp:extent cx="4185634" cy="4185634"/>
            <wp:effectExtent l="0" t="0" r="5715" b="5715"/>
            <wp:docPr id="1468193411" name="Picture 146819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93411" name="Picture 1468193411"/>
                    <pic:cNvPicPr/>
                  </pic:nvPicPr>
                  <pic:blipFill>
                    <a:blip r:embed="rId20">
                      <a:extLst>
                        <a:ext uri="{28A0092B-C50C-407E-A947-70E740481C1C}">
                          <a14:useLocalDpi xmlns:a14="http://schemas.microsoft.com/office/drawing/2010/main" val="0"/>
                        </a:ext>
                      </a:extLst>
                    </a:blip>
                    <a:stretch>
                      <a:fillRect/>
                    </a:stretch>
                  </pic:blipFill>
                  <pic:spPr>
                    <a:xfrm>
                      <a:off x="0" y="0"/>
                      <a:ext cx="4216503" cy="4216503"/>
                    </a:xfrm>
                    <a:prstGeom prst="rect">
                      <a:avLst/>
                    </a:prstGeom>
                  </pic:spPr>
                </pic:pic>
              </a:graphicData>
            </a:graphic>
          </wp:inline>
        </w:drawing>
      </w:r>
      <w:r w:rsidR="009450B4">
        <w:rPr>
          <w:rFonts w:ascii="Arial" w:hAnsi="Arial" w:cs="Arial"/>
          <w:noProof/>
          <w:color w:val="000000"/>
          <w:sz w:val="20"/>
          <w:szCs w:val="20"/>
        </w:rPr>
        <mc:AlternateContent>
          <mc:Choice Requires="wps">
            <w:drawing>
              <wp:anchor distT="0" distB="0" distL="114300" distR="114300" simplePos="0" relativeHeight="251668480" behindDoc="0" locked="0" layoutInCell="1" allowOverlap="1" wp14:anchorId="1274E2C8" wp14:editId="6AB5B569">
                <wp:simplePos x="0" y="0"/>
                <wp:positionH relativeFrom="column">
                  <wp:posOffset>6361067</wp:posOffset>
                </wp:positionH>
                <wp:positionV relativeFrom="paragraph">
                  <wp:posOffset>-293370</wp:posOffset>
                </wp:positionV>
                <wp:extent cx="278675" cy="261257"/>
                <wp:effectExtent l="0" t="0" r="13970" b="18415"/>
                <wp:wrapNone/>
                <wp:docPr id="1495502656" name="Text Box 1495502656"/>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500742CA" w14:textId="3D5DA783" w:rsidR="009450B4" w:rsidRPr="009450B4" w:rsidRDefault="009450B4" w:rsidP="009450B4">
                            <w:pPr>
                              <w:rPr>
                                <w:rFonts w:ascii="Arial" w:hAnsi="Arial" w:cs="Arial"/>
                              </w:rPr>
                            </w:pPr>
                            <w:r>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4E2C8" id="Text Box 1495502656" o:spid="_x0000_s1028" type="#_x0000_t202" style="position:absolute;left:0;text-align:left;margin-left:500.85pt;margin-top:-23.1pt;width:21.95pt;height:20.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" fillcolor="white [3201]" strokeweight=".5pt">
                <v:textbox>
                  <w:txbxContent>
                    <w:p w14:paraId="500742CA" w14:textId="3D5DA783" w:rsidR="009450B4" w:rsidRPr="009450B4" w:rsidRDefault="009450B4" w:rsidP="009450B4">
                      <w:pPr>
                        <w:rPr>
                          <w:rFonts w:ascii="Arial" w:hAnsi="Arial" w:cs="Arial"/>
                        </w:rPr>
                      </w:pPr>
                      <w:r>
                        <w:rPr>
                          <w:rFonts w:ascii="Arial" w:hAnsi="Arial" w:cs="Arial"/>
                        </w:rPr>
                        <w:t>B</w:t>
                      </w:r>
                    </w:p>
                  </w:txbxContent>
                </v:textbox>
              </v:shape>
            </w:pict>
          </mc:Fallback>
        </mc:AlternateContent>
      </w:r>
      <w:r w:rsidR="009450B4">
        <w:rPr>
          <w:rFonts w:ascii="Arial" w:hAnsi="Arial" w:cs="Arial"/>
          <w:noProof/>
          <w:color w:val="000000"/>
          <w:sz w:val="20"/>
          <w:szCs w:val="20"/>
        </w:rPr>
        <mc:AlternateContent>
          <mc:Choice Requires="wps">
            <w:drawing>
              <wp:anchor distT="0" distB="0" distL="114300" distR="114300" simplePos="0" relativeHeight="251666432" behindDoc="0" locked="0" layoutInCell="1" allowOverlap="1" wp14:anchorId="60F1CD5A" wp14:editId="1AE85137">
                <wp:simplePos x="0" y="0"/>
                <wp:positionH relativeFrom="column">
                  <wp:posOffset>2229394</wp:posOffset>
                </wp:positionH>
                <wp:positionV relativeFrom="paragraph">
                  <wp:posOffset>-263434</wp:posOffset>
                </wp:positionV>
                <wp:extent cx="278675" cy="261257"/>
                <wp:effectExtent l="0" t="0" r="13970" b="18415"/>
                <wp:wrapNone/>
                <wp:docPr id="1336047172" name="Text Box 1336047172"/>
                <wp:cNvGraphicFramePr/>
                <a:graphic xmlns:a="http://schemas.openxmlformats.org/drawingml/2006/main">
                  <a:graphicData uri="http://schemas.microsoft.com/office/word/2010/wordprocessingShape">
                    <wps:wsp>
                      <wps:cNvSpPr txBox="1"/>
                      <wps:spPr>
                        <a:xfrm>
                          <a:off x="0" y="0"/>
                          <a:ext cx="278675" cy="261257"/>
                        </a:xfrm>
                        <a:prstGeom prst="rect">
                          <a:avLst/>
                        </a:prstGeom>
                        <a:solidFill>
                          <a:schemeClr val="lt1"/>
                        </a:solidFill>
                        <a:ln w="6350">
                          <a:solidFill>
                            <a:prstClr val="black"/>
                          </a:solidFill>
                        </a:ln>
                      </wps:spPr>
                      <wps:txb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1CD5A" id="Text Box 1336047172" o:spid="_x0000_s1029" type="#_x0000_t202" style="position:absolute;left:0;text-align:left;margin-left:175.55pt;margin-top:-20.75pt;width:21.95pt;height:20.5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" fillcolor="white [3201]" strokeweight=".5pt">
                <v:textbox>
                  <w:txbxContent>
                    <w:p w14:paraId="72AE0000" w14:textId="77777777" w:rsidR="009450B4" w:rsidRPr="009450B4" w:rsidRDefault="009450B4" w:rsidP="009450B4">
                      <w:pPr>
                        <w:rPr>
                          <w:rFonts w:ascii="Arial" w:hAnsi="Arial" w:cs="Arial"/>
                        </w:rPr>
                      </w:pPr>
                      <w:r w:rsidRPr="009450B4">
                        <w:rPr>
                          <w:rFonts w:ascii="Arial" w:hAnsi="Arial" w:cs="Arial"/>
                        </w:rPr>
                        <w:t>A</w:t>
                      </w:r>
                    </w:p>
                  </w:txbxContent>
                </v:textbox>
              </v:shape>
            </w:pict>
          </mc:Fallback>
        </mc:AlternateContent>
      </w:r>
    </w:p>
    <w:p w14:paraId="312D4D99" w14:textId="039CCD1C" w:rsidR="009450B4" w:rsidRDefault="009450B4" w:rsidP="009450B4">
      <w:pPr>
        <w:rPr>
          <w:rFonts w:ascii="Arial" w:hAnsi="Arial" w:cs="Arial"/>
          <w:color w:val="000000"/>
          <w:sz w:val="20"/>
          <w:szCs w:val="20"/>
        </w:rPr>
      </w:pPr>
      <w:r w:rsidRPr="00F649EE">
        <w:rPr>
          <w:rFonts w:ascii="Arial" w:hAnsi="Arial" w:cs="Arial"/>
          <w:b/>
          <w:color w:val="000000"/>
          <w:sz w:val="20"/>
          <w:szCs w:val="20"/>
        </w:rPr>
        <w:t>Fig</w:t>
      </w:r>
      <w:r>
        <w:rPr>
          <w:rFonts w:ascii="Arial" w:hAnsi="Arial" w:cs="Arial"/>
          <w:b/>
          <w:color w:val="000000"/>
          <w:sz w:val="20"/>
          <w:szCs w:val="20"/>
        </w:rPr>
        <w:t>ure</w:t>
      </w:r>
      <w:r w:rsidRPr="00F649EE">
        <w:rPr>
          <w:rFonts w:ascii="Arial" w:hAnsi="Arial" w:cs="Arial"/>
          <w:b/>
          <w:color w:val="000000"/>
          <w:sz w:val="20"/>
          <w:szCs w:val="20"/>
        </w:rPr>
        <w:t xml:space="preserve"> </w:t>
      </w:r>
      <w:r>
        <w:rPr>
          <w:rFonts w:ascii="Arial" w:hAnsi="Arial" w:cs="Arial"/>
          <w:b/>
          <w:color w:val="000000"/>
          <w:sz w:val="20"/>
          <w:szCs w:val="20"/>
        </w:rPr>
        <w:t xml:space="preserve">3. </w:t>
      </w:r>
      <w:r w:rsidRPr="00562CD8">
        <w:rPr>
          <w:rFonts w:ascii="Arial" w:hAnsi="Arial" w:cs="Arial"/>
          <w:b/>
          <w:color w:val="000000"/>
          <w:sz w:val="20"/>
          <w:szCs w:val="20"/>
        </w:rPr>
        <w:t>A)</w:t>
      </w:r>
      <w:r>
        <w:rPr>
          <w:rFonts w:ascii="Arial" w:hAnsi="Arial" w:cs="Arial"/>
          <w:b/>
          <w:color w:val="000000"/>
          <w:sz w:val="20"/>
          <w:szCs w:val="20"/>
        </w:rPr>
        <w:t xml:space="preserve"> </w:t>
      </w:r>
      <w:r>
        <w:rPr>
          <w:rFonts w:ascii="Arial" w:hAnsi="Arial" w:cs="Arial"/>
          <w:color w:val="000000"/>
          <w:sz w:val="20"/>
          <w:szCs w:val="20"/>
        </w:rPr>
        <w:t>Estimated Association Between Grade</w:t>
      </w:r>
      <w:r w:rsidR="007A7323">
        <w:rPr>
          <w:rFonts w:ascii="Arial" w:hAnsi="Arial" w:cs="Arial"/>
          <w:color w:val="000000"/>
          <w:sz w:val="20"/>
          <w:szCs w:val="20"/>
        </w:rPr>
        <w:t xml:space="preserve"> </w:t>
      </w:r>
      <w:r>
        <w:rPr>
          <w:rFonts w:ascii="Arial" w:hAnsi="Arial" w:cs="Arial"/>
          <w:color w:val="000000"/>
          <w:sz w:val="20"/>
          <w:szCs w:val="20"/>
        </w:rPr>
        <w:t>Cohort and County Sociodemographic Factors and 2009-2018 Average Standardized RLA Grade Scores [</w:t>
      </w:r>
      <w:r>
        <w:rPr>
          <w:rFonts w:ascii="Arial" w:hAnsi="Arial" w:cs="Arial"/>
          <w:sz w:val="20"/>
          <w:szCs w:val="20"/>
        </w:rPr>
        <w:t>Blue = grade</w:t>
      </w:r>
      <w:r w:rsidR="007A7323">
        <w:rPr>
          <w:rFonts w:ascii="Arial" w:hAnsi="Arial" w:cs="Arial"/>
          <w:sz w:val="20"/>
          <w:szCs w:val="20"/>
        </w:rPr>
        <w:t xml:space="preserve"> </w:t>
      </w:r>
      <w:r>
        <w:rPr>
          <w:rFonts w:ascii="Arial" w:hAnsi="Arial" w:cs="Arial"/>
          <w:sz w:val="20"/>
          <w:szCs w:val="20"/>
        </w:rPr>
        <w:t>cohort race/ethnicity, Green = grade</w:t>
      </w:r>
      <w:r w:rsidR="007A7323">
        <w:rPr>
          <w:rFonts w:ascii="Arial" w:hAnsi="Arial" w:cs="Arial"/>
          <w:sz w:val="20"/>
          <w:szCs w:val="20"/>
        </w:rPr>
        <w:t xml:space="preserve"> </w:t>
      </w:r>
      <w:r>
        <w:rPr>
          <w:rFonts w:ascii="Arial" w:hAnsi="Arial" w:cs="Arial"/>
          <w:sz w:val="20"/>
          <w:szCs w:val="20"/>
        </w:rPr>
        <w:t xml:space="preserve">cohort socioeconomic status, Red = county student body, Purple = county sociodemographics]; </w:t>
      </w:r>
      <w:r w:rsidRPr="00562CD8">
        <w:rPr>
          <w:rFonts w:ascii="Arial" w:hAnsi="Arial" w:cs="Arial"/>
          <w:b/>
          <w:bCs/>
          <w:sz w:val="20"/>
          <w:szCs w:val="20"/>
        </w:rPr>
        <w:t>B)</w:t>
      </w:r>
      <w:r>
        <w:rPr>
          <w:rFonts w:ascii="Arial" w:hAnsi="Arial" w:cs="Arial"/>
          <w:sz w:val="20"/>
          <w:szCs w:val="20"/>
        </w:rPr>
        <w:t xml:space="preserve"> Estimated Association Between Hurricane-Force Tropical Cyclone Exposure and 2009-2018 Average Standardized RLA Grade Scores</w:t>
      </w:r>
      <w:r w:rsidR="00BA409B">
        <w:rPr>
          <w:rFonts w:ascii="Arial" w:hAnsi="Arial" w:cs="Arial"/>
          <w:sz w:val="20"/>
          <w:szCs w:val="20"/>
        </w:rPr>
        <w:t>.</w:t>
      </w:r>
    </w:p>
    <w:p w14:paraId="3206B9D4" w14:textId="77777777" w:rsidR="009450B4" w:rsidRPr="00562CD8" w:rsidRDefault="009450B4" w:rsidP="009450B4">
      <w:pPr>
        <w:rPr>
          <w:rFonts w:ascii="Arial" w:hAnsi="Arial" w:cs="Arial"/>
          <w:sz w:val="20"/>
          <w:szCs w:val="20"/>
        </w:rPr>
      </w:pPr>
      <w:r w:rsidRPr="00562CD8">
        <w:rPr>
          <w:rFonts w:ascii="Arial" w:hAnsi="Arial" w:cs="Arial"/>
          <w:sz w:val="20"/>
          <w:szCs w:val="20"/>
        </w:rPr>
        <w:t>Dots indicate point estimates; whiskers, 95% credible intervals.</w:t>
      </w:r>
    </w:p>
    <w:p w14:paraId="1D5DF215" w14:textId="7C801216" w:rsidR="007701F7" w:rsidRPr="00D17A73" w:rsidRDefault="007701F7" w:rsidP="00F249BB">
      <w:pPr>
        <w:rPr>
          <w:rFonts w:ascii="Arial" w:hAnsi="Arial" w:cs="Arial"/>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2"/>
        <w:gridCol w:w="3870"/>
        <w:gridCol w:w="898"/>
        <w:gridCol w:w="720"/>
        <w:gridCol w:w="720"/>
        <w:gridCol w:w="720"/>
        <w:gridCol w:w="720"/>
        <w:gridCol w:w="720"/>
        <w:gridCol w:w="720"/>
        <w:gridCol w:w="720"/>
        <w:gridCol w:w="720"/>
        <w:gridCol w:w="720"/>
        <w:gridCol w:w="720"/>
      </w:tblGrid>
      <w:tr w:rsidR="00D17A73" w:rsidRPr="007701F7" w:rsidDel="00706857" w14:paraId="0934879D" w14:textId="4EA800AB" w:rsidTr="007701F7">
        <w:trPr>
          <w:del w:id="269" w:author="Gabriella Meltzer" w:date="2024-01-02T23:39:00Z"/>
        </w:trPr>
        <w:tc>
          <w:tcPr>
            <w:tcW w:w="2882" w:type="dxa"/>
            <w:tcBorders>
              <w:top w:val="single" w:sz="2" w:space="0" w:color="auto"/>
              <w:left w:val="single" w:sz="2" w:space="0" w:color="auto"/>
              <w:bottom w:val="single" w:sz="2" w:space="0" w:color="auto"/>
            </w:tcBorders>
          </w:tcPr>
          <w:tbl>
            <w:tblPr>
              <w:tblStyle w:val="TableGrid"/>
              <w:tblW w:w="148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20"/>
              <w:gridCol w:w="3420"/>
              <w:gridCol w:w="810"/>
              <w:gridCol w:w="720"/>
              <w:gridCol w:w="720"/>
              <w:gridCol w:w="720"/>
              <w:gridCol w:w="720"/>
              <w:gridCol w:w="720"/>
              <w:gridCol w:w="720"/>
              <w:gridCol w:w="720"/>
              <w:gridCol w:w="720"/>
              <w:gridCol w:w="720"/>
              <w:gridCol w:w="720"/>
            </w:tblGrid>
            <w:tr w:rsidR="00706857" w:rsidRPr="00706857" w14:paraId="09AA5440" w14:textId="77777777" w:rsidTr="00786FE5">
              <w:trPr>
                <w:ins w:id="270" w:author="Gabriella Meltzer" w:date="2024-01-02T23:39:00Z"/>
              </w:trPr>
              <w:tc>
                <w:tcPr>
                  <w:tcW w:w="3420" w:type="dxa"/>
                  <w:tcBorders>
                    <w:top w:val="single" w:sz="2" w:space="0" w:color="auto"/>
                    <w:left w:val="single" w:sz="2" w:space="0" w:color="auto"/>
                    <w:bottom w:val="single" w:sz="2" w:space="0" w:color="auto"/>
                  </w:tcBorders>
                </w:tcPr>
                <w:p w14:paraId="31079A38" w14:textId="77777777" w:rsidR="00706857" w:rsidRPr="00706857" w:rsidRDefault="00706857" w:rsidP="00706857">
                  <w:pPr>
                    <w:spacing w:after="200"/>
                    <w:rPr>
                      <w:ins w:id="271" w:author="Gabriella Meltzer" w:date="2024-01-02T23:39:00Z"/>
                      <w:rFonts w:ascii="Arial" w:hAnsi="Arial" w:cs="Arial"/>
                      <w:sz w:val="20"/>
                      <w:szCs w:val="20"/>
                    </w:rPr>
                  </w:pPr>
                </w:p>
              </w:tc>
              <w:tc>
                <w:tcPr>
                  <w:tcW w:w="3420" w:type="dxa"/>
                  <w:tcBorders>
                    <w:top w:val="single" w:sz="2" w:space="0" w:color="auto"/>
                    <w:left w:val="single" w:sz="2" w:space="0" w:color="auto"/>
                    <w:bottom w:val="single" w:sz="2" w:space="0" w:color="auto"/>
                  </w:tcBorders>
                </w:tcPr>
                <w:p w14:paraId="0BB41E5A" w14:textId="77777777" w:rsidR="00706857" w:rsidRPr="00706857" w:rsidRDefault="00706857" w:rsidP="00706857">
                  <w:pPr>
                    <w:spacing w:after="200"/>
                    <w:rPr>
                      <w:ins w:id="272" w:author="Gabriella Meltzer" w:date="2024-01-02T23:39:00Z"/>
                      <w:rFonts w:ascii="Arial" w:hAnsi="Arial" w:cs="Arial"/>
                      <w:sz w:val="20"/>
                      <w:szCs w:val="20"/>
                    </w:rPr>
                  </w:pPr>
                </w:p>
              </w:tc>
              <w:tc>
                <w:tcPr>
                  <w:tcW w:w="810" w:type="dxa"/>
                  <w:tcBorders>
                    <w:top w:val="single" w:sz="2" w:space="0" w:color="auto"/>
                    <w:bottom w:val="single" w:sz="2" w:space="0" w:color="auto"/>
                  </w:tcBorders>
                </w:tcPr>
                <w:p w14:paraId="17FD2B87" w14:textId="77777777" w:rsidR="00706857" w:rsidRPr="00706857" w:rsidRDefault="00706857" w:rsidP="00706857">
                  <w:pPr>
                    <w:spacing w:after="200"/>
                    <w:rPr>
                      <w:ins w:id="273" w:author="Gabriella Meltzer" w:date="2024-01-02T23:39:00Z"/>
                      <w:rFonts w:ascii="Arial" w:hAnsi="Arial" w:cs="Arial"/>
                      <w:b/>
                      <w:bCs/>
                      <w:sz w:val="20"/>
                      <w:szCs w:val="20"/>
                    </w:rPr>
                  </w:pPr>
                  <w:ins w:id="274" w:author="Gabriella Meltzer" w:date="2024-01-02T23:39:00Z">
                    <w:r w:rsidRPr="00706857">
                      <w:rPr>
                        <w:rFonts w:ascii="Arial" w:hAnsi="Arial" w:cs="Arial"/>
                        <w:b/>
                        <w:bCs/>
                        <w:sz w:val="20"/>
                        <w:szCs w:val="20"/>
                      </w:rPr>
                      <w:t>Grade</w:t>
                    </w:r>
                  </w:ins>
                </w:p>
              </w:tc>
              <w:tc>
                <w:tcPr>
                  <w:tcW w:w="3600" w:type="dxa"/>
                  <w:gridSpan w:val="5"/>
                  <w:tcBorders>
                    <w:top w:val="single" w:sz="2" w:space="0" w:color="auto"/>
                    <w:bottom w:val="single" w:sz="2" w:space="0" w:color="auto"/>
                    <w:right w:val="single" w:sz="2" w:space="0" w:color="auto"/>
                  </w:tcBorders>
                </w:tcPr>
                <w:p w14:paraId="667BA2CC" w14:textId="77777777" w:rsidR="00706857" w:rsidRPr="00706857" w:rsidRDefault="00706857" w:rsidP="00706857">
                  <w:pPr>
                    <w:spacing w:after="200"/>
                    <w:rPr>
                      <w:ins w:id="275" w:author="Gabriella Meltzer" w:date="2024-01-02T23:39:00Z"/>
                      <w:rFonts w:ascii="Arial" w:hAnsi="Arial" w:cs="Arial"/>
                      <w:b/>
                      <w:bCs/>
                      <w:sz w:val="20"/>
                      <w:szCs w:val="20"/>
                    </w:rPr>
                  </w:pPr>
                  <w:ins w:id="276" w:author="Gabriella Meltzer" w:date="2024-01-02T23:39:00Z">
                    <w:r w:rsidRPr="00706857">
                      <w:rPr>
                        <w:rFonts w:ascii="Arial" w:hAnsi="Arial" w:cs="Arial"/>
                        <w:b/>
                        <w:bCs/>
                        <w:sz w:val="20"/>
                        <w:szCs w:val="20"/>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
                <w:p w14:paraId="30215443" w14:textId="77777777" w:rsidR="00706857" w:rsidRPr="00706857" w:rsidRDefault="00706857" w:rsidP="00706857">
                  <w:pPr>
                    <w:spacing w:after="200"/>
                    <w:rPr>
                      <w:ins w:id="277" w:author="Gabriella Meltzer" w:date="2024-01-02T23:39:00Z"/>
                      <w:rFonts w:ascii="Arial" w:hAnsi="Arial" w:cs="Arial"/>
                      <w:b/>
                      <w:bCs/>
                      <w:sz w:val="20"/>
                      <w:szCs w:val="20"/>
                    </w:rPr>
                  </w:pPr>
                  <w:ins w:id="278" w:author="Gabriella Meltzer" w:date="2024-01-02T23:39:00Z">
                    <w:r w:rsidRPr="00706857">
                      <w:rPr>
                        <w:rFonts w:ascii="Arial" w:hAnsi="Arial" w:cs="Arial"/>
                        <w:b/>
                        <w:bCs/>
                        <w:sz w:val="20"/>
                        <w:szCs w:val="20"/>
                      </w:rPr>
                      <w:t>2018 percentiles</w:t>
                    </w:r>
                  </w:ins>
                </w:p>
              </w:tc>
            </w:tr>
            <w:tr w:rsidR="00706857" w:rsidRPr="00706857" w14:paraId="20831E74" w14:textId="77777777" w:rsidTr="00786FE5">
              <w:trPr>
                <w:ins w:id="279" w:author="Gabriella Meltzer" w:date="2024-01-02T23:39:00Z"/>
              </w:trPr>
              <w:tc>
                <w:tcPr>
                  <w:tcW w:w="3420" w:type="dxa"/>
                  <w:vMerge w:val="restart"/>
                  <w:tcBorders>
                    <w:top w:val="single" w:sz="2" w:space="0" w:color="auto"/>
                    <w:left w:val="single" w:sz="2" w:space="0" w:color="auto"/>
                  </w:tcBorders>
                  <w:vAlign w:val="center"/>
                </w:tcPr>
                <w:p w14:paraId="666EE0C8" w14:textId="77777777" w:rsidR="00706857" w:rsidRPr="00706857" w:rsidRDefault="00706857" w:rsidP="00706857">
                  <w:pPr>
                    <w:spacing w:after="200"/>
                    <w:rPr>
                      <w:ins w:id="280" w:author="Gabriella Meltzer" w:date="2024-01-02T23:39:00Z"/>
                      <w:rFonts w:ascii="Arial" w:hAnsi="Arial" w:cs="Arial"/>
                      <w:sz w:val="20"/>
                      <w:szCs w:val="20"/>
                    </w:rPr>
                  </w:pPr>
                  <w:ins w:id="281" w:author="Gabriella Meltzer" w:date="2024-01-02T23:39:00Z">
                    <w:r w:rsidRPr="00706857">
                      <w:rPr>
                        <w:rFonts w:ascii="Arial" w:hAnsi="Arial" w:cs="Arial"/>
                        <w:sz w:val="20"/>
                        <w:szCs w:val="20"/>
                      </w:rPr>
                      <w:t>Grade-specific standardized test scores</w:t>
                    </w:r>
                  </w:ins>
                </w:p>
              </w:tc>
              <w:tc>
                <w:tcPr>
                  <w:tcW w:w="3420" w:type="dxa"/>
                  <w:tcBorders>
                    <w:top w:val="single" w:sz="2" w:space="0" w:color="auto"/>
                    <w:left w:val="single" w:sz="2" w:space="0" w:color="auto"/>
                  </w:tcBorders>
                </w:tcPr>
                <w:p w14:paraId="46B24813" w14:textId="77777777" w:rsidR="00706857" w:rsidRPr="00706857" w:rsidRDefault="00706857" w:rsidP="00706857">
                  <w:pPr>
                    <w:spacing w:after="200"/>
                    <w:rPr>
                      <w:ins w:id="282" w:author="Gabriella Meltzer" w:date="2024-01-02T23:39:00Z"/>
                      <w:rFonts w:ascii="Arial" w:hAnsi="Arial" w:cs="Arial"/>
                      <w:sz w:val="20"/>
                      <w:szCs w:val="20"/>
                    </w:rPr>
                  </w:pPr>
                </w:p>
              </w:tc>
              <w:tc>
                <w:tcPr>
                  <w:tcW w:w="810" w:type="dxa"/>
                  <w:tcBorders>
                    <w:top w:val="single" w:sz="2" w:space="0" w:color="auto"/>
                  </w:tcBorders>
                </w:tcPr>
                <w:p w14:paraId="4083DE90" w14:textId="77777777" w:rsidR="00706857" w:rsidRPr="00706857" w:rsidRDefault="00706857" w:rsidP="00706857">
                  <w:pPr>
                    <w:spacing w:after="200"/>
                    <w:rPr>
                      <w:ins w:id="283" w:author="Gabriella Meltzer" w:date="2024-01-02T23:39:00Z"/>
                      <w:rFonts w:ascii="Arial" w:hAnsi="Arial" w:cs="Arial"/>
                      <w:sz w:val="20"/>
                      <w:szCs w:val="20"/>
                    </w:rPr>
                  </w:pPr>
                </w:p>
              </w:tc>
              <w:tc>
                <w:tcPr>
                  <w:tcW w:w="720" w:type="dxa"/>
                  <w:tcBorders>
                    <w:top w:val="single" w:sz="2" w:space="0" w:color="auto"/>
                  </w:tcBorders>
                </w:tcPr>
                <w:p w14:paraId="1DFE161A" w14:textId="77777777" w:rsidR="00706857" w:rsidRPr="00706857" w:rsidRDefault="00706857" w:rsidP="00706857">
                  <w:pPr>
                    <w:spacing w:after="200"/>
                    <w:rPr>
                      <w:ins w:id="284" w:author="Gabriella Meltzer" w:date="2024-01-02T23:39:00Z"/>
                      <w:rFonts w:ascii="Arial" w:hAnsi="Arial" w:cs="Arial"/>
                      <w:sz w:val="20"/>
                      <w:szCs w:val="20"/>
                    </w:rPr>
                  </w:pPr>
                  <w:ins w:id="285"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7A2AA7A" w14:textId="77777777" w:rsidR="00706857" w:rsidRPr="00706857" w:rsidRDefault="00706857" w:rsidP="00706857">
                  <w:pPr>
                    <w:spacing w:after="200"/>
                    <w:rPr>
                      <w:ins w:id="286" w:author="Gabriella Meltzer" w:date="2024-01-02T23:39:00Z"/>
                      <w:rFonts w:ascii="Arial" w:hAnsi="Arial" w:cs="Arial"/>
                      <w:sz w:val="20"/>
                      <w:szCs w:val="20"/>
                    </w:rPr>
                  </w:pPr>
                  <w:ins w:id="287"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ins>
                </w:p>
              </w:tc>
              <w:tc>
                <w:tcPr>
                  <w:tcW w:w="720" w:type="dxa"/>
                  <w:tcBorders>
                    <w:top w:val="single" w:sz="2" w:space="0" w:color="auto"/>
                  </w:tcBorders>
                </w:tcPr>
                <w:p w14:paraId="7672EBA6" w14:textId="77777777" w:rsidR="00706857" w:rsidRPr="00706857" w:rsidRDefault="00706857" w:rsidP="00706857">
                  <w:pPr>
                    <w:spacing w:after="200"/>
                    <w:rPr>
                      <w:ins w:id="288" w:author="Gabriella Meltzer" w:date="2024-01-02T23:39:00Z"/>
                      <w:rFonts w:ascii="Arial" w:hAnsi="Arial" w:cs="Arial"/>
                      <w:sz w:val="20"/>
                      <w:szCs w:val="20"/>
                    </w:rPr>
                  </w:pPr>
                  <w:ins w:id="289"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1C73DA3" w14:textId="77777777" w:rsidR="00706857" w:rsidRPr="00706857" w:rsidRDefault="00706857" w:rsidP="00706857">
                  <w:pPr>
                    <w:spacing w:after="200"/>
                    <w:rPr>
                      <w:ins w:id="290" w:author="Gabriella Meltzer" w:date="2024-01-02T23:39:00Z"/>
                      <w:rFonts w:ascii="Arial" w:hAnsi="Arial" w:cs="Arial"/>
                      <w:sz w:val="20"/>
                      <w:szCs w:val="20"/>
                    </w:rPr>
                  </w:pPr>
                  <w:ins w:id="291"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right w:val="single" w:sz="2" w:space="0" w:color="auto"/>
                  </w:tcBorders>
                </w:tcPr>
                <w:p w14:paraId="43945348" w14:textId="77777777" w:rsidR="00706857" w:rsidRPr="00706857" w:rsidRDefault="00706857" w:rsidP="00706857">
                  <w:pPr>
                    <w:spacing w:after="200"/>
                    <w:rPr>
                      <w:ins w:id="292" w:author="Gabriella Meltzer" w:date="2024-01-02T23:39:00Z"/>
                      <w:rFonts w:ascii="Arial" w:hAnsi="Arial" w:cs="Arial"/>
                      <w:sz w:val="20"/>
                      <w:szCs w:val="20"/>
                    </w:rPr>
                  </w:pPr>
                  <w:ins w:id="293"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left w:val="single" w:sz="2" w:space="0" w:color="auto"/>
                  </w:tcBorders>
                </w:tcPr>
                <w:p w14:paraId="2C4BCC6C" w14:textId="77777777" w:rsidR="00706857" w:rsidRPr="00706857" w:rsidRDefault="00706857" w:rsidP="00706857">
                  <w:pPr>
                    <w:spacing w:after="200"/>
                    <w:rPr>
                      <w:ins w:id="294" w:author="Gabriella Meltzer" w:date="2024-01-02T23:39:00Z"/>
                      <w:rFonts w:ascii="Arial" w:hAnsi="Arial" w:cs="Arial"/>
                      <w:sz w:val="20"/>
                      <w:szCs w:val="20"/>
                    </w:rPr>
                  </w:pPr>
                  <w:ins w:id="295" w:author="Gabriella Meltzer" w:date="2024-01-02T23:39:00Z">
                    <w:r w:rsidRPr="00706857">
                      <w:rPr>
                        <w:rFonts w:ascii="Arial" w:hAnsi="Arial" w:cs="Arial"/>
                        <w:sz w:val="20"/>
                        <w:szCs w:val="20"/>
                      </w:rPr>
                      <w:t>5</w:t>
                    </w:r>
                    <w:r w:rsidRPr="00706857">
                      <w:rPr>
                        <w:rFonts w:ascii="Arial" w:hAnsi="Arial" w:cs="Arial"/>
                        <w:sz w:val="20"/>
                        <w:szCs w:val="20"/>
                        <w:vertAlign w:val="superscript"/>
                      </w:rPr>
                      <w:t>th</w:t>
                    </w:r>
                  </w:ins>
                </w:p>
              </w:tc>
              <w:tc>
                <w:tcPr>
                  <w:tcW w:w="720" w:type="dxa"/>
                  <w:tcBorders>
                    <w:top w:val="single" w:sz="2" w:space="0" w:color="auto"/>
                  </w:tcBorders>
                </w:tcPr>
                <w:p w14:paraId="72EE07D9" w14:textId="77777777" w:rsidR="00706857" w:rsidRPr="00706857" w:rsidRDefault="00706857" w:rsidP="00706857">
                  <w:pPr>
                    <w:spacing w:after="200"/>
                    <w:rPr>
                      <w:ins w:id="296" w:author="Gabriella Meltzer" w:date="2024-01-02T23:39:00Z"/>
                      <w:rFonts w:ascii="Arial" w:hAnsi="Arial" w:cs="Arial"/>
                      <w:sz w:val="20"/>
                      <w:szCs w:val="20"/>
                    </w:rPr>
                  </w:pPr>
                  <w:ins w:id="297" w:author="Gabriella Meltzer" w:date="2024-01-02T23:39:00Z">
                    <w:r w:rsidRPr="00706857">
                      <w:rPr>
                        <w:rFonts w:ascii="Arial" w:hAnsi="Arial" w:cs="Arial"/>
                        <w:sz w:val="20"/>
                        <w:szCs w:val="20"/>
                      </w:rPr>
                      <w:t>25</w:t>
                    </w:r>
                    <w:r w:rsidRPr="00706857">
                      <w:rPr>
                        <w:rFonts w:ascii="Arial" w:hAnsi="Arial" w:cs="Arial"/>
                        <w:sz w:val="20"/>
                        <w:szCs w:val="20"/>
                        <w:vertAlign w:val="superscript"/>
                      </w:rPr>
                      <w:t>th</w:t>
                    </w:r>
                    <w:r w:rsidRPr="00706857">
                      <w:rPr>
                        <w:rFonts w:ascii="Arial" w:hAnsi="Arial" w:cs="Arial"/>
                        <w:sz w:val="20"/>
                        <w:szCs w:val="20"/>
                      </w:rPr>
                      <w:t xml:space="preserve"> </w:t>
                    </w:r>
                  </w:ins>
                </w:p>
              </w:tc>
              <w:tc>
                <w:tcPr>
                  <w:tcW w:w="720" w:type="dxa"/>
                  <w:tcBorders>
                    <w:top w:val="single" w:sz="2" w:space="0" w:color="auto"/>
                  </w:tcBorders>
                </w:tcPr>
                <w:p w14:paraId="30B00E03" w14:textId="77777777" w:rsidR="00706857" w:rsidRPr="00706857" w:rsidRDefault="00706857" w:rsidP="00706857">
                  <w:pPr>
                    <w:spacing w:after="200"/>
                    <w:rPr>
                      <w:ins w:id="298" w:author="Gabriella Meltzer" w:date="2024-01-02T23:39:00Z"/>
                      <w:rFonts w:ascii="Arial" w:hAnsi="Arial" w:cs="Arial"/>
                      <w:sz w:val="20"/>
                      <w:szCs w:val="20"/>
                    </w:rPr>
                  </w:pPr>
                  <w:ins w:id="299" w:author="Gabriella Meltzer" w:date="2024-01-02T23:39:00Z">
                    <w:r w:rsidRPr="00706857">
                      <w:rPr>
                        <w:rFonts w:ascii="Arial" w:hAnsi="Arial" w:cs="Arial"/>
                        <w:sz w:val="20"/>
                        <w:szCs w:val="20"/>
                      </w:rPr>
                      <w:t>50</w:t>
                    </w:r>
                    <w:r w:rsidRPr="00706857">
                      <w:rPr>
                        <w:rFonts w:ascii="Arial" w:hAnsi="Arial" w:cs="Arial"/>
                        <w:sz w:val="20"/>
                        <w:szCs w:val="20"/>
                        <w:vertAlign w:val="superscript"/>
                      </w:rPr>
                      <w:t>th</w:t>
                    </w:r>
                  </w:ins>
                </w:p>
              </w:tc>
              <w:tc>
                <w:tcPr>
                  <w:tcW w:w="720" w:type="dxa"/>
                  <w:tcBorders>
                    <w:top w:val="single" w:sz="2" w:space="0" w:color="auto"/>
                  </w:tcBorders>
                </w:tcPr>
                <w:p w14:paraId="6D165E6E" w14:textId="77777777" w:rsidR="00706857" w:rsidRPr="00706857" w:rsidRDefault="00706857" w:rsidP="00706857">
                  <w:pPr>
                    <w:spacing w:after="200"/>
                    <w:rPr>
                      <w:ins w:id="300" w:author="Gabriella Meltzer" w:date="2024-01-02T23:39:00Z"/>
                      <w:rFonts w:ascii="Arial" w:hAnsi="Arial" w:cs="Arial"/>
                      <w:sz w:val="20"/>
                      <w:szCs w:val="20"/>
                    </w:rPr>
                  </w:pPr>
                  <w:ins w:id="301" w:author="Gabriella Meltzer" w:date="2024-01-02T23:39:00Z">
                    <w:r w:rsidRPr="00706857">
                      <w:rPr>
                        <w:rFonts w:ascii="Arial" w:hAnsi="Arial" w:cs="Arial"/>
                        <w:sz w:val="20"/>
                        <w:szCs w:val="20"/>
                      </w:rPr>
                      <w:t>75</w:t>
                    </w:r>
                    <w:r w:rsidRPr="00706857">
                      <w:rPr>
                        <w:rFonts w:ascii="Arial" w:hAnsi="Arial" w:cs="Arial"/>
                        <w:sz w:val="20"/>
                        <w:szCs w:val="20"/>
                        <w:vertAlign w:val="superscript"/>
                      </w:rPr>
                      <w:t>th</w:t>
                    </w:r>
                  </w:ins>
                </w:p>
              </w:tc>
              <w:tc>
                <w:tcPr>
                  <w:tcW w:w="720" w:type="dxa"/>
                  <w:tcBorders>
                    <w:top w:val="single" w:sz="2" w:space="0" w:color="auto"/>
                    <w:right w:val="single" w:sz="2" w:space="0" w:color="auto"/>
                  </w:tcBorders>
                </w:tcPr>
                <w:p w14:paraId="0E319DE5" w14:textId="77777777" w:rsidR="00706857" w:rsidRPr="00706857" w:rsidRDefault="00706857" w:rsidP="00706857">
                  <w:pPr>
                    <w:spacing w:after="200"/>
                    <w:rPr>
                      <w:ins w:id="302" w:author="Gabriella Meltzer" w:date="2024-01-02T23:39:00Z"/>
                      <w:rFonts w:ascii="Arial" w:hAnsi="Arial" w:cs="Arial"/>
                      <w:sz w:val="20"/>
                      <w:szCs w:val="20"/>
                    </w:rPr>
                  </w:pPr>
                  <w:ins w:id="303" w:author="Gabriella Meltzer" w:date="2024-01-02T23:39:00Z">
                    <w:r w:rsidRPr="00706857">
                      <w:rPr>
                        <w:rFonts w:ascii="Arial" w:hAnsi="Arial" w:cs="Arial"/>
                        <w:sz w:val="20"/>
                        <w:szCs w:val="20"/>
                      </w:rPr>
                      <w:t>95</w:t>
                    </w:r>
                    <w:r w:rsidRPr="00706857">
                      <w:rPr>
                        <w:rFonts w:ascii="Arial" w:hAnsi="Arial" w:cs="Arial"/>
                        <w:sz w:val="20"/>
                        <w:szCs w:val="20"/>
                        <w:vertAlign w:val="superscript"/>
                      </w:rPr>
                      <w:t>th</w:t>
                    </w:r>
                    <w:r w:rsidRPr="00706857">
                      <w:rPr>
                        <w:rFonts w:ascii="Arial" w:hAnsi="Arial" w:cs="Arial"/>
                        <w:sz w:val="20"/>
                        <w:szCs w:val="20"/>
                      </w:rPr>
                      <w:t xml:space="preserve"> </w:t>
                    </w:r>
                  </w:ins>
                </w:p>
              </w:tc>
            </w:tr>
            <w:tr w:rsidR="00706857" w:rsidRPr="00706857" w14:paraId="5C275789" w14:textId="77777777" w:rsidTr="00786FE5">
              <w:trPr>
                <w:ins w:id="304" w:author="Gabriella Meltzer" w:date="2024-01-02T23:39:00Z"/>
              </w:trPr>
              <w:tc>
                <w:tcPr>
                  <w:tcW w:w="3420" w:type="dxa"/>
                  <w:vMerge/>
                  <w:tcBorders>
                    <w:left w:val="single" w:sz="2" w:space="0" w:color="auto"/>
                  </w:tcBorders>
                </w:tcPr>
                <w:p w14:paraId="61340DD2" w14:textId="77777777" w:rsidR="00706857" w:rsidRPr="00706857" w:rsidRDefault="00706857" w:rsidP="00706857">
                  <w:pPr>
                    <w:spacing w:after="200"/>
                    <w:rPr>
                      <w:ins w:id="305" w:author="Gabriella Meltzer" w:date="2024-01-02T23:39:00Z"/>
                      <w:rFonts w:ascii="Arial" w:hAnsi="Arial" w:cs="Arial"/>
                      <w:sz w:val="20"/>
                      <w:szCs w:val="20"/>
                    </w:rPr>
                  </w:pPr>
                </w:p>
              </w:tc>
              <w:tc>
                <w:tcPr>
                  <w:tcW w:w="3420" w:type="dxa"/>
                  <w:vMerge w:val="restart"/>
                  <w:tcBorders>
                    <w:left w:val="single" w:sz="2" w:space="0" w:color="auto"/>
                  </w:tcBorders>
                </w:tcPr>
                <w:p w14:paraId="25032EA5" w14:textId="77777777" w:rsidR="00706857" w:rsidRPr="00706857" w:rsidRDefault="00706857" w:rsidP="00706857">
                  <w:pPr>
                    <w:spacing w:after="200"/>
                    <w:rPr>
                      <w:ins w:id="306" w:author="Gabriella Meltzer" w:date="2024-01-02T23:39:00Z"/>
                      <w:rFonts w:ascii="Arial" w:hAnsi="Arial" w:cs="Arial"/>
                      <w:sz w:val="20"/>
                      <w:szCs w:val="20"/>
                    </w:rPr>
                  </w:pPr>
                  <w:ins w:id="307" w:author="Gabriella Meltzer" w:date="2024-01-02T23:39:00Z">
                    <w:r w:rsidRPr="00706857">
                      <w:rPr>
                        <w:rFonts w:ascii="Arial" w:hAnsi="Arial" w:cs="Arial"/>
                        <w:sz w:val="20"/>
                        <w:szCs w:val="20"/>
                      </w:rPr>
                      <w:t>Mean Standardized Math Score</w:t>
                    </w:r>
                  </w:ins>
                </w:p>
              </w:tc>
              <w:tc>
                <w:tcPr>
                  <w:tcW w:w="810" w:type="dxa"/>
                </w:tcPr>
                <w:p w14:paraId="0621455D" w14:textId="77777777" w:rsidR="00706857" w:rsidRPr="00706857" w:rsidRDefault="00706857" w:rsidP="00706857">
                  <w:pPr>
                    <w:spacing w:after="200"/>
                    <w:rPr>
                      <w:ins w:id="308" w:author="Gabriella Meltzer" w:date="2024-01-02T23:39:00Z"/>
                      <w:rFonts w:ascii="Arial" w:hAnsi="Arial" w:cs="Arial"/>
                      <w:sz w:val="20"/>
                      <w:szCs w:val="20"/>
                    </w:rPr>
                  </w:pPr>
                  <w:ins w:id="309" w:author="Gabriella Meltzer" w:date="2024-01-02T23:39:00Z">
                    <w:r w:rsidRPr="00706857">
                      <w:rPr>
                        <w:rFonts w:ascii="Arial" w:hAnsi="Arial" w:cs="Arial"/>
                        <w:sz w:val="20"/>
                        <w:szCs w:val="20"/>
                      </w:rPr>
                      <w:t>3</w:t>
                    </w:r>
                  </w:ins>
                </w:p>
              </w:tc>
              <w:tc>
                <w:tcPr>
                  <w:tcW w:w="720" w:type="dxa"/>
                </w:tcPr>
                <w:p w14:paraId="456EB6F5" w14:textId="77777777" w:rsidR="00706857" w:rsidRPr="00706857" w:rsidRDefault="00706857" w:rsidP="00706857">
                  <w:pPr>
                    <w:spacing w:after="200"/>
                    <w:rPr>
                      <w:ins w:id="310" w:author="Gabriella Meltzer" w:date="2024-01-02T23:39:00Z"/>
                      <w:rFonts w:ascii="Arial" w:hAnsi="Arial" w:cs="Arial"/>
                      <w:sz w:val="20"/>
                      <w:szCs w:val="20"/>
                    </w:rPr>
                  </w:pPr>
                  <w:ins w:id="311" w:author="Gabriella Meltzer" w:date="2024-01-02T23:39:00Z">
                    <w:r w:rsidRPr="00706857">
                      <w:rPr>
                        <w:rFonts w:ascii="Arial" w:hAnsi="Arial" w:cs="Arial"/>
                        <w:sz w:val="20"/>
                        <w:szCs w:val="20"/>
                      </w:rPr>
                      <w:t>1.24</w:t>
                    </w:r>
                  </w:ins>
                </w:p>
              </w:tc>
              <w:tc>
                <w:tcPr>
                  <w:tcW w:w="720" w:type="dxa"/>
                </w:tcPr>
                <w:p w14:paraId="436DBB5B" w14:textId="77777777" w:rsidR="00706857" w:rsidRPr="00706857" w:rsidRDefault="00706857" w:rsidP="00706857">
                  <w:pPr>
                    <w:spacing w:after="200"/>
                    <w:rPr>
                      <w:ins w:id="312" w:author="Gabriella Meltzer" w:date="2024-01-02T23:39:00Z"/>
                      <w:rFonts w:ascii="Arial" w:hAnsi="Arial" w:cs="Arial"/>
                      <w:sz w:val="20"/>
                      <w:szCs w:val="20"/>
                    </w:rPr>
                  </w:pPr>
                  <w:ins w:id="313" w:author="Gabriella Meltzer" w:date="2024-01-02T23:39:00Z">
                    <w:r w:rsidRPr="00706857">
                      <w:rPr>
                        <w:rFonts w:ascii="Arial" w:hAnsi="Arial" w:cs="Arial"/>
                        <w:sz w:val="20"/>
                        <w:szCs w:val="20"/>
                      </w:rPr>
                      <w:t>2.23</w:t>
                    </w:r>
                  </w:ins>
                </w:p>
              </w:tc>
              <w:tc>
                <w:tcPr>
                  <w:tcW w:w="720" w:type="dxa"/>
                </w:tcPr>
                <w:p w14:paraId="63B9708B" w14:textId="77777777" w:rsidR="00706857" w:rsidRPr="00706857" w:rsidRDefault="00706857" w:rsidP="00706857">
                  <w:pPr>
                    <w:spacing w:after="200"/>
                    <w:rPr>
                      <w:ins w:id="314" w:author="Gabriella Meltzer" w:date="2024-01-02T23:39:00Z"/>
                      <w:rFonts w:ascii="Arial" w:hAnsi="Arial" w:cs="Arial"/>
                      <w:sz w:val="20"/>
                      <w:szCs w:val="20"/>
                    </w:rPr>
                  </w:pPr>
                  <w:ins w:id="315" w:author="Gabriella Meltzer" w:date="2024-01-02T23:39:00Z">
                    <w:r w:rsidRPr="00706857">
                      <w:rPr>
                        <w:rFonts w:ascii="Arial" w:hAnsi="Arial" w:cs="Arial"/>
                        <w:sz w:val="20"/>
                        <w:szCs w:val="20"/>
                      </w:rPr>
                      <w:t>2.82</w:t>
                    </w:r>
                  </w:ins>
                </w:p>
              </w:tc>
              <w:tc>
                <w:tcPr>
                  <w:tcW w:w="720" w:type="dxa"/>
                </w:tcPr>
                <w:p w14:paraId="5C1F6035" w14:textId="77777777" w:rsidR="00706857" w:rsidRPr="00706857" w:rsidRDefault="00706857" w:rsidP="00706857">
                  <w:pPr>
                    <w:spacing w:after="200"/>
                    <w:rPr>
                      <w:ins w:id="316" w:author="Gabriella Meltzer" w:date="2024-01-02T23:39:00Z"/>
                      <w:rFonts w:ascii="Arial" w:hAnsi="Arial" w:cs="Arial"/>
                      <w:sz w:val="20"/>
                      <w:szCs w:val="20"/>
                    </w:rPr>
                  </w:pPr>
                  <w:ins w:id="317" w:author="Gabriella Meltzer" w:date="2024-01-02T23:39:00Z">
                    <w:r w:rsidRPr="00706857">
                      <w:rPr>
                        <w:rFonts w:ascii="Arial" w:hAnsi="Arial" w:cs="Arial"/>
                        <w:sz w:val="20"/>
                        <w:szCs w:val="20"/>
                      </w:rPr>
                      <w:t>3.28</w:t>
                    </w:r>
                  </w:ins>
                </w:p>
              </w:tc>
              <w:tc>
                <w:tcPr>
                  <w:tcW w:w="720" w:type="dxa"/>
                  <w:tcBorders>
                    <w:right w:val="single" w:sz="2" w:space="0" w:color="auto"/>
                  </w:tcBorders>
                </w:tcPr>
                <w:p w14:paraId="3ABAB7AE" w14:textId="77777777" w:rsidR="00706857" w:rsidRPr="00706857" w:rsidRDefault="00706857" w:rsidP="00706857">
                  <w:pPr>
                    <w:spacing w:after="200"/>
                    <w:rPr>
                      <w:ins w:id="318" w:author="Gabriella Meltzer" w:date="2024-01-02T23:39:00Z"/>
                      <w:rFonts w:ascii="Arial" w:hAnsi="Arial" w:cs="Arial"/>
                      <w:sz w:val="20"/>
                      <w:szCs w:val="20"/>
                    </w:rPr>
                  </w:pPr>
                  <w:ins w:id="319" w:author="Gabriella Meltzer" w:date="2024-01-02T23:39:00Z">
                    <w:r w:rsidRPr="00706857">
                      <w:rPr>
                        <w:rFonts w:ascii="Arial" w:hAnsi="Arial" w:cs="Arial"/>
                        <w:sz w:val="20"/>
                        <w:szCs w:val="20"/>
                      </w:rPr>
                      <w:t>3.98</w:t>
                    </w:r>
                  </w:ins>
                </w:p>
              </w:tc>
              <w:tc>
                <w:tcPr>
                  <w:tcW w:w="720" w:type="dxa"/>
                  <w:tcBorders>
                    <w:left w:val="single" w:sz="2" w:space="0" w:color="auto"/>
                  </w:tcBorders>
                </w:tcPr>
                <w:p w14:paraId="282573AA" w14:textId="77777777" w:rsidR="00706857" w:rsidRPr="00706857" w:rsidRDefault="00706857" w:rsidP="00706857">
                  <w:pPr>
                    <w:spacing w:after="200"/>
                    <w:rPr>
                      <w:ins w:id="320" w:author="Gabriella Meltzer" w:date="2024-01-02T23:39:00Z"/>
                      <w:rFonts w:ascii="Arial" w:hAnsi="Arial" w:cs="Arial"/>
                      <w:sz w:val="20"/>
                      <w:szCs w:val="20"/>
                    </w:rPr>
                  </w:pPr>
                  <w:ins w:id="321" w:author="Gabriella Meltzer" w:date="2024-01-02T23:39:00Z">
                    <w:r w:rsidRPr="00706857">
                      <w:rPr>
                        <w:rFonts w:ascii="Arial" w:hAnsi="Arial" w:cs="Arial"/>
                        <w:sz w:val="20"/>
                        <w:szCs w:val="20"/>
                      </w:rPr>
                      <w:t>1.73</w:t>
                    </w:r>
                  </w:ins>
                </w:p>
              </w:tc>
              <w:tc>
                <w:tcPr>
                  <w:tcW w:w="720" w:type="dxa"/>
                </w:tcPr>
                <w:p w14:paraId="3FD31859" w14:textId="77777777" w:rsidR="00706857" w:rsidRPr="00706857" w:rsidRDefault="00706857" w:rsidP="00706857">
                  <w:pPr>
                    <w:spacing w:after="200"/>
                    <w:rPr>
                      <w:ins w:id="322" w:author="Gabriella Meltzer" w:date="2024-01-02T23:39:00Z"/>
                      <w:rFonts w:ascii="Arial" w:hAnsi="Arial" w:cs="Arial"/>
                      <w:sz w:val="20"/>
                      <w:szCs w:val="20"/>
                    </w:rPr>
                  </w:pPr>
                  <w:ins w:id="323" w:author="Gabriella Meltzer" w:date="2024-01-02T23:39:00Z">
                    <w:r w:rsidRPr="00706857">
                      <w:rPr>
                        <w:rFonts w:ascii="Arial" w:hAnsi="Arial" w:cs="Arial"/>
                        <w:sz w:val="20"/>
                        <w:szCs w:val="20"/>
                      </w:rPr>
                      <w:t>2.54</w:t>
                    </w:r>
                  </w:ins>
                </w:p>
              </w:tc>
              <w:tc>
                <w:tcPr>
                  <w:tcW w:w="720" w:type="dxa"/>
                </w:tcPr>
                <w:p w14:paraId="2059F523" w14:textId="77777777" w:rsidR="00706857" w:rsidRPr="00706857" w:rsidRDefault="00706857" w:rsidP="00706857">
                  <w:pPr>
                    <w:spacing w:after="200"/>
                    <w:rPr>
                      <w:ins w:id="324" w:author="Gabriella Meltzer" w:date="2024-01-02T23:39:00Z"/>
                      <w:rFonts w:ascii="Arial" w:hAnsi="Arial" w:cs="Arial"/>
                      <w:sz w:val="20"/>
                      <w:szCs w:val="20"/>
                    </w:rPr>
                  </w:pPr>
                  <w:ins w:id="325" w:author="Gabriella Meltzer" w:date="2024-01-02T23:39:00Z">
                    <w:r w:rsidRPr="00706857">
                      <w:rPr>
                        <w:rFonts w:ascii="Arial" w:hAnsi="Arial" w:cs="Arial"/>
                        <w:sz w:val="20"/>
                        <w:szCs w:val="20"/>
                      </w:rPr>
                      <w:t>3.08</w:t>
                    </w:r>
                  </w:ins>
                </w:p>
              </w:tc>
              <w:tc>
                <w:tcPr>
                  <w:tcW w:w="720" w:type="dxa"/>
                </w:tcPr>
                <w:p w14:paraId="361DFB49" w14:textId="77777777" w:rsidR="00706857" w:rsidRPr="00706857" w:rsidRDefault="00706857" w:rsidP="00706857">
                  <w:pPr>
                    <w:spacing w:after="200"/>
                    <w:rPr>
                      <w:ins w:id="326" w:author="Gabriella Meltzer" w:date="2024-01-02T23:39:00Z"/>
                      <w:rFonts w:ascii="Arial" w:hAnsi="Arial" w:cs="Arial"/>
                      <w:sz w:val="20"/>
                      <w:szCs w:val="20"/>
                    </w:rPr>
                  </w:pPr>
                  <w:ins w:id="327" w:author="Gabriella Meltzer" w:date="2024-01-02T23:39:00Z">
                    <w:r w:rsidRPr="00706857">
                      <w:rPr>
                        <w:rFonts w:ascii="Arial" w:hAnsi="Arial" w:cs="Arial"/>
                        <w:sz w:val="20"/>
                        <w:szCs w:val="20"/>
                      </w:rPr>
                      <w:t>3.57</w:t>
                    </w:r>
                  </w:ins>
                </w:p>
              </w:tc>
              <w:tc>
                <w:tcPr>
                  <w:tcW w:w="720" w:type="dxa"/>
                  <w:tcBorders>
                    <w:right w:val="single" w:sz="2" w:space="0" w:color="auto"/>
                  </w:tcBorders>
                </w:tcPr>
                <w:p w14:paraId="373DE282" w14:textId="77777777" w:rsidR="00706857" w:rsidRPr="00706857" w:rsidRDefault="00706857" w:rsidP="00706857">
                  <w:pPr>
                    <w:spacing w:after="200"/>
                    <w:rPr>
                      <w:ins w:id="328" w:author="Gabriella Meltzer" w:date="2024-01-02T23:39:00Z"/>
                      <w:rFonts w:ascii="Arial" w:hAnsi="Arial" w:cs="Arial"/>
                      <w:sz w:val="20"/>
                      <w:szCs w:val="20"/>
                    </w:rPr>
                  </w:pPr>
                  <w:ins w:id="329" w:author="Gabriella Meltzer" w:date="2024-01-02T23:39:00Z">
                    <w:r w:rsidRPr="00706857">
                      <w:rPr>
                        <w:rFonts w:ascii="Arial" w:hAnsi="Arial" w:cs="Arial"/>
                        <w:sz w:val="20"/>
                        <w:szCs w:val="20"/>
                      </w:rPr>
                      <w:t>4.29</w:t>
                    </w:r>
                  </w:ins>
                </w:p>
              </w:tc>
            </w:tr>
            <w:tr w:rsidR="00706857" w:rsidRPr="00706857" w14:paraId="2FBE3059" w14:textId="77777777" w:rsidTr="00786FE5">
              <w:trPr>
                <w:ins w:id="330" w:author="Gabriella Meltzer" w:date="2024-01-02T23:39:00Z"/>
              </w:trPr>
              <w:tc>
                <w:tcPr>
                  <w:tcW w:w="3420" w:type="dxa"/>
                  <w:vMerge/>
                  <w:tcBorders>
                    <w:left w:val="single" w:sz="2" w:space="0" w:color="auto"/>
                  </w:tcBorders>
                </w:tcPr>
                <w:p w14:paraId="6C561974" w14:textId="77777777" w:rsidR="00706857" w:rsidRPr="00706857" w:rsidRDefault="00706857" w:rsidP="00706857">
                  <w:pPr>
                    <w:spacing w:after="200"/>
                    <w:rPr>
                      <w:ins w:id="331" w:author="Gabriella Meltzer" w:date="2024-01-02T23:39:00Z"/>
                      <w:rFonts w:ascii="Arial" w:hAnsi="Arial" w:cs="Arial"/>
                      <w:sz w:val="20"/>
                      <w:szCs w:val="20"/>
                    </w:rPr>
                  </w:pPr>
                </w:p>
              </w:tc>
              <w:tc>
                <w:tcPr>
                  <w:tcW w:w="3420" w:type="dxa"/>
                  <w:vMerge/>
                  <w:tcBorders>
                    <w:left w:val="single" w:sz="2" w:space="0" w:color="auto"/>
                  </w:tcBorders>
                </w:tcPr>
                <w:p w14:paraId="3E1B6C8E" w14:textId="77777777" w:rsidR="00706857" w:rsidRPr="00706857" w:rsidRDefault="00706857" w:rsidP="00706857">
                  <w:pPr>
                    <w:spacing w:after="200"/>
                    <w:rPr>
                      <w:ins w:id="332" w:author="Gabriella Meltzer" w:date="2024-01-02T23:39:00Z"/>
                      <w:rFonts w:ascii="Arial" w:hAnsi="Arial" w:cs="Arial"/>
                      <w:sz w:val="20"/>
                      <w:szCs w:val="20"/>
                    </w:rPr>
                  </w:pPr>
                </w:p>
              </w:tc>
              <w:tc>
                <w:tcPr>
                  <w:tcW w:w="810" w:type="dxa"/>
                </w:tcPr>
                <w:p w14:paraId="3D204F57" w14:textId="77777777" w:rsidR="00706857" w:rsidRPr="00706857" w:rsidRDefault="00706857" w:rsidP="00706857">
                  <w:pPr>
                    <w:spacing w:after="200"/>
                    <w:rPr>
                      <w:ins w:id="333" w:author="Gabriella Meltzer" w:date="2024-01-02T23:39:00Z"/>
                      <w:rFonts w:ascii="Arial" w:hAnsi="Arial" w:cs="Arial"/>
                      <w:sz w:val="20"/>
                      <w:szCs w:val="20"/>
                    </w:rPr>
                  </w:pPr>
                  <w:ins w:id="334" w:author="Gabriella Meltzer" w:date="2024-01-02T23:39:00Z">
                    <w:r w:rsidRPr="00706857">
                      <w:rPr>
                        <w:rFonts w:ascii="Arial" w:hAnsi="Arial" w:cs="Arial"/>
                        <w:sz w:val="20"/>
                        <w:szCs w:val="20"/>
                      </w:rPr>
                      <w:t>4</w:t>
                    </w:r>
                  </w:ins>
                </w:p>
              </w:tc>
              <w:tc>
                <w:tcPr>
                  <w:tcW w:w="720" w:type="dxa"/>
                </w:tcPr>
                <w:p w14:paraId="1B908896" w14:textId="77777777" w:rsidR="00706857" w:rsidRPr="00706857" w:rsidRDefault="00706857" w:rsidP="00706857">
                  <w:pPr>
                    <w:spacing w:after="200"/>
                    <w:rPr>
                      <w:ins w:id="335" w:author="Gabriella Meltzer" w:date="2024-01-02T23:39:00Z"/>
                      <w:rFonts w:ascii="Arial" w:hAnsi="Arial" w:cs="Arial"/>
                      <w:sz w:val="20"/>
                      <w:szCs w:val="20"/>
                    </w:rPr>
                  </w:pPr>
                  <w:ins w:id="336" w:author="Gabriella Meltzer" w:date="2024-01-02T23:39:00Z">
                    <w:r w:rsidRPr="00706857">
                      <w:rPr>
                        <w:rFonts w:ascii="Arial" w:hAnsi="Arial" w:cs="Arial"/>
                        <w:sz w:val="20"/>
                        <w:szCs w:val="20"/>
                      </w:rPr>
                      <w:t>2.28</w:t>
                    </w:r>
                  </w:ins>
                </w:p>
              </w:tc>
              <w:tc>
                <w:tcPr>
                  <w:tcW w:w="720" w:type="dxa"/>
                </w:tcPr>
                <w:p w14:paraId="12D49D04" w14:textId="77777777" w:rsidR="00706857" w:rsidRPr="00706857" w:rsidRDefault="00706857" w:rsidP="00706857">
                  <w:pPr>
                    <w:spacing w:after="200"/>
                    <w:rPr>
                      <w:ins w:id="337" w:author="Gabriella Meltzer" w:date="2024-01-02T23:39:00Z"/>
                      <w:rFonts w:ascii="Arial" w:hAnsi="Arial" w:cs="Arial"/>
                      <w:sz w:val="20"/>
                      <w:szCs w:val="20"/>
                    </w:rPr>
                  </w:pPr>
                  <w:ins w:id="338" w:author="Gabriella Meltzer" w:date="2024-01-02T23:39:00Z">
                    <w:r w:rsidRPr="00706857">
                      <w:rPr>
                        <w:rFonts w:ascii="Arial" w:hAnsi="Arial" w:cs="Arial"/>
                        <w:sz w:val="20"/>
                        <w:szCs w:val="20"/>
                      </w:rPr>
                      <w:t>3.20</w:t>
                    </w:r>
                  </w:ins>
                </w:p>
              </w:tc>
              <w:tc>
                <w:tcPr>
                  <w:tcW w:w="720" w:type="dxa"/>
                </w:tcPr>
                <w:p w14:paraId="0198509D" w14:textId="77777777" w:rsidR="00706857" w:rsidRPr="00706857" w:rsidRDefault="00706857" w:rsidP="00706857">
                  <w:pPr>
                    <w:spacing w:after="200"/>
                    <w:rPr>
                      <w:ins w:id="339" w:author="Gabriella Meltzer" w:date="2024-01-02T23:39:00Z"/>
                      <w:rFonts w:ascii="Arial" w:hAnsi="Arial" w:cs="Arial"/>
                      <w:sz w:val="20"/>
                      <w:szCs w:val="20"/>
                    </w:rPr>
                  </w:pPr>
                  <w:ins w:id="340" w:author="Gabriella Meltzer" w:date="2024-01-02T23:39:00Z">
                    <w:r w:rsidRPr="00706857">
                      <w:rPr>
                        <w:rFonts w:ascii="Arial" w:hAnsi="Arial" w:cs="Arial"/>
                        <w:sz w:val="20"/>
                        <w:szCs w:val="20"/>
                      </w:rPr>
                      <w:t>3.74</w:t>
                    </w:r>
                  </w:ins>
                </w:p>
              </w:tc>
              <w:tc>
                <w:tcPr>
                  <w:tcW w:w="720" w:type="dxa"/>
                </w:tcPr>
                <w:p w14:paraId="4B594651" w14:textId="77777777" w:rsidR="00706857" w:rsidRPr="00706857" w:rsidRDefault="00706857" w:rsidP="00706857">
                  <w:pPr>
                    <w:spacing w:after="200"/>
                    <w:rPr>
                      <w:ins w:id="341" w:author="Gabriella Meltzer" w:date="2024-01-02T23:39:00Z"/>
                      <w:rFonts w:ascii="Arial" w:hAnsi="Arial" w:cs="Arial"/>
                      <w:sz w:val="20"/>
                      <w:szCs w:val="20"/>
                    </w:rPr>
                  </w:pPr>
                  <w:ins w:id="342" w:author="Gabriella Meltzer" w:date="2024-01-02T23:39:00Z">
                    <w:r w:rsidRPr="00706857">
                      <w:rPr>
                        <w:rFonts w:ascii="Arial" w:hAnsi="Arial" w:cs="Arial"/>
                        <w:sz w:val="20"/>
                        <w:szCs w:val="20"/>
                      </w:rPr>
                      <w:t>4.21</w:t>
                    </w:r>
                  </w:ins>
                </w:p>
              </w:tc>
              <w:tc>
                <w:tcPr>
                  <w:tcW w:w="720" w:type="dxa"/>
                  <w:tcBorders>
                    <w:right w:val="single" w:sz="2" w:space="0" w:color="auto"/>
                  </w:tcBorders>
                </w:tcPr>
                <w:p w14:paraId="3AEB5C81" w14:textId="77777777" w:rsidR="00706857" w:rsidRPr="00706857" w:rsidRDefault="00706857" w:rsidP="00706857">
                  <w:pPr>
                    <w:spacing w:after="200"/>
                    <w:rPr>
                      <w:ins w:id="343" w:author="Gabriella Meltzer" w:date="2024-01-02T23:39:00Z"/>
                      <w:rFonts w:ascii="Arial" w:hAnsi="Arial" w:cs="Arial"/>
                      <w:sz w:val="20"/>
                      <w:szCs w:val="20"/>
                    </w:rPr>
                  </w:pPr>
                  <w:ins w:id="344" w:author="Gabriella Meltzer" w:date="2024-01-02T23:39:00Z">
                    <w:r w:rsidRPr="00706857">
                      <w:rPr>
                        <w:rFonts w:ascii="Arial" w:hAnsi="Arial" w:cs="Arial"/>
                        <w:sz w:val="20"/>
                        <w:szCs w:val="20"/>
                      </w:rPr>
                      <w:t>4.87</w:t>
                    </w:r>
                  </w:ins>
                </w:p>
              </w:tc>
              <w:tc>
                <w:tcPr>
                  <w:tcW w:w="720" w:type="dxa"/>
                  <w:tcBorders>
                    <w:left w:val="single" w:sz="2" w:space="0" w:color="auto"/>
                  </w:tcBorders>
                </w:tcPr>
                <w:p w14:paraId="7248A650" w14:textId="77777777" w:rsidR="00706857" w:rsidRPr="00706857" w:rsidRDefault="00706857" w:rsidP="00706857">
                  <w:pPr>
                    <w:spacing w:after="200"/>
                    <w:rPr>
                      <w:ins w:id="345" w:author="Gabriella Meltzer" w:date="2024-01-02T23:39:00Z"/>
                      <w:rFonts w:ascii="Arial" w:hAnsi="Arial" w:cs="Arial"/>
                      <w:sz w:val="20"/>
                      <w:szCs w:val="20"/>
                    </w:rPr>
                  </w:pPr>
                  <w:ins w:id="346" w:author="Gabriella Meltzer" w:date="2024-01-02T23:39:00Z">
                    <w:r w:rsidRPr="00706857">
                      <w:rPr>
                        <w:rFonts w:ascii="Arial" w:hAnsi="Arial" w:cs="Arial"/>
                        <w:sz w:val="20"/>
                        <w:szCs w:val="20"/>
                      </w:rPr>
                      <w:t>2.24</w:t>
                    </w:r>
                  </w:ins>
                </w:p>
              </w:tc>
              <w:tc>
                <w:tcPr>
                  <w:tcW w:w="720" w:type="dxa"/>
                </w:tcPr>
                <w:p w14:paraId="68214904" w14:textId="77777777" w:rsidR="00706857" w:rsidRPr="00706857" w:rsidRDefault="00706857" w:rsidP="00706857">
                  <w:pPr>
                    <w:spacing w:after="200"/>
                    <w:rPr>
                      <w:ins w:id="347" w:author="Gabriella Meltzer" w:date="2024-01-02T23:39:00Z"/>
                      <w:rFonts w:ascii="Arial" w:hAnsi="Arial" w:cs="Arial"/>
                      <w:sz w:val="20"/>
                      <w:szCs w:val="20"/>
                    </w:rPr>
                  </w:pPr>
                  <w:ins w:id="348" w:author="Gabriella Meltzer" w:date="2024-01-02T23:39:00Z">
                    <w:r w:rsidRPr="00706857">
                      <w:rPr>
                        <w:rFonts w:ascii="Arial" w:hAnsi="Arial" w:cs="Arial"/>
                        <w:sz w:val="20"/>
                        <w:szCs w:val="20"/>
                      </w:rPr>
                      <w:t>3.23</w:t>
                    </w:r>
                  </w:ins>
                </w:p>
              </w:tc>
              <w:tc>
                <w:tcPr>
                  <w:tcW w:w="720" w:type="dxa"/>
                </w:tcPr>
                <w:p w14:paraId="5FFB0554" w14:textId="77777777" w:rsidR="00706857" w:rsidRPr="00706857" w:rsidRDefault="00706857" w:rsidP="00706857">
                  <w:pPr>
                    <w:spacing w:after="200"/>
                    <w:rPr>
                      <w:ins w:id="349" w:author="Gabriella Meltzer" w:date="2024-01-02T23:39:00Z"/>
                      <w:rFonts w:ascii="Arial" w:hAnsi="Arial" w:cs="Arial"/>
                      <w:sz w:val="20"/>
                      <w:szCs w:val="20"/>
                    </w:rPr>
                  </w:pPr>
                  <w:ins w:id="350" w:author="Gabriella Meltzer" w:date="2024-01-02T23:39:00Z">
                    <w:r w:rsidRPr="00706857">
                      <w:rPr>
                        <w:rFonts w:ascii="Arial" w:hAnsi="Arial" w:cs="Arial"/>
                        <w:sz w:val="20"/>
                        <w:szCs w:val="20"/>
                      </w:rPr>
                      <w:t>3.92</w:t>
                    </w:r>
                  </w:ins>
                </w:p>
              </w:tc>
              <w:tc>
                <w:tcPr>
                  <w:tcW w:w="720" w:type="dxa"/>
                </w:tcPr>
                <w:p w14:paraId="3C08506A" w14:textId="77777777" w:rsidR="00706857" w:rsidRPr="00706857" w:rsidRDefault="00706857" w:rsidP="00706857">
                  <w:pPr>
                    <w:spacing w:after="200"/>
                    <w:rPr>
                      <w:ins w:id="351" w:author="Gabriella Meltzer" w:date="2024-01-02T23:39:00Z"/>
                      <w:rFonts w:ascii="Arial" w:hAnsi="Arial" w:cs="Arial"/>
                      <w:sz w:val="20"/>
                      <w:szCs w:val="20"/>
                    </w:rPr>
                  </w:pPr>
                  <w:ins w:id="352" w:author="Gabriella Meltzer" w:date="2024-01-02T23:39:00Z">
                    <w:r w:rsidRPr="00706857">
                      <w:rPr>
                        <w:rFonts w:ascii="Arial" w:hAnsi="Arial" w:cs="Arial"/>
                        <w:sz w:val="20"/>
                        <w:szCs w:val="20"/>
                      </w:rPr>
                      <w:t>4.45</w:t>
                    </w:r>
                  </w:ins>
                </w:p>
              </w:tc>
              <w:tc>
                <w:tcPr>
                  <w:tcW w:w="720" w:type="dxa"/>
                  <w:tcBorders>
                    <w:right w:val="single" w:sz="2" w:space="0" w:color="auto"/>
                  </w:tcBorders>
                </w:tcPr>
                <w:p w14:paraId="2601D7BD" w14:textId="77777777" w:rsidR="00706857" w:rsidRPr="00706857" w:rsidRDefault="00706857" w:rsidP="00706857">
                  <w:pPr>
                    <w:spacing w:after="200"/>
                    <w:rPr>
                      <w:ins w:id="353" w:author="Gabriella Meltzer" w:date="2024-01-02T23:39:00Z"/>
                      <w:rFonts w:ascii="Arial" w:hAnsi="Arial" w:cs="Arial"/>
                      <w:sz w:val="20"/>
                      <w:szCs w:val="20"/>
                    </w:rPr>
                  </w:pPr>
                  <w:ins w:id="354" w:author="Gabriella Meltzer" w:date="2024-01-02T23:39:00Z">
                    <w:r w:rsidRPr="00706857">
                      <w:rPr>
                        <w:rFonts w:ascii="Arial" w:hAnsi="Arial" w:cs="Arial"/>
                        <w:sz w:val="20"/>
                        <w:szCs w:val="20"/>
                      </w:rPr>
                      <w:t>5.24</w:t>
                    </w:r>
                  </w:ins>
                </w:p>
              </w:tc>
            </w:tr>
            <w:tr w:rsidR="00706857" w:rsidRPr="00706857" w14:paraId="168DE341" w14:textId="77777777" w:rsidTr="00786FE5">
              <w:trPr>
                <w:ins w:id="355" w:author="Gabriella Meltzer" w:date="2024-01-02T23:39:00Z"/>
              </w:trPr>
              <w:tc>
                <w:tcPr>
                  <w:tcW w:w="3420" w:type="dxa"/>
                  <w:vMerge/>
                  <w:tcBorders>
                    <w:left w:val="single" w:sz="2" w:space="0" w:color="auto"/>
                  </w:tcBorders>
                </w:tcPr>
                <w:p w14:paraId="2E519323" w14:textId="77777777" w:rsidR="00706857" w:rsidRPr="00706857" w:rsidRDefault="00706857" w:rsidP="00706857">
                  <w:pPr>
                    <w:spacing w:after="200"/>
                    <w:rPr>
                      <w:ins w:id="356" w:author="Gabriella Meltzer" w:date="2024-01-02T23:39:00Z"/>
                      <w:rFonts w:ascii="Arial" w:hAnsi="Arial" w:cs="Arial"/>
                      <w:sz w:val="20"/>
                      <w:szCs w:val="20"/>
                    </w:rPr>
                  </w:pPr>
                </w:p>
              </w:tc>
              <w:tc>
                <w:tcPr>
                  <w:tcW w:w="3420" w:type="dxa"/>
                  <w:vMerge/>
                  <w:tcBorders>
                    <w:left w:val="single" w:sz="2" w:space="0" w:color="auto"/>
                  </w:tcBorders>
                </w:tcPr>
                <w:p w14:paraId="0A86602A" w14:textId="77777777" w:rsidR="00706857" w:rsidRPr="00706857" w:rsidRDefault="00706857" w:rsidP="00706857">
                  <w:pPr>
                    <w:spacing w:after="200"/>
                    <w:rPr>
                      <w:ins w:id="357" w:author="Gabriella Meltzer" w:date="2024-01-02T23:39:00Z"/>
                      <w:rFonts w:ascii="Arial" w:hAnsi="Arial" w:cs="Arial"/>
                      <w:sz w:val="20"/>
                      <w:szCs w:val="20"/>
                    </w:rPr>
                  </w:pPr>
                </w:p>
              </w:tc>
              <w:tc>
                <w:tcPr>
                  <w:tcW w:w="810" w:type="dxa"/>
                </w:tcPr>
                <w:p w14:paraId="6023D272" w14:textId="77777777" w:rsidR="00706857" w:rsidRPr="00706857" w:rsidRDefault="00706857" w:rsidP="00706857">
                  <w:pPr>
                    <w:spacing w:after="200"/>
                    <w:rPr>
                      <w:ins w:id="358" w:author="Gabriella Meltzer" w:date="2024-01-02T23:39:00Z"/>
                      <w:rFonts w:ascii="Arial" w:hAnsi="Arial" w:cs="Arial"/>
                      <w:sz w:val="20"/>
                      <w:szCs w:val="20"/>
                    </w:rPr>
                  </w:pPr>
                  <w:ins w:id="359" w:author="Gabriella Meltzer" w:date="2024-01-02T23:39:00Z">
                    <w:r w:rsidRPr="00706857">
                      <w:rPr>
                        <w:rFonts w:ascii="Arial" w:hAnsi="Arial" w:cs="Arial"/>
                        <w:sz w:val="20"/>
                        <w:szCs w:val="20"/>
                      </w:rPr>
                      <w:t>5</w:t>
                    </w:r>
                  </w:ins>
                </w:p>
              </w:tc>
              <w:tc>
                <w:tcPr>
                  <w:tcW w:w="720" w:type="dxa"/>
                </w:tcPr>
                <w:p w14:paraId="594D392D" w14:textId="77777777" w:rsidR="00706857" w:rsidRPr="00706857" w:rsidRDefault="00706857" w:rsidP="00706857">
                  <w:pPr>
                    <w:spacing w:after="200"/>
                    <w:rPr>
                      <w:ins w:id="360" w:author="Gabriella Meltzer" w:date="2024-01-02T23:39:00Z"/>
                      <w:rFonts w:ascii="Arial" w:hAnsi="Arial" w:cs="Arial"/>
                      <w:sz w:val="20"/>
                      <w:szCs w:val="20"/>
                    </w:rPr>
                  </w:pPr>
                  <w:ins w:id="361" w:author="Gabriella Meltzer" w:date="2024-01-02T23:39:00Z">
                    <w:r w:rsidRPr="00706857">
                      <w:rPr>
                        <w:rFonts w:ascii="Arial" w:hAnsi="Arial" w:cs="Arial"/>
                        <w:sz w:val="20"/>
                        <w:szCs w:val="20"/>
                      </w:rPr>
                      <w:t>3.12</w:t>
                    </w:r>
                  </w:ins>
                </w:p>
              </w:tc>
              <w:tc>
                <w:tcPr>
                  <w:tcW w:w="720" w:type="dxa"/>
                </w:tcPr>
                <w:p w14:paraId="0297646B" w14:textId="77777777" w:rsidR="00706857" w:rsidRPr="00706857" w:rsidRDefault="00706857" w:rsidP="00706857">
                  <w:pPr>
                    <w:spacing w:after="200"/>
                    <w:rPr>
                      <w:ins w:id="362" w:author="Gabriella Meltzer" w:date="2024-01-02T23:39:00Z"/>
                      <w:rFonts w:ascii="Arial" w:hAnsi="Arial" w:cs="Arial"/>
                      <w:sz w:val="20"/>
                      <w:szCs w:val="20"/>
                    </w:rPr>
                  </w:pPr>
                  <w:ins w:id="363" w:author="Gabriella Meltzer" w:date="2024-01-02T23:39:00Z">
                    <w:r w:rsidRPr="00706857">
                      <w:rPr>
                        <w:rFonts w:ascii="Arial" w:hAnsi="Arial" w:cs="Arial"/>
                        <w:sz w:val="20"/>
                        <w:szCs w:val="20"/>
                      </w:rPr>
                      <w:t>4.20</w:t>
                    </w:r>
                  </w:ins>
                </w:p>
              </w:tc>
              <w:tc>
                <w:tcPr>
                  <w:tcW w:w="720" w:type="dxa"/>
                </w:tcPr>
                <w:p w14:paraId="04F41406" w14:textId="77777777" w:rsidR="00706857" w:rsidRPr="00706857" w:rsidRDefault="00706857" w:rsidP="00706857">
                  <w:pPr>
                    <w:spacing w:after="200"/>
                    <w:rPr>
                      <w:ins w:id="364" w:author="Gabriella Meltzer" w:date="2024-01-02T23:39:00Z"/>
                      <w:rFonts w:ascii="Arial" w:hAnsi="Arial" w:cs="Arial"/>
                      <w:sz w:val="20"/>
                      <w:szCs w:val="20"/>
                    </w:rPr>
                  </w:pPr>
                  <w:ins w:id="365" w:author="Gabriella Meltzer" w:date="2024-01-02T23:39:00Z">
                    <w:r w:rsidRPr="00706857">
                      <w:rPr>
                        <w:rFonts w:ascii="Arial" w:hAnsi="Arial" w:cs="Arial"/>
                        <w:sz w:val="20"/>
                        <w:szCs w:val="20"/>
                      </w:rPr>
                      <w:t>4.78</w:t>
                    </w:r>
                  </w:ins>
                </w:p>
              </w:tc>
              <w:tc>
                <w:tcPr>
                  <w:tcW w:w="720" w:type="dxa"/>
                </w:tcPr>
                <w:p w14:paraId="22B0D1AC" w14:textId="77777777" w:rsidR="00706857" w:rsidRPr="00706857" w:rsidRDefault="00706857" w:rsidP="00706857">
                  <w:pPr>
                    <w:spacing w:after="200"/>
                    <w:rPr>
                      <w:ins w:id="366" w:author="Gabriella Meltzer" w:date="2024-01-02T23:39:00Z"/>
                      <w:rFonts w:ascii="Arial" w:hAnsi="Arial" w:cs="Arial"/>
                      <w:sz w:val="20"/>
                      <w:szCs w:val="20"/>
                    </w:rPr>
                  </w:pPr>
                  <w:ins w:id="367" w:author="Gabriella Meltzer" w:date="2024-01-02T23:39:00Z">
                    <w:r w:rsidRPr="00706857">
                      <w:rPr>
                        <w:rFonts w:ascii="Arial" w:hAnsi="Arial" w:cs="Arial"/>
                        <w:sz w:val="20"/>
                        <w:szCs w:val="20"/>
                      </w:rPr>
                      <w:t>5.20</w:t>
                    </w:r>
                  </w:ins>
                </w:p>
              </w:tc>
              <w:tc>
                <w:tcPr>
                  <w:tcW w:w="720" w:type="dxa"/>
                  <w:tcBorders>
                    <w:right w:val="single" w:sz="2" w:space="0" w:color="auto"/>
                  </w:tcBorders>
                </w:tcPr>
                <w:p w14:paraId="74687363" w14:textId="77777777" w:rsidR="00706857" w:rsidRPr="00706857" w:rsidRDefault="00706857" w:rsidP="00706857">
                  <w:pPr>
                    <w:spacing w:after="200"/>
                    <w:rPr>
                      <w:ins w:id="368" w:author="Gabriella Meltzer" w:date="2024-01-02T23:39:00Z"/>
                      <w:rFonts w:ascii="Arial" w:hAnsi="Arial" w:cs="Arial"/>
                      <w:sz w:val="20"/>
                      <w:szCs w:val="20"/>
                    </w:rPr>
                  </w:pPr>
                  <w:ins w:id="369" w:author="Gabriella Meltzer" w:date="2024-01-02T23:39:00Z">
                    <w:r w:rsidRPr="00706857">
                      <w:rPr>
                        <w:rFonts w:ascii="Arial" w:hAnsi="Arial" w:cs="Arial"/>
                        <w:sz w:val="20"/>
                        <w:szCs w:val="20"/>
                      </w:rPr>
                      <w:t>5.97</w:t>
                    </w:r>
                  </w:ins>
                </w:p>
              </w:tc>
              <w:tc>
                <w:tcPr>
                  <w:tcW w:w="720" w:type="dxa"/>
                  <w:tcBorders>
                    <w:left w:val="single" w:sz="2" w:space="0" w:color="auto"/>
                  </w:tcBorders>
                </w:tcPr>
                <w:p w14:paraId="661F8B98" w14:textId="77777777" w:rsidR="00706857" w:rsidRPr="00706857" w:rsidRDefault="00706857" w:rsidP="00706857">
                  <w:pPr>
                    <w:spacing w:after="200"/>
                    <w:rPr>
                      <w:ins w:id="370" w:author="Gabriella Meltzer" w:date="2024-01-02T23:39:00Z"/>
                      <w:rFonts w:ascii="Arial" w:hAnsi="Arial" w:cs="Arial"/>
                      <w:sz w:val="20"/>
                      <w:szCs w:val="20"/>
                    </w:rPr>
                  </w:pPr>
                  <w:ins w:id="371" w:author="Gabriella Meltzer" w:date="2024-01-02T23:39:00Z">
                    <w:r w:rsidRPr="00706857">
                      <w:rPr>
                        <w:rFonts w:ascii="Arial" w:hAnsi="Arial" w:cs="Arial"/>
                        <w:sz w:val="20"/>
                        <w:szCs w:val="20"/>
                      </w:rPr>
                      <w:t>2.95</w:t>
                    </w:r>
                  </w:ins>
                </w:p>
              </w:tc>
              <w:tc>
                <w:tcPr>
                  <w:tcW w:w="720" w:type="dxa"/>
                </w:tcPr>
                <w:p w14:paraId="633B3ABB" w14:textId="77777777" w:rsidR="00706857" w:rsidRPr="00706857" w:rsidRDefault="00706857" w:rsidP="00706857">
                  <w:pPr>
                    <w:spacing w:after="200"/>
                    <w:rPr>
                      <w:ins w:id="372" w:author="Gabriella Meltzer" w:date="2024-01-02T23:39:00Z"/>
                      <w:rFonts w:ascii="Arial" w:hAnsi="Arial" w:cs="Arial"/>
                      <w:sz w:val="20"/>
                      <w:szCs w:val="20"/>
                    </w:rPr>
                  </w:pPr>
                  <w:ins w:id="373" w:author="Gabriella Meltzer" w:date="2024-01-02T23:39:00Z">
                    <w:r w:rsidRPr="00706857">
                      <w:rPr>
                        <w:rFonts w:ascii="Arial" w:hAnsi="Arial" w:cs="Arial"/>
                        <w:sz w:val="20"/>
                        <w:szCs w:val="20"/>
                      </w:rPr>
                      <w:t>4.04</w:t>
                    </w:r>
                  </w:ins>
                </w:p>
              </w:tc>
              <w:tc>
                <w:tcPr>
                  <w:tcW w:w="720" w:type="dxa"/>
                </w:tcPr>
                <w:p w14:paraId="72490314" w14:textId="77777777" w:rsidR="00706857" w:rsidRPr="00706857" w:rsidRDefault="00706857" w:rsidP="00706857">
                  <w:pPr>
                    <w:spacing w:after="200"/>
                    <w:rPr>
                      <w:ins w:id="374" w:author="Gabriella Meltzer" w:date="2024-01-02T23:39:00Z"/>
                      <w:rFonts w:ascii="Arial" w:hAnsi="Arial" w:cs="Arial"/>
                      <w:sz w:val="20"/>
                      <w:szCs w:val="20"/>
                    </w:rPr>
                  </w:pPr>
                  <w:ins w:id="375" w:author="Gabriella Meltzer" w:date="2024-01-02T23:39:00Z">
                    <w:r w:rsidRPr="00706857">
                      <w:rPr>
                        <w:rFonts w:ascii="Arial" w:hAnsi="Arial" w:cs="Arial"/>
                        <w:sz w:val="20"/>
                        <w:szCs w:val="20"/>
                      </w:rPr>
                      <w:t>4.72</w:t>
                    </w:r>
                  </w:ins>
                </w:p>
              </w:tc>
              <w:tc>
                <w:tcPr>
                  <w:tcW w:w="720" w:type="dxa"/>
                </w:tcPr>
                <w:p w14:paraId="76080CB9" w14:textId="77777777" w:rsidR="00706857" w:rsidRPr="00706857" w:rsidRDefault="00706857" w:rsidP="00706857">
                  <w:pPr>
                    <w:spacing w:after="200"/>
                    <w:rPr>
                      <w:ins w:id="376" w:author="Gabriella Meltzer" w:date="2024-01-02T23:39:00Z"/>
                      <w:rFonts w:ascii="Arial" w:hAnsi="Arial" w:cs="Arial"/>
                      <w:sz w:val="20"/>
                      <w:szCs w:val="20"/>
                    </w:rPr>
                  </w:pPr>
                  <w:ins w:id="377" w:author="Gabriella Meltzer" w:date="2024-01-02T23:39:00Z">
                    <w:r w:rsidRPr="00706857">
                      <w:rPr>
                        <w:rFonts w:ascii="Arial" w:hAnsi="Arial" w:cs="Arial"/>
                        <w:sz w:val="20"/>
                        <w:szCs w:val="20"/>
                      </w:rPr>
                      <w:t>5.25</w:t>
                    </w:r>
                  </w:ins>
                </w:p>
              </w:tc>
              <w:tc>
                <w:tcPr>
                  <w:tcW w:w="720" w:type="dxa"/>
                  <w:tcBorders>
                    <w:right w:val="single" w:sz="2" w:space="0" w:color="auto"/>
                  </w:tcBorders>
                </w:tcPr>
                <w:p w14:paraId="2DDD1C28" w14:textId="77777777" w:rsidR="00706857" w:rsidRPr="00706857" w:rsidRDefault="00706857" w:rsidP="00706857">
                  <w:pPr>
                    <w:spacing w:after="200"/>
                    <w:rPr>
                      <w:ins w:id="378" w:author="Gabriella Meltzer" w:date="2024-01-02T23:39:00Z"/>
                      <w:rFonts w:ascii="Arial" w:hAnsi="Arial" w:cs="Arial"/>
                      <w:sz w:val="20"/>
                      <w:szCs w:val="20"/>
                    </w:rPr>
                  </w:pPr>
                  <w:ins w:id="379" w:author="Gabriella Meltzer" w:date="2024-01-02T23:39:00Z">
                    <w:r w:rsidRPr="00706857">
                      <w:rPr>
                        <w:rFonts w:ascii="Arial" w:hAnsi="Arial" w:cs="Arial"/>
                        <w:sz w:val="20"/>
                        <w:szCs w:val="20"/>
                      </w:rPr>
                      <w:t>6.14</w:t>
                    </w:r>
                  </w:ins>
                </w:p>
              </w:tc>
            </w:tr>
            <w:tr w:rsidR="00706857" w:rsidRPr="00706857" w14:paraId="53713C53" w14:textId="77777777" w:rsidTr="00786FE5">
              <w:trPr>
                <w:ins w:id="380" w:author="Gabriella Meltzer" w:date="2024-01-02T23:39:00Z"/>
              </w:trPr>
              <w:tc>
                <w:tcPr>
                  <w:tcW w:w="3420" w:type="dxa"/>
                  <w:vMerge/>
                  <w:tcBorders>
                    <w:left w:val="single" w:sz="2" w:space="0" w:color="auto"/>
                  </w:tcBorders>
                </w:tcPr>
                <w:p w14:paraId="5C53FB58" w14:textId="77777777" w:rsidR="00706857" w:rsidRPr="00706857" w:rsidRDefault="00706857" w:rsidP="00706857">
                  <w:pPr>
                    <w:spacing w:after="200"/>
                    <w:rPr>
                      <w:ins w:id="381" w:author="Gabriella Meltzer" w:date="2024-01-02T23:39:00Z"/>
                      <w:rFonts w:ascii="Arial" w:hAnsi="Arial" w:cs="Arial"/>
                      <w:sz w:val="20"/>
                      <w:szCs w:val="20"/>
                    </w:rPr>
                  </w:pPr>
                </w:p>
              </w:tc>
              <w:tc>
                <w:tcPr>
                  <w:tcW w:w="3420" w:type="dxa"/>
                  <w:vMerge/>
                  <w:tcBorders>
                    <w:left w:val="single" w:sz="2" w:space="0" w:color="auto"/>
                  </w:tcBorders>
                </w:tcPr>
                <w:p w14:paraId="1CDE4ACB" w14:textId="77777777" w:rsidR="00706857" w:rsidRPr="00706857" w:rsidRDefault="00706857" w:rsidP="00706857">
                  <w:pPr>
                    <w:spacing w:after="200"/>
                    <w:rPr>
                      <w:ins w:id="382" w:author="Gabriella Meltzer" w:date="2024-01-02T23:39:00Z"/>
                      <w:rFonts w:ascii="Arial" w:hAnsi="Arial" w:cs="Arial"/>
                      <w:sz w:val="20"/>
                      <w:szCs w:val="20"/>
                    </w:rPr>
                  </w:pPr>
                </w:p>
              </w:tc>
              <w:tc>
                <w:tcPr>
                  <w:tcW w:w="810" w:type="dxa"/>
                </w:tcPr>
                <w:p w14:paraId="16E80FD6" w14:textId="77777777" w:rsidR="00706857" w:rsidRPr="00706857" w:rsidRDefault="00706857" w:rsidP="00706857">
                  <w:pPr>
                    <w:spacing w:after="200"/>
                    <w:rPr>
                      <w:ins w:id="383" w:author="Gabriella Meltzer" w:date="2024-01-02T23:39:00Z"/>
                      <w:rFonts w:ascii="Arial" w:hAnsi="Arial" w:cs="Arial"/>
                      <w:sz w:val="20"/>
                      <w:szCs w:val="20"/>
                    </w:rPr>
                  </w:pPr>
                  <w:ins w:id="384" w:author="Gabriella Meltzer" w:date="2024-01-02T23:39:00Z">
                    <w:r w:rsidRPr="00706857">
                      <w:rPr>
                        <w:rFonts w:ascii="Arial" w:hAnsi="Arial" w:cs="Arial"/>
                        <w:sz w:val="20"/>
                        <w:szCs w:val="20"/>
                      </w:rPr>
                      <w:t>6</w:t>
                    </w:r>
                  </w:ins>
                </w:p>
              </w:tc>
              <w:tc>
                <w:tcPr>
                  <w:tcW w:w="720" w:type="dxa"/>
                </w:tcPr>
                <w:p w14:paraId="5FB44029" w14:textId="77777777" w:rsidR="00706857" w:rsidRPr="00706857" w:rsidRDefault="00706857" w:rsidP="00706857">
                  <w:pPr>
                    <w:spacing w:after="200"/>
                    <w:rPr>
                      <w:ins w:id="385" w:author="Gabriella Meltzer" w:date="2024-01-02T23:39:00Z"/>
                      <w:rFonts w:ascii="Arial" w:hAnsi="Arial" w:cs="Arial"/>
                      <w:sz w:val="20"/>
                      <w:szCs w:val="20"/>
                    </w:rPr>
                  </w:pPr>
                  <w:ins w:id="386" w:author="Gabriella Meltzer" w:date="2024-01-02T23:39:00Z">
                    <w:r w:rsidRPr="00706857">
                      <w:rPr>
                        <w:rFonts w:ascii="Arial" w:hAnsi="Arial" w:cs="Arial"/>
                        <w:sz w:val="20"/>
                        <w:szCs w:val="20"/>
                      </w:rPr>
                      <w:t>4.25</w:t>
                    </w:r>
                  </w:ins>
                </w:p>
              </w:tc>
              <w:tc>
                <w:tcPr>
                  <w:tcW w:w="720" w:type="dxa"/>
                </w:tcPr>
                <w:p w14:paraId="210E404F" w14:textId="77777777" w:rsidR="00706857" w:rsidRPr="00706857" w:rsidRDefault="00706857" w:rsidP="00706857">
                  <w:pPr>
                    <w:spacing w:after="200"/>
                    <w:rPr>
                      <w:ins w:id="387" w:author="Gabriella Meltzer" w:date="2024-01-02T23:39:00Z"/>
                      <w:rFonts w:ascii="Arial" w:hAnsi="Arial" w:cs="Arial"/>
                      <w:sz w:val="20"/>
                      <w:szCs w:val="20"/>
                    </w:rPr>
                  </w:pPr>
                  <w:ins w:id="388" w:author="Gabriella Meltzer" w:date="2024-01-02T23:39:00Z">
                    <w:r w:rsidRPr="00706857">
                      <w:rPr>
                        <w:rFonts w:ascii="Arial" w:hAnsi="Arial" w:cs="Arial"/>
                        <w:sz w:val="20"/>
                        <w:szCs w:val="20"/>
                      </w:rPr>
                      <w:t>5.26</w:t>
                    </w:r>
                  </w:ins>
                </w:p>
              </w:tc>
              <w:tc>
                <w:tcPr>
                  <w:tcW w:w="720" w:type="dxa"/>
                </w:tcPr>
                <w:p w14:paraId="3AC5E141" w14:textId="77777777" w:rsidR="00706857" w:rsidRPr="00706857" w:rsidRDefault="00706857" w:rsidP="00706857">
                  <w:pPr>
                    <w:spacing w:after="200"/>
                    <w:rPr>
                      <w:ins w:id="389" w:author="Gabriella Meltzer" w:date="2024-01-02T23:39:00Z"/>
                      <w:rFonts w:ascii="Arial" w:hAnsi="Arial" w:cs="Arial"/>
                      <w:sz w:val="20"/>
                      <w:szCs w:val="20"/>
                    </w:rPr>
                  </w:pPr>
                  <w:ins w:id="390" w:author="Gabriella Meltzer" w:date="2024-01-02T23:39:00Z">
                    <w:r w:rsidRPr="00706857">
                      <w:rPr>
                        <w:rFonts w:ascii="Arial" w:hAnsi="Arial" w:cs="Arial"/>
                        <w:sz w:val="20"/>
                        <w:szCs w:val="20"/>
                      </w:rPr>
                      <w:t>5.77</w:t>
                    </w:r>
                  </w:ins>
                </w:p>
              </w:tc>
              <w:tc>
                <w:tcPr>
                  <w:tcW w:w="720" w:type="dxa"/>
                </w:tcPr>
                <w:p w14:paraId="545F4A30" w14:textId="77777777" w:rsidR="00706857" w:rsidRPr="00706857" w:rsidRDefault="00706857" w:rsidP="00706857">
                  <w:pPr>
                    <w:spacing w:after="200"/>
                    <w:rPr>
                      <w:ins w:id="391" w:author="Gabriella Meltzer" w:date="2024-01-02T23:39:00Z"/>
                      <w:rFonts w:ascii="Arial" w:hAnsi="Arial" w:cs="Arial"/>
                      <w:sz w:val="20"/>
                      <w:szCs w:val="20"/>
                    </w:rPr>
                  </w:pPr>
                  <w:ins w:id="392" w:author="Gabriella Meltzer" w:date="2024-01-02T23:39:00Z">
                    <w:r w:rsidRPr="00706857">
                      <w:rPr>
                        <w:rFonts w:ascii="Arial" w:hAnsi="Arial" w:cs="Arial"/>
                        <w:sz w:val="20"/>
                        <w:szCs w:val="20"/>
                      </w:rPr>
                      <w:t>6.34</w:t>
                    </w:r>
                  </w:ins>
                </w:p>
              </w:tc>
              <w:tc>
                <w:tcPr>
                  <w:tcW w:w="720" w:type="dxa"/>
                  <w:tcBorders>
                    <w:right w:val="single" w:sz="2" w:space="0" w:color="auto"/>
                  </w:tcBorders>
                </w:tcPr>
                <w:p w14:paraId="66ADE987" w14:textId="77777777" w:rsidR="00706857" w:rsidRPr="00706857" w:rsidRDefault="00706857" w:rsidP="00706857">
                  <w:pPr>
                    <w:spacing w:after="200"/>
                    <w:rPr>
                      <w:ins w:id="393" w:author="Gabriella Meltzer" w:date="2024-01-02T23:39:00Z"/>
                      <w:rFonts w:ascii="Arial" w:hAnsi="Arial" w:cs="Arial"/>
                      <w:sz w:val="20"/>
                      <w:szCs w:val="20"/>
                    </w:rPr>
                  </w:pPr>
                  <w:ins w:id="394" w:author="Gabriella Meltzer" w:date="2024-01-02T23:39:00Z">
                    <w:r w:rsidRPr="00706857">
                      <w:rPr>
                        <w:rFonts w:ascii="Arial" w:hAnsi="Arial" w:cs="Arial"/>
                        <w:sz w:val="20"/>
                        <w:szCs w:val="20"/>
                      </w:rPr>
                      <w:t>7.16</w:t>
                    </w:r>
                  </w:ins>
                </w:p>
              </w:tc>
              <w:tc>
                <w:tcPr>
                  <w:tcW w:w="720" w:type="dxa"/>
                  <w:tcBorders>
                    <w:left w:val="single" w:sz="2" w:space="0" w:color="auto"/>
                  </w:tcBorders>
                </w:tcPr>
                <w:p w14:paraId="38E4D4EF" w14:textId="77777777" w:rsidR="00706857" w:rsidRPr="00706857" w:rsidRDefault="00706857" w:rsidP="00706857">
                  <w:pPr>
                    <w:spacing w:after="200"/>
                    <w:rPr>
                      <w:ins w:id="395" w:author="Gabriella Meltzer" w:date="2024-01-02T23:39:00Z"/>
                      <w:rFonts w:ascii="Arial" w:hAnsi="Arial" w:cs="Arial"/>
                      <w:sz w:val="20"/>
                      <w:szCs w:val="20"/>
                    </w:rPr>
                  </w:pPr>
                  <w:ins w:id="396" w:author="Gabriella Meltzer" w:date="2024-01-02T23:39:00Z">
                    <w:r w:rsidRPr="00706857">
                      <w:rPr>
                        <w:rFonts w:ascii="Arial" w:hAnsi="Arial" w:cs="Arial"/>
                        <w:sz w:val="20"/>
                        <w:szCs w:val="20"/>
                      </w:rPr>
                      <w:t>3.83</w:t>
                    </w:r>
                  </w:ins>
                </w:p>
              </w:tc>
              <w:tc>
                <w:tcPr>
                  <w:tcW w:w="720" w:type="dxa"/>
                </w:tcPr>
                <w:p w14:paraId="3DC99616" w14:textId="77777777" w:rsidR="00706857" w:rsidRPr="00706857" w:rsidRDefault="00706857" w:rsidP="00706857">
                  <w:pPr>
                    <w:spacing w:after="200"/>
                    <w:rPr>
                      <w:ins w:id="397" w:author="Gabriella Meltzer" w:date="2024-01-02T23:39:00Z"/>
                      <w:rFonts w:ascii="Arial" w:hAnsi="Arial" w:cs="Arial"/>
                      <w:sz w:val="20"/>
                      <w:szCs w:val="20"/>
                    </w:rPr>
                  </w:pPr>
                  <w:ins w:id="398" w:author="Gabriella Meltzer" w:date="2024-01-02T23:39:00Z">
                    <w:r w:rsidRPr="00706857">
                      <w:rPr>
                        <w:rFonts w:ascii="Arial" w:hAnsi="Arial" w:cs="Arial"/>
                        <w:sz w:val="20"/>
                        <w:szCs w:val="20"/>
                      </w:rPr>
                      <w:t>4.94</w:t>
                    </w:r>
                  </w:ins>
                </w:p>
              </w:tc>
              <w:tc>
                <w:tcPr>
                  <w:tcW w:w="720" w:type="dxa"/>
                </w:tcPr>
                <w:p w14:paraId="798FABD8" w14:textId="77777777" w:rsidR="00706857" w:rsidRPr="00706857" w:rsidRDefault="00706857" w:rsidP="00706857">
                  <w:pPr>
                    <w:spacing w:after="200"/>
                    <w:rPr>
                      <w:ins w:id="399" w:author="Gabriella Meltzer" w:date="2024-01-02T23:39:00Z"/>
                      <w:rFonts w:ascii="Arial" w:hAnsi="Arial" w:cs="Arial"/>
                      <w:sz w:val="20"/>
                      <w:szCs w:val="20"/>
                    </w:rPr>
                  </w:pPr>
                  <w:ins w:id="400" w:author="Gabriella Meltzer" w:date="2024-01-02T23:39:00Z">
                    <w:r w:rsidRPr="00706857">
                      <w:rPr>
                        <w:rFonts w:ascii="Arial" w:hAnsi="Arial" w:cs="Arial"/>
                        <w:sz w:val="20"/>
                        <w:szCs w:val="20"/>
                      </w:rPr>
                      <w:t>5.66</w:t>
                    </w:r>
                  </w:ins>
                </w:p>
              </w:tc>
              <w:tc>
                <w:tcPr>
                  <w:tcW w:w="720" w:type="dxa"/>
                </w:tcPr>
                <w:p w14:paraId="17C08637" w14:textId="77777777" w:rsidR="00706857" w:rsidRPr="00706857" w:rsidRDefault="00706857" w:rsidP="00706857">
                  <w:pPr>
                    <w:spacing w:after="200"/>
                    <w:rPr>
                      <w:ins w:id="401" w:author="Gabriella Meltzer" w:date="2024-01-02T23:39:00Z"/>
                      <w:rFonts w:ascii="Arial" w:hAnsi="Arial" w:cs="Arial"/>
                      <w:sz w:val="20"/>
                      <w:szCs w:val="20"/>
                    </w:rPr>
                  </w:pPr>
                  <w:ins w:id="402" w:author="Gabriella Meltzer" w:date="2024-01-02T23:39:00Z">
                    <w:r w:rsidRPr="00706857">
                      <w:rPr>
                        <w:rFonts w:ascii="Arial" w:hAnsi="Arial" w:cs="Arial"/>
                        <w:sz w:val="20"/>
                        <w:szCs w:val="20"/>
                      </w:rPr>
                      <w:t>6.26</w:t>
                    </w:r>
                  </w:ins>
                </w:p>
              </w:tc>
              <w:tc>
                <w:tcPr>
                  <w:tcW w:w="720" w:type="dxa"/>
                  <w:tcBorders>
                    <w:right w:val="single" w:sz="2" w:space="0" w:color="auto"/>
                  </w:tcBorders>
                </w:tcPr>
                <w:p w14:paraId="4FE9B27D" w14:textId="77777777" w:rsidR="00706857" w:rsidRPr="00706857" w:rsidRDefault="00706857" w:rsidP="00706857">
                  <w:pPr>
                    <w:spacing w:after="200"/>
                    <w:rPr>
                      <w:ins w:id="403" w:author="Gabriella Meltzer" w:date="2024-01-02T23:39:00Z"/>
                      <w:rFonts w:ascii="Arial" w:hAnsi="Arial" w:cs="Arial"/>
                      <w:sz w:val="20"/>
                      <w:szCs w:val="20"/>
                    </w:rPr>
                  </w:pPr>
                  <w:ins w:id="404" w:author="Gabriella Meltzer" w:date="2024-01-02T23:39:00Z">
                    <w:r w:rsidRPr="00706857">
                      <w:rPr>
                        <w:rFonts w:ascii="Arial" w:hAnsi="Arial" w:cs="Arial"/>
                        <w:sz w:val="20"/>
                        <w:szCs w:val="20"/>
                      </w:rPr>
                      <w:t>7.36</w:t>
                    </w:r>
                  </w:ins>
                </w:p>
              </w:tc>
            </w:tr>
            <w:tr w:rsidR="00706857" w:rsidRPr="00706857" w14:paraId="5D92C876" w14:textId="77777777" w:rsidTr="00786FE5">
              <w:trPr>
                <w:ins w:id="405" w:author="Gabriella Meltzer" w:date="2024-01-02T23:39:00Z"/>
              </w:trPr>
              <w:tc>
                <w:tcPr>
                  <w:tcW w:w="3420" w:type="dxa"/>
                  <w:vMerge/>
                  <w:tcBorders>
                    <w:left w:val="single" w:sz="2" w:space="0" w:color="auto"/>
                  </w:tcBorders>
                </w:tcPr>
                <w:p w14:paraId="3A2430F7" w14:textId="77777777" w:rsidR="00706857" w:rsidRPr="00706857" w:rsidRDefault="00706857" w:rsidP="00706857">
                  <w:pPr>
                    <w:spacing w:after="200"/>
                    <w:rPr>
                      <w:ins w:id="406" w:author="Gabriella Meltzer" w:date="2024-01-02T23:39:00Z"/>
                      <w:rFonts w:ascii="Arial" w:hAnsi="Arial" w:cs="Arial"/>
                      <w:sz w:val="20"/>
                      <w:szCs w:val="20"/>
                    </w:rPr>
                  </w:pPr>
                </w:p>
              </w:tc>
              <w:tc>
                <w:tcPr>
                  <w:tcW w:w="3420" w:type="dxa"/>
                  <w:vMerge/>
                  <w:tcBorders>
                    <w:left w:val="single" w:sz="2" w:space="0" w:color="auto"/>
                  </w:tcBorders>
                </w:tcPr>
                <w:p w14:paraId="19775464" w14:textId="77777777" w:rsidR="00706857" w:rsidRPr="00706857" w:rsidRDefault="00706857" w:rsidP="00706857">
                  <w:pPr>
                    <w:spacing w:after="200"/>
                    <w:rPr>
                      <w:ins w:id="407" w:author="Gabriella Meltzer" w:date="2024-01-02T23:39:00Z"/>
                      <w:rFonts w:ascii="Arial" w:hAnsi="Arial" w:cs="Arial"/>
                      <w:sz w:val="20"/>
                      <w:szCs w:val="20"/>
                    </w:rPr>
                  </w:pPr>
                </w:p>
              </w:tc>
              <w:tc>
                <w:tcPr>
                  <w:tcW w:w="810" w:type="dxa"/>
                </w:tcPr>
                <w:p w14:paraId="11ED3FF2" w14:textId="77777777" w:rsidR="00706857" w:rsidRPr="00706857" w:rsidRDefault="00706857" w:rsidP="00706857">
                  <w:pPr>
                    <w:spacing w:after="200"/>
                    <w:rPr>
                      <w:ins w:id="408" w:author="Gabriella Meltzer" w:date="2024-01-02T23:39:00Z"/>
                      <w:rFonts w:ascii="Arial" w:hAnsi="Arial" w:cs="Arial"/>
                      <w:sz w:val="20"/>
                      <w:szCs w:val="20"/>
                    </w:rPr>
                  </w:pPr>
                  <w:ins w:id="409" w:author="Gabriella Meltzer" w:date="2024-01-02T23:39:00Z">
                    <w:r w:rsidRPr="00706857">
                      <w:rPr>
                        <w:rFonts w:ascii="Arial" w:hAnsi="Arial" w:cs="Arial"/>
                        <w:sz w:val="20"/>
                        <w:szCs w:val="20"/>
                      </w:rPr>
                      <w:t>7</w:t>
                    </w:r>
                  </w:ins>
                </w:p>
              </w:tc>
              <w:tc>
                <w:tcPr>
                  <w:tcW w:w="720" w:type="dxa"/>
                </w:tcPr>
                <w:p w14:paraId="55BAE28E" w14:textId="77777777" w:rsidR="00706857" w:rsidRPr="00706857" w:rsidRDefault="00706857" w:rsidP="00706857">
                  <w:pPr>
                    <w:spacing w:after="200"/>
                    <w:rPr>
                      <w:ins w:id="410" w:author="Gabriella Meltzer" w:date="2024-01-02T23:39:00Z"/>
                      <w:rFonts w:ascii="Arial" w:hAnsi="Arial" w:cs="Arial"/>
                      <w:sz w:val="20"/>
                      <w:szCs w:val="20"/>
                    </w:rPr>
                  </w:pPr>
                  <w:ins w:id="411" w:author="Gabriella Meltzer" w:date="2024-01-02T23:39:00Z">
                    <w:r w:rsidRPr="00706857">
                      <w:rPr>
                        <w:rFonts w:ascii="Arial" w:hAnsi="Arial" w:cs="Arial"/>
                        <w:sz w:val="20"/>
                        <w:szCs w:val="20"/>
                      </w:rPr>
                      <w:t>5.08</w:t>
                    </w:r>
                  </w:ins>
                </w:p>
              </w:tc>
              <w:tc>
                <w:tcPr>
                  <w:tcW w:w="720" w:type="dxa"/>
                </w:tcPr>
                <w:p w14:paraId="7D9251E6" w14:textId="77777777" w:rsidR="00706857" w:rsidRPr="00706857" w:rsidRDefault="00706857" w:rsidP="00706857">
                  <w:pPr>
                    <w:spacing w:after="200"/>
                    <w:rPr>
                      <w:ins w:id="412" w:author="Gabriella Meltzer" w:date="2024-01-02T23:39:00Z"/>
                      <w:rFonts w:ascii="Arial" w:hAnsi="Arial" w:cs="Arial"/>
                      <w:sz w:val="20"/>
                      <w:szCs w:val="20"/>
                    </w:rPr>
                  </w:pPr>
                  <w:ins w:id="413" w:author="Gabriella Meltzer" w:date="2024-01-02T23:39:00Z">
                    <w:r w:rsidRPr="00706857">
                      <w:rPr>
                        <w:rFonts w:ascii="Arial" w:hAnsi="Arial" w:cs="Arial"/>
                        <w:sz w:val="20"/>
                        <w:szCs w:val="20"/>
                      </w:rPr>
                      <w:t>6.17</w:t>
                    </w:r>
                  </w:ins>
                </w:p>
              </w:tc>
              <w:tc>
                <w:tcPr>
                  <w:tcW w:w="720" w:type="dxa"/>
                </w:tcPr>
                <w:p w14:paraId="715CEF78" w14:textId="77777777" w:rsidR="00706857" w:rsidRPr="00706857" w:rsidRDefault="00706857" w:rsidP="00706857">
                  <w:pPr>
                    <w:spacing w:after="200"/>
                    <w:rPr>
                      <w:ins w:id="414" w:author="Gabriella Meltzer" w:date="2024-01-02T23:39:00Z"/>
                      <w:rFonts w:ascii="Arial" w:hAnsi="Arial" w:cs="Arial"/>
                      <w:sz w:val="20"/>
                      <w:szCs w:val="20"/>
                    </w:rPr>
                  </w:pPr>
                  <w:ins w:id="415" w:author="Gabriella Meltzer" w:date="2024-01-02T23:39:00Z">
                    <w:r w:rsidRPr="00706857">
                      <w:rPr>
                        <w:rFonts w:ascii="Arial" w:hAnsi="Arial" w:cs="Arial"/>
                        <w:sz w:val="20"/>
                        <w:szCs w:val="20"/>
                      </w:rPr>
                      <w:t>6.84</w:t>
                    </w:r>
                  </w:ins>
                </w:p>
              </w:tc>
              <w:tc>
                <w:tcPr>
                  <w:tcW w:w="720" w:type="dxa"/>
                </w:tcPr>
                <w:p w14:paraId="155BC5CF" w14:textId="77777777" w:rsidR="00706857" w:rsidRPr="00706857" w:rsidRDefault="00706857" w:rsidP="00706857">
                  <w:pPr>
                    <w:spacing w:after="200"/>
                    <w:rPr>
                      <w:ins w:id="416" w:author="Gabriella Meltzer" w:date="2024-01-02T23:39:00Z"/>
                      <w:rFonts w:ascii="Arial" w:hAnsi="Arial" w:cs="Arial"/>
                      <w:sz w:val="20"/>
                      <w:szCs w:val="20"/>
                    </w:rPr>
                  </w:pPr>
                  <w:ins w:id="417" w:author="Gabriella Meltzer" w:date="2024-01-02T23:39:00Z">
                    <w:r w:rsidRPr="00706857">
                      <w:rPr>
                        <w:rFonts w:ascii="Arial" w:hAnsi="Arial" w:cs="Arial"/>
                        <w:sz w:val="20"/>
                        <w:szCs w:val="20"/>
                      </w:rPr>
                      <w:t>7.33</w:t>
                    </w:r>
                  </w:ins>
                </w:p>
              </w:tc>
              <w:tc>
                <w:tcPr>
                  <w:tcW w:w="720" w:type="dxa"/>
                  <w:tcBorders>
                    <w:right w:val="single" w:sz="2" w:space="0" w:color="auto"/>
                  </w:tcBorders>
                </w:tcPr>
                <w:p w14:paraId="7CC0495F" w14:textId="77777777" w:rsidR="00706857" w:rsidRPr="00706857" w:rsidRDefault="00706857" w:rsidP="00706857">
                  <w:pPr>
                    <w:spacing w:after="200"/>
                    <w:rPr>
                      <w:ins w:id="418" w:author="Gabriella Meltzer" w:date="2024-01-02T23:39:00Z"/>
                      <w:rFonts w:ascii="Arial" w:hAnsi="Arial" w:cs="Arial"/>
                      <w:sz w:val="20"/>
                      <w:szCs w:val="20"/>
                    </w:rPr>
                  </w:pPr>
                  <w:ins w:id="419" w:author="Gabriella Meltzer" w:date="2024-01-02T23:39:00Z">
                    <w:r w:rsidRPr="00706857">
                      <w:rPr>
                        <w:rFonts w:ascii="Arial" w:hAnsi="Arial" w:cs="Arial"/>
                        <w:sz w:val="20"/>
                        <w:szCs w:val="20"/>
                      </w:rPr>
                      <w:t>8.22</w:t>
                    </w:r>
                  </w:ins>
                </w:p>
              </w:tc>
              <w:tc>
                <w:tcPr>
                  <w:tcW w:w="720" w:type="dxa"/>
                  <w:tcBorders>
                    <w:left w:val="single" w:sz="2" w:space="0" w:color="auto"/>
                  </w:tcBorders>
                </w:tcPr>
                <w:p w14:paraId="77CBC409" w14:textId="77777777" w:rsidR="00706857" w:rsidRPr="00706857" w:rsidRDefault="00706857" w:rsidP="00706857">
                  <w:pPr>
                    <w:spacing w:after="200"/>
                    <w:rPr>
                      <w:ins w:id="420" w:author="Gabriella Meltzer" w:date="2024-01-02T23:39:00Z"/>
                      <w:rFonts w:ascii="Arial" w:hAnsi="Arial" w:cs="Arial"/>
                      <w:sz w:val="20"/>
                      <w:szCs w:val="20"/>
                    </w:rPr>
                  </w:pPr>
                  <w:ins w:id="421" w:author="Gabriella Meltzer" w:date="2024-01-02T23:39:00Z">
                    <w:r w:rsidRPr="00706857">
                      <w:rPr>
                        <w:rFonts w:ascii="Arial" w:hAnsi="Arial" w:cs="Arial"/>
                        <w:sz w:val="20"/>
                        <w:szCs w:val="20"/>
                      </w:rPr>
                      <w:t>4.47</w:t>
                    </w:r>
                  </w:ins>
                </w:p>
              </w:tc>
              <w:tc>
                <w:tcPr>
                  <w:tcW w:w="720" w:type="dxa"/>
                </w:tcPr>
                <w:p w14:paraId="5F2C774B" w14:textId="77777777" w:rsidR="00706857" w:rsidRPr="00706857" w:rsidRDefault="00706857" w:rsidP="00706857">
                  <w:pPr>
                    <w:spacing w:after="200"/>
                    <w:rPr>
                      <w:ins w:id="422" w:author="Gabriella Meltzer" w:date="2024-01-02T23:39:00Z"/>
                      <w:rFonts w:ascii="Arial" w:hAnsi="Arial" w:cs="Arial"/>
                      <w:sz w:val="20"/>
                      <w:szCs w:val="20"/>
                    </w:rPr>
                  </w:pPr>
                  <w:ins w:id="423" w:author="Gabriella Meltzer" w:date="2024-01-02T23:39:00Z">
                    <w:r w:rsidRPr="00706857">
                      <w:rPr>
                        <w:rFonts w:ascii="Arial" w:hAnsi="Arial" w:cs="Arial"/>
                        <w:sz w:val="20"/>
                        <w:szCs w:val="20"/>
                      </w:rPr>
                      <w:t>5.80</w:t>
                    </w:r>
                  </w:ins>
                </w:p>
              </w:tc>
              <w:tc>
                <w:tcPr>
                  <w:tcW w:w="720" w:type="dxa"/>
                </w:tcPr>
                <w:p w14:paraId="47E952FC" w14:textId="77777777" w:rsidR="00706857" w:rsidRPr="00706857" w:rsidRDefault="00706857" w:rsidP="00706857">
                  <w:pPr>
                    <w:spacing w:after="200"/>
                    <w:rPr>
                      <w:ins w:id="424" w:author="Gabriella Meltzer" w:date="2024-01-02T23:39:00Z"/>
                      <w:rFonts w:ascii="Arial" w:hAnsi="Arial" w:cs="Arial"/>
                      <w:sz w:val="20"/>
                      <w:szCs w:val="20"/>
                    </w:rPr>
                  </w:pPr>
                  <w:ins w:id="425" w:author="Gabriella Meltzer" w:date="2024-01-02T23:39:00Z">
                    <w:r w:rsidRPr="00706857">
                      <w:rPr>
                        <w:rFonts w:ascii="Arial" w:hAnsi="Arial" w:cs="Arial"/>
                        <w:sz w:val="20"/>
                        <w:szCs w:val="20"/>
                      </w:rPr>
                      <w:t>6.49</w:t>
                    </w:r>
                  </w:ins>
                </w:p>
              </w:tc>
              <w:tc>
                <w:tcPr>
                  <w:tcW w:w="720" w:type="dxa"/>
                </w:tcPr>
                <w:p w14:paraId="5D21661C" w14:textId="77777777" w:rsidR="00706857" w:rsidRPr="00706857" w:rsidRDefault="00706857" w:rsidP="00706857">
                  <w:pPr>
                    <w:spacing w:after="200"/>
                    <w:rPr>
                      <w:ins w:id="426" w:author="Gabriella Meltzer" w:date="2024-01-02T23:39:00Z"/>
                      <w:rFonts w:ascii="Arial" w:hAnsi="Arial" w:cs="Arial"/>
                      <w:sz w:val="20"/>
                      <w:szCs w:val="20"/>
                    </w:rPr>
                  </w:pPr>
                  <w:ins w:id="427" w:author="Gabriella Meltzer" w:date="2024-01-02T23:39:00Z">
                    <w:r w:rsidRPr="00706857">
                      <w:rPr>
                        <w:rFonts w:ascii="Arial" w:hAnsi="Arial" w:cs="Arial"/>
                        <w:sz w:val="20"/>
                        <w:szCs w:val="20"/>
                      </w:rPr>
                      <w:t>7.20</w:t>
                    </w:r>
                  </w:ins>
                </w:p>
              </w:tc>
              <w:tc>
                <w:tcPr>
                  <w:tcW w:w="720" w:type="dxa"/>
                  <w:tcBorders>
                    <w:right w:val="single" w:sz="2" w:space="0" w:color="auto"/>
                  </w:tcBorders>
                </w:tcPr>
                <w:p w14:paraId="655734D5" w14:textId="77777777" w:rsidR="00706857" w:rsidRPr="00706857" w:rsidRDefault="00706857" w:rsidP="00706857">
                  <w:pPr>
                    <w:spacing w:after="200"/>
                    <w:rPr>
                      <w:ins w:id="428" w:author="Gabriella Meltzer" w:date="2024-01-02T23:39:00Z"/>
                      <w:rFonts w:ascii="Arial" w:hAnsi="Arial" w:cs="Arial"/>
                      <w:sz w:val="20"/>
                      <w:szCs w:val="20"/>
                    </w:rPr>
                  </w:pPr>
                  <w:ins w:id="429" w:author="Gabriella Meltzer" w:date="2024-01-02T23:39:00Z">
                    <w:r w:rsidRPr="00706857">
                      <w:rPr>
                        <w:rFonts w:ascii="Arial" w:hAnsi="Arial" w:cs="Arial"/>
                        <w:sz w:val="20"/>
                        <w:szCs w:val="20"/>
                      </w:rPr>
                      <w:t>8.25</w:t>
                    </w:r>
                  </w:ins>
                </w:p>
              </w:tc>
            </w:tr>
            <w:tr w:rsidR="00706857" w:rsidRPr="00706857" w14:paraId="2B7C7344" w14:textId="77777777" w:rsidTr="00786FE5">
              <w:trPr>
                <w:ins w:id="430" w:author="Gabriella Meltzer" w:date="2024-01-02T23:39:00Z"/>
              </w:trPr>
              <w:tc>
                <w:tcPr>
                  <w:tcW w:w="3420" w:type="dxa"/>
                  <w:vMerge/>
                  <w:tcBorders>
                    <w:left w:val="single" w:sz="2" w:space="0" w:color="auto"/>
                  </w:tcBorders>
                </w:tcPr>
                <w:p w14:paraId="63214516" w14:textId="77777777" w:rsidR="00706857" w:rsidRPr="00706857" w:rsidRDefault="00706857" w:rsidP="00706857">
                  <w:pPr>
                    <w:spacing w:after="200"/>
                    <w:rPr>
                      <w:ins w:id="431" w:author="Gabriella Meltzer" w:date="2024-01-02T23:39:00Z"/>
                      <w:rFonts w:ascii="Arial" w:hAnsi="Arial" w:cs="Arial"/>
                      <w:sz w:val="20"/>
                      <w:szCs w:val="20"/>
                    </w:rPr>
                  </w:pPr>
                </w:p>
              </w:tc>
              <w:tc>
                <w:tcPr>
                  <w:tcW w:w="3420" w:type="dxa"/>
                  <w:vMerge/>
                  <w:tcBorders>
                    <w:left w:val="single" w:sz="2" w:space="0" w:color="auto"/>
                  </w:tcBorders>
                </w:tcPr>
                <w:p w14:paraId="0E643E41" w14:textId="77777777" w:rsidR="00706857" w:rsidRPr="00706857" w:rsidRDefault="00706857" w:rsidP="00706857">
                  <w:pPr>
                    <w:spacing w:after="200"/>
                    <w:rPr>
                      <w:ins w:id="432" w:author="Gabriella Meltzer" w:date="2024-01-02T23:39:00Z"/>
                      <w:rFonts w:ascii="Arial" w:hAnsi="Arial" w:cs="Arial"/>
                      <w:sz w:val="20"/>
                      <w:szCs w:val="20"/>
                    </w:rPr>
                  </w:pPr>
                </w:p>
              </w:tc>
              <w:tc>
                <w:tcPr>
                  <w:tcW w:w="810" w:type="dxa"/>
                </w:tcPr>
                <w:p w14:paraId="36B4EE40" w14:textId="77777777" w:rsidR="00706857" w:rsidRPr="00706857" w:rsidRDefault="00706857" w:rsidP="00706857">
                  <w:pPr>
                    <w:spacing w:after="200"/>
                    <w:rPr>
                      <w:ins w:id="433" w:author="Gabriella Meltzer" w:date="2024-01-02T23:39:00Z"/>
                      <w:rFonts w:ascii="Arial" w:hAnsi="Arial" w:cs="Arial"/>
                      <w:sz w:val="20"/>
                      <w:szCs w:val="20"/>
                    </w:rPr>
                  </w:pPr>
                  <w:ins w:id="434" w:author="Gabriella Meltzer" w:date="2024-01-02T23:39:00Z">
                    <w:r w:rsidRPr="00706857">
                      <w:rPr>
                        <w:rFonts w:ascii="Arial" w:hAnsi="Arial" w:cs="Arial"/>
                        <w:sz w:val="20"/>
                        <w:szCs w:val="20"/>
                      </w:rPr>
                      <w:t>8</w:t>
                    </w:r>
                  </w:ins>
                </w:p>
              </w:tc>
              <w:tc>
                <w:tcPr>
                  <w:tcW w:w="720" w:type="dxa"/>
                </w:tcPr>
                <w:p w14:paraId="5624CE49" w14:textId="77777777" w:rsidR="00706857" w:rsidRPr="00706857" w:rsidRDefault="00706857" w:rsidP="00706857">
                  <w:pPr>
                    <w:spacing w:after="200"/>
                    <w:rPr>
                      <w:ins w:id="435" w:author="Gabriella Meltzer" w:date="2024-01-02T23:39:00Z"/>
                      <w:rFonts w:ascii="Arial" w:hAnsi="Arial" w:cs="Arial"/>
                      <w:sz w:val="20"/>
                      <w:szCs w:val="20"/>
                    </w:rPr>
                  </w:pPr>
                  <w:ins w:id="436" w:author="Gabriella Meltzer" w:date="2024-01-02T23:39:00Z">
                    <w:r w:rsidRPr="00706857">
                      <w:rPr>
                        <w:rFonts w:ascii="Arial" w:hAnsi="Arial" w:cs="Arial"/>
                        <w:sz w:val="20"/>
                        <w:szCs w:val="20"/>
                      </w:rPr>
                      <w:t>6.15</w:t>
                    </w:r>
                  </w:ins>
                </w:p>
              </w:tc>
              <w:tc>
                <w:tcPr>
                  <w:tcW w:w="720" w:type="dxa"/>
                </w:tcPr>
                <w:p w14:paraId="5D0AB9D5" w14:textId="77777777" w:rsidR="00706857" w:rsidRPr="00706857" w:rsidRDefault="00706857" w:rsidP="00706857">
                  <w:pPr>
                    <w:spacing w:after="200"/>
                    <w:rPr>
                      <w:ins w:id="437" w:author="Gabriella Meltzer" w:date="2024-01-02T23:39:00Z"/>
                      <w:rFonts w:ascii="Arial" w:hAnsi="Arial" w:cs="Arial"/>
                      <w:sz w:val="20"/>
                      <w:szCs w:val="20"/>
                    </w:rPr>
                  </w:pPr>
                  <w:ins w:id="438" w:author="Gabriella Meltzer" w:date="2024-01-02T23:39:00Z">
                    <w:r w:rsidRPr="00706857">
                      <w:rPr>
                        <w:rFonts w:ascii="Arial" w:hAnsi="Arial" w:cs="Arial"/>
                        <w:sz w:val="20"/>
                        <w:szCs w:val="20"/>
                      </w:rPr>
                      <w:t>7.28</w:t>
                    </w:r>
                  </w:ins>
                </w:p>
              </w:tc>
              <w:tc>
                <w:tcPr>
                  <w:tcW w:w="720" w:type="dxa"/>
                </w:tcPr>
                <w:p w14:paraId="7F880F1F" w14:textId="77777777" w:rsidR="00706857" w:rsidRPr="00706857" w:rsidRDefault="00706857" w:rsidP="00706857">
                  <w:pPr>
                    <w:spacing w:after="200"/>
                    <w:rPr>
                      <w:ins w:id="439" w:author="Gabriella Meltzer" w:date="2024-01-02T23:39:00Z"/>
                      <w:rFonts w:ascii="Arial" w:hAnsi="Arial" w:cs="Arial"/>
                      <w:sz w:val="20"/>
                      <w:szCs w:val="20"/>
                    </w:rPr>
                  </w:pPr>
                  <w:ins w:id="440" w:author="Gabriella Meltzer" w:date="2024-01-02T23:39:00Z">
                    <w:r w:rsidRPr="00706857">
                      <w:rPr>
                        <w:rFonts w:ascii="Arial" w:hAnsi="Arial" w:cs="Arial"/>
                        <w:sz w:val="20"/>
                        <w:szCs w:val="20"/>
                      </w:rPr>
                      <w:t>7.88</w:t>
                    </w:r>
                  </w:ins>
                </w:p>
              </w:tc>
              <w:tc>
                <w:tcPr>
                  <w:tcW w:w="720" w:type="dxa"/>
                </w:tcPr>
                <w:p w14:paraId="21B903F0" w14:textId="77777777" w:rsidR="00706857" w:rsidRPr="00706857" w:rsidRDefault="00706857" w:rsidP="00706857">
                  <w:pPr>
                    <w:spacing w:after="200"/>
                    <w:rPr>
                      <w:ins w:id="441" w:author="Gabriella Meltzer" w:date="2024-01-02T23:39:00Z"/>
                      <w:rFonts w:ascii="Arial" w:hAnsi="Arial" w:cs="Arial"/>
                      <w:sz w:val="20"/>
                      <w:szCs w:val="20"/>
                    </w:rPr>
                  </w:pPr>
                  <w:ins w:id="442" w:author="Gabriella Meltzer" w:date="2024-01-02T23:39:00Z">
                    <w:r w:rsidRPr="00706857">
                      <w:rPr>
                        <w:rFonts w:ascii="Arial" w:hAnsi="Arial" w:cs="Arial"/>
                        <w:sz w:val="20"/>
                        <w:szCs w:val="20"/>
                      </w:rPr>
                      <w:t>8.45</w:t>
                    </w:r>
                  </w:ins>
                </w:p>
              </w:tc>
              <w:tc>
                <w:tcPr>
                  <w:tcW w:w="720" w:type="dxa"/>
                  <w:tcBorders>
                    <w:right w:val="single" w:sz="2" w:space="0" w:color="auto"/>
                  </w:tcBorders>
                </w:tcPr>
                <w:p w14:paraId="51D8C269" w14:textId="77777777" w:rsidR="00706857" w:rsidRPr="00706857" w:rsidRDefault="00706857" w:rsidP="00706857">
                  <w:pPr>
                    <w:spacing w:after="200"/>
                    <w:rPr>
                      <w:ins w:id="443" w:author="Gabriella Meltzer" w:date="2024-01-02T23:39:00Z"/>
                      <w:rFonts w:ascii="Arial" w:hAnsi="Arial" w:cs="Arial"/>
                      <w:sz w:val="20"/>
                      <w:szCs w:val="20"/>
                    </w:rPr>
                  </w:pPr>
                  <w:ins w:id="444" w:author="Gabriella Meltzer" w:date="2024-01-02T23:39:00Z">
                    <w:r w:rsidRPr="00706857">
                      <w:rPr>
                        <w:rFonts w:ascii="Arial" w:hAnsi="Arial" w:cs="Arial"/>
                        <w:sz w:val="20"/>
                        <w:szCs w:val="20"/>
                      </w:rPr>
                      <w:t>9.48</w:t>
                    </w:r>
                  </w:ins>
                </w:p>
              </w:tc>
              <w:tc>
                <w:tcPr>
                  <w:tcW w:w="720" w:type="dxa"/>
                  <w:tcBorders>
                    <w:left w:val="single" w:sz="2" w:space="0" w:color="auto"/>
                  </w:tcBorders>
                </w:tcPr>
                <w:p w14:paraId="03A72724" w14:textId="77777777" w:rsidR="00706857" w:rsidRPr="00706857" w:rsidRDefault="00706857" w:rsidP="00706857">
                  <w:pPr>
                    <w:spacing w:after="200"/>
                    <w:rPr>
                      <w:ins w:id="445" w:author="Gabriella Meltzer" w:date="2024-01-02T23:39:00Z"/>
                      <w:rFonts w:ascii="Arial" w:hAnsi="Arial" w:cs="Arial"/>
                      <w:sz w:val="20"/>
                      <w:szCs w:val="20"/>
                    </w:rPr>
                  </w:pPr>
                  <w:ins w:id="446" w:author="Gabriella Meltzer" w:date="2024-01-02T23:39:00Z">
                    <w:r w:rsidRPr="00706857">
                      <w:rPr>
                        <w:rFonts w:ascii="Arial" w:hAnsi="Arial" w:cs="Arial"/>
                        <w:sz w:val="20"/>
                        <w:szCs w:val="20"/>
                      </w:rPr>
                      <w:t>5.30</w:t>
                    </w:r>
                  </w:ins>
                </w:p>
              </w:tc>
              <w:tc>
                <w:tcPr>
                  <w:tcW w:w="720" w:type="dxa"/>
                </w:tcPr>
                <w:p w14:paraId="3E954042" w14:textId="77777777" w:rsidR="00706857" w:rsidRPr="00706857" w:rsidRDefault="00706857" w:rsidP="00706857">
                  <w:pPr>
                    <w:spacing w:after="200"/>
                    <w:rPr>
                      <w:ins w:id="447" w:author="Gabriella Meltzer" w:date="2024-01-02T23:39:00Z"/>
                      <w:rFonts w:ascii="Arial" w:hAnsi="Arial" w:cs="Arial"/>
                      <w:sz w:val="20"/>
                      <w:szCs w:val="20"/>
                    </w:rPr>
                  </w:pPr>
                  <w:ins w:id="448" w:author="Gabriella Meltzer" w:date="2024-01-02T23:39:00Z">
                    <w:r w:rsidRPr="00706857">
                      <w:rPr>
                        <w:rFonts w:ascii="Arial" w:hAnsi="Arial" w:cs="Arial"/>
                        <w:sz w:val="20"/>
                        <w:szCs w:val="20"/>
                      </w:rPr>
                      <w:t>6.61</w:t>
                    </w:r>
                  </w:ins>
                </w:p>
              </w:tc>
              <w:tc>
                <w:tcPr>
                  <w:tcW w:w="720" w:type="dxa"/>
                </w:tcPr>
                <w:p w14:paraId="7ECEF5F2" w14:textId="77777777" w:rsidR="00706857" w:rsidRPr="00706857" w:rsidRDefault="00706857" w:rsidP="00706857">
                  <w:pPr>
                    <w:spacing w:after="200"/>
                    <w:rPr>
                      <w:ins w:id="449" w:author="Gabriella Meltzer" w:date="2024-01-02T23:39:00Z"/>
                      <w:rFonts w:ascii="Arial" w:hAnsi="Arial" w:cs="Arial"/>
                      <w:sz w:val="20"/>
                      <w:szCs w:val="20"/>
                    </w:rPr>
                  </w:pPr>
                  <w:ins w:id="450" w:author="Gabriella Meltzer" w:date="2024-01-02T23:39:00Z">
                    <w:r w:rsidRPr="00706857">
                      <w:rPr>
                        <w:rFonts w:ascii="Arial" w:hAnsi="Arial" w:cs="Arial"/>
                        <w:sz w:val="20"/>
                        <w:szCs w:val="20"/>
                      </w:rPr>
                      <w:t>7.39</w:t>
                    </w:r>
                  </w:ins>
                </w:p>
              </w:tc>
              <w:tc>
                <w:tcPr>
                  <w:tcW w:w="720" w:type="dxa"/>
                </w:tcPr>
                <w:p w14:paraId="64BE3A2D" w14:textId="77777777" w:rsidR="00706857" w:rsidRPr="00706857" w:rsidRDefault="00706857" w:rsidP="00706857">
                  <w:pPr>
                    <w:spacing w:after="200"/>
                    <w:rPr>
                      <w:ins w:id="451" w:author="Gabriella Meltzer" w:date="2024-01-02T23:39:00Z"/>
                      <w:rFonts w:ascii="Arial" w:hAnsi="Arial" w:cs="Arial"/>
                      <w:sz w:val="20"/>
                      <w:szCs w:val="20"/>
                    </w:rPr>
                  </w:pPr>
                  <w:ins w:id="452" w:author="Gabriella Meltzer" w:date="2024-01-02T23:39:00Z">
                    <w:r w:rsidRPr="00706857">
                      <w:rPr>
                        <w:rFonts w:ascii="Arial" w:hAnsi="Arial" w:cs="Arial"/>
                        <w:sz w:val="20"/>
                        <w:szCs w:val="20"/>
                      </w:rPr>
                      <w:t>8.20</w:t>
                    </w:r>
                  </w:ins>
                </w:p>
              </w:tc>
              <w:tc>
                <w:tcPr>
                  <w:tcW w:w="720" w:type="dxa"/>
                  <w:tcBorders>
                    <w:right w:val="single" w:sz="2" w:space="0" w:color="auto"/>
                  </w:tcBorders>
                </w:tcPr>
                <w:p w14:paraId="70CAB486" w14:textId="77777777" w:rsidR="00706857" w:rsidRPr="00706857" w:rsidRDefault="00706857" w:rsidP="00706857">
                  <w:pPr>
                    <w:spacing w:after="200"/>
                    <w:rPr>
                      <w:ins w:id="453" w:author="Gabriella Meltzer" w:date="2024-01-02T23:39:00Z"/>
                      <w:rFonts w:ascii="Arial" w:hAnsi="Arial" w:cs="Arial"/>
                      <w:sz w:val="20"/>
                      <w:szCs w:val="20"/>
                    </w:rPr>
                  </w:pPr>
                  <w:ins w:id="454" w:author="Gabriella Meltzer" w:date="2024-01-02T23:39:00Z">
                    <w:r w:rsidRPr="00706857">
                      <w:rPr>
                        <w:rFonts w:ascii="Arial" w:hAnsi="Arial" w:cs="Arial"/>
                        <w:sz w:val="20"/>
                        <w:szCs w:val="20"/>
                      </w:rPr>
                      <w:t>9.30</w:t>
                    </w:r>
                  </w:ins>
                </w:p>
              </w:tc>
            </w:tr>
            <w:tr w:rsidR="00706857" w:rsidRPr="00706857" w14:paraId="7B8E64B8" w14:textId="77777777" w:rsidTr="00786FE5">
              <w:trPr>
                <w:ins w:id="455" w:author="Gabriella Meltzer" w:date="2024-01-02T23:39:00Z"/>
              </w:trPr>
              <w:tc>
                <w:tcPr>
                  <w:tcW w:w="3420" w:type="dxa"/>
                  <w:vMerge/>
                  <w:tcBorders>
                    <w:left w:val="single" w:sz="2" w:space="0" w:color="auto"/>
                  </w:tcBorders>
                </w:tcPr>
                <w:p w14:paraId="605EB179" w14:textId="77777777" w:rsidR="00706857" w:rsidRPr="00706857" w:rsidRDefault="00706857" w:rsidP="00706857">
                  <w:pPr>
                    <w:spacing w:after="200"/>
                    <w:rPr>
                      <w:ins w:id="456" w:author="Gabriella Meltzer" w:date="2024-01-02T23:39:00Z"/>
                      <w:rFonts w:ascii="Arial" w:hAnsi="Arial" w:cs="Arial"/>
                      <w:sz w:val="20"/>
                      <w:szCs w:val="20"/>
                    </w:rPr>
                  </w:pPr>
                </w:p>
              </w:tc>
              <w:tc>
                <w:tcPr>
                  <w:tcW w:w="3420" w:type="dxa"/>
                  <w:vMerge w:val="restart"/>
                  <w:tcBorders>
                    <w:left w:val="single" w:sz="2" w:space="0" w:color="auto"/>
                  </w:tcBorders>
                </w:tcPr>
                <w:p w14:paraId="2BCB4A85" w14:textId="77777777" w:rsidR="00706857" w:rsidRPr="00706857" w:rsidRDefault="00706857" w:rsidP="00706857">
                  <w:pPr>
                    <w:spacing w:after="200"/>
                    <w:rPr>
                      <w:ins w:id="457" w:author="Gabriella Meltzer" w:date="2024-01-02T23:39:00Z"/>
                      <w:rFonts w:ascii="Arial" w:hAnsi="Arial" w:cs="Arial"/>
                      <w:sz w:val="20"/>
                      <w:szCs w:val="20"/>
                    </w:rPr>
                  </w:pPr>
                  <w:ins w:id="458" w:author="Gabriella Meltzer" w:date="2024-01-02T23:39:00Z">
                    <w:r w:rsidRPr="00706857">
                      <w:rPr>
                        <w:rFonts w:ascii="Arial" w:hAnsi="Arial" w:cs="Arial"/>
                        <w:sz w:val="20"/>
                        <w:szCs w:val="20"/>
                      </w:rPr>
                      <w:t>Mean Standardized RLA Score</w:t>
                    </w:r>
                  </w:ins>
                </w:p>
              </w:tc>
              <w:tc>
                <w:tcPr>
                  <w:tcW w:w="810" w:type="dxa"/>
                </w:tcPr>
                <w:p w14:paraId="30F6A8CF" w14:textId="77777777" w:rsidR="00706857" w:rsidRPr="00706857" w:rsidRDefault="00706857" w:rsidP="00706857">
                  <w:pPr>
                    <w:spacing w:after="200"/>
                    <w:rPr>
                      <w:ins w:id="459" w:author="Gabriella Meltzer" w:date="2024-01-02T23:39:00Z"/>
                      <w:rFonts w:ascii="Arial" w:hAnsi="Arial" w:cs="Arial"/>
                      <w:sz w:val="20"/>
                      <w:szCs w:val="20"/>
                    </w:rPr>
                  </w:pPr>
                  <w:ins w:id="460" w:author="Gabriella Meltzer" w:date="2024-01-02T23:39:00Z">
                    <w:r w:rsidRPr="00706857">
                      <w:rPr>
                        <w:rFonts w:ascii="Arial" w:hAnsi="Arial" w:cs="Arial"/>
                        <w:sz w:val="20"/>
                        <w:szCs w:val="20"/>
                      </w:rPr>
                      <w:t>3</w:t>
                    </w:r>
                  </w:ins>
                </w:p>
              </w:tc>
              <w:tc>
                <w:tcPr>
                  <w:tcW w:w="720" w:type="dxa"/>
                </w:tcPr>
                <w:p w14:paraId="01B6D489" w14:textId="77777777" w:rsidR="00706857" w:rsidRPr="00706857" w:rsidRDefault="00706857" w:rsidP="00706857">
                  <w:pPr>
                    <w:spacing w:after="200"/>
                    <w:rPr>
                      <w:ins w:id="461" w:author="Gabriella Meltzer" w:date="2024-01-02T23:39:00Z"/>
                      <w:rFonts w:ascii="Arial" w:hAnsi="Arial" w:cs="Arial"/>
                      <w:sz w:val="20"/>
                      <w:szCs w:val="20"/>
                    </w:rPr>
                  </w:pPr>
                  <w:ins w:id="462" w:author="Gabriella Meltzer" w:date="2024-01-02T23:39:00Z">
                    <w:r w:rsidRPr="00706857">
                      <w:rPr>
                        <w:rFonts w:ascii="Arial" w:hAnsi="Arial" w:cs="Arial"/>
                        <w:sz w:val="20"/>
                        <w:szCs w:val="20"/>
                      </w:rPr>
                      <w:t>0.96</w:t>
                    </w:r>
                  </w:ins>
                </w:p>
              </w:tc>
              <w:tc>
                <w:tcPr>
                  <w:tcW w:w="720" w:type="dxa"/>
                </w:tcPr>
                <w:p w14:paraId="5E043C3F" w14:textId="77777777" w:rsidR="00706857" w:rsidRPr="00706857" w:rsidRDefault="00706857" w:rsidP="00706857">
                  <w:pPr>
                    <w:spacing w:after="200"/>
                    <w:rPr>
                      <w:ins w:id="463" w:author="Gabriella Meltzer" w:date="2024-01-02T23:39:00Z"/>
                      <w:rFonts w:ascii="Arial" w:hAnsi="Arial" w:cs="Arial"/>
                      <w:sz w:val="20"/>
                      <w:szCs w:val="20"/>
                    </w:rPr>
                  </w:pPr>
                  <w:ins w:id="464" w:author="Gabriella Meltzer" w:date="2024-01-02T23:39:00Z">
                    <w:r w:rsidRPr="00706857">
                      <w:rPr>
                        <w:rFonts w:ascii="Arial" w:hAnsi="Arial" w:cs="Arial"/>
                        <w:sz w:val="20"/>
                        <w:szCs w:val="20"/>
                      </w:rPr>
                      <w:t>2.08</w:t>
                    </w:r>
                  </w:ins>
                </w:p>
              </w:tc>
              <w:tc>
                <w:tcPr>
                  <w:tcW w:w="720" w:type="dxa"/>
                </w:tcPr>
                <w:p w14:paraId="63882ABB" w14:textId="77777777" w:rsidR="00706857" w:rsidRPr="00706857" w:rsidRDefault="00706857" w:rsidP="00706857">
                  <w:pPr>
                    <w:spacing w:after="200"/>
                    <w:rPr>
                      <w:ins w:id="465" w:author="Gabriella Meltzer" w:date="2024-01-02T23:39:00Z"/>
                      <w:rFonts w:ascii="Arial" w:hAnsi="Arial" w:cs="Arial"/>
                      <w:sz w:val="20"/>
                      <w:szCs w:val="20"/>
                    </w:rPr>
                  </w:pPr>
                  <w:ins w:id="466" w:author="Gabriella Meltzer" w:date="2024-01-02T23:39:00Z">
                    <w:r w:rsidRPr="00706857">
                      <w:rPr>
                        <w:rFonts w:ascii="Arial" w:hAnsi="Arial" w:cs="Arial"/>
                        <w:sz w:val="20"/>
                        <w:szCs w:val="20"/>
                      </w:rPr>
                      <w:t>2.72</w:t>
                    </w:r>
                  </w:ins>
                </w:p>
              </w:tc>
              <w:tc>
                <w:tcPr>
                  <w:tcW w:w="720" w:type="dxa"/>
                </w:tcPr>
                <w:p w14:paraId="79DC43B6" w14:textId="77777777" w:rsidR="00706857" w:rsidRPr="00706857" w:rsidRDefault="00706857" w:rsidP="00706857">
                  <w:pPr>
                    <w:spacing w:after="200"/>
                    <w:rPr>
                      <w:ins w:id="467" w:author="Gabriella Meltzer" w:date="2024-01-02T23:39:00Z"/>
                      <w:rFonts w:ascii="Arial" w:hAnsi="Arial" w:cs="Arial"/>
                      <w:sz w:val="20"/>
                      <w:szCs w:val="20"/>
                    </w:rPr>
                  </w:pPr>
                  <w:ins w:id="468" w:author="Gabriella Meltzer" w:date="2024-01-02T23:39:00Z">
                    <w:r w:rsidRPr="00706857">
                      <w:rPr>
                        <w:rFonts w:ascii="Arial" w:hAnsi="Arial" w:cs="Arial"/>
                        <w:sz w:val="20"/>
                        <w:szCs w:val="20"/>
                      </w:rPr>
                      <w:t>3.37</w:t>
                    </w:r>
                  </w:ins>
                </w:p>
              </w:tc>
              <w:tc>
                <w:tcPr>
                  <w:tcW w:w="720" w:type="dxa"/>
                  <w:tcBorders>
                    <w:right w:val="single" w:sz="2" w:space="0" w:color="auto"/>
                  </w:tcBorders>
                </w:tcPr>
                <w:p w14:paraId="121EA005" w14:textId="77777777" w:rsidR="00706857" w:rsidRPr="00706857" w:rsidRDefault="00706857" w:rsidP="00706857">
                  <w:pPr>
                    <w:spacing w:after="200"/>
                    <w:rPr>
                      <w:ins w:id="469" w:author="Gabriella Meltzer" w:date="2024-01-02T23:39:00Z"/>
                      <w:rFonts w:ascii="Arial" w:hAnsi="Arial" w:cs="Arial"/>
                      <w:sz w:val="20"/>
                      <w:szCs w:val="20"/>
                    </w:rPr>
                  </w:pPr>
                  <w:ins w:id="470" w:author="Gabriella Meltzer" w:date="2024-01-02T23:39:00Z">
                    <w:r w:rsidRPr="00706857">
                      <w:rPr>
                        <w:rFonts w:ascii="Arial" w:hAnsi="Arial" w:cs="Arial"/>
                        <w:sz w:val="20"/>
                        <w:szCs w:val="20"/>
                      </w:rPr>
                      <w:t>4.37</w:t>
                    </w:r>
                  </w:ins>
                </w:p>
              </w:tc>
              <w:tc>
                <w:tcPr>
                  <w:tcW w:w="720" w:type="dxa"/>
                  <w:tcBorders>
                    <w:left w:val="single" w:sz="2" w:space="0" w:color="auto"/>
                  </w:tcBorders>
                </w:tcPr>
                <w:p w14:paraId="3BED9FE1" w14:textId="77777777" w:rsidR="00706857" w:rsidRPr="00706857" w:rsidRDefault="00706857" w:rsidP="00706857">
                  <w:pPr>
                    <w:spacing w:after="200"/>
                    <w:rPr>
                      <w:ins w:id="471" w:author="Gabriella Meltzer" w:date="2024-01-02T23:39:00Z"/>
                      <w:rFonts w:ascii="Arial" w:hAnsi="Arial" w:cs="Arial"/>
                      <w:sz w:val="20"/>
                      <w:szCs w:val="20"/>
                    </w:rPr>
                  </w:pPr>
                  <w:ins w:id="472" w:author="Gabriella Meltzer" w:date="2024-01-02T23:39:00Z">
                    <w:r w:rsidRPr="00706857">
                      <w:rPr>
                        <w:rFonts w:ascii="Arial" w:hAnsi="Arial" w:cs="Arial"/>
                        <w:sz w:val="20"/>
                        <w:szCs w:val="20"/>
                      </w:rPr>
                      <w:t>1.00</w:t>
                    </w:r>
                  </w:ins>
                </w:p>
              </w:tc>
              <w:tc>
                <w:tcPr>
                  <w:tcW w:w="720" w:type="dxa"/>
                </w:tcPr>
                <w:p w14:paraId="261B6031" w14:textId="77777777" w:rsidR="00706857" w:rsidRPr="00706857" w:rsidRDefault="00706857" w:rsidP="00706857">
                  <w:pPr>
                    <w:spacing w:after="200"/>
                    <w:rPr>
                      <w:ins w:id="473" w:author="Gabriella Meltzer" w:date="2024-01-02T23:39:00Z"/>
                      <w:rFonts w:ascii="Arial" w:hAnsi="Arial" w:cs="Arial"/>
                      <w:sz w:val="20"/>
                      <w:szCs w:val="20"/>
                    </w:rPr>
                  </w:pPr>
                  <w:ins w:id="474" w:author="Gabriella Meltzer" w:date="2024-01-02T23:39:00Z">
                    <w:r w:rsidRPr="00706857">
                      <w:rPr>
                        <w:rFonts w:ascii="Arial" w:hAnsi="Arial" w:cs="Arial"/>
                        <w:sz w:val="20"/>
                        <w:szCs w:val="20"/>
                      </w:rPr>
                      <w:t>2.06</w:t>
                    </w:r>
                  </w:ins>
                </w:p>
              </w:tc>
              <w:tc>
                <w:tcPr>
                  <w:tcW w:w="720" w:type="dxa"/>
                </w:tcPr>
                <w:p w14:paraId="03460F65" w14:textId="77777777" w:rsidR="00706857" w:rsidRPr="00706857" w:rsidRDefault="00706857" w:rsidP="00706857">
                  <w:pPr>
                    <w:spacing w:after="200"/>
                    <w:rPr>
                      <w:ins w:id="475" w:author="Gabriella Meltzer" w:date="2024-01-02T23:39:00Z"/>
                      <w:rFonts w:ascii="Arial" w:hAnsi="Arial" w:cs="Arial"/>
                      <w:sz w:val="20"/>
                      <w:szCs w:val="20"/>
                    </w:rPr>
                  </w:pPr>
                  <w:ins w:id="476" w:author="Gabriella Meltzer" w:date="2024-01-02T23:39:00Z">
                    <w:r w:rsidRPr="00706857">
                      <w:rPr>
                        <w:rFonts w:ascii="Arial" w:hAnsi="Arial" w:cs="Arial"/>
                        <w:sz w:val="20"/>
                        <w:szCs w:val="20"/>
                      </w:rPr>
                      <w:t>2.70</w:t>
                    </w:r>
                  </w:ins>
                </w:p>
              </w:tc>
              <w:tc>
                <w:tcPr>
                  <w:tcW w:w="720" w:type="dxa"/>
                </w:tcPr>
                <w:p w14:paraId="31C95622" w14:textId="77777777" w:rsidR="00706857" w:rsidRPr="00706857" w:rsidRDefault="00706857" w:rsidP="00706857">
                  <w:pPr>
                    <w:spacing w:after="200"/>
                    <w:rPr>
                      <w:ins w:id="477" w:author="Gabriella Meltzer" w:date="2024-01-02T23:39:00Z"/>
                      <w:rFonts w:ascii="Arial" w:hAnsi="Arial" w:cs="Arial"/>
                      <w:sz w:val="20"/>
                      <w:szCs w:val="20"/>
                    </w:rPr>
                  </w:pPr>
                  <w:ins w:id="478" w:author="Gabriella Meltzer" w:date="2024-01-02T23:39:00Z">
                    <w:r w:rsidRPr="00706857">
                      <w:rPr>
                        <w:rFonts w:ascii="Arial" w:hAnsi="Arial" w:cs="Arial"/>
                        <w:sz w:val="20"/>
                        <w:szCs w:val="20"/>
                      </w:rPr>
                      <w:t>3.43</w:t>
                    </w:r>
                  </w:ins>
                </w:p>
              </w:tc>
              <w:tc>
                <w:tcPr>
                  <w:tcW w:w="720" w:type="dxa"/>
                  <w:tcBorders>
                    <w:right w:val="single" w:sz="2" w:space="0" w:color="auto"/>
                  </w:tcBorders>
                </w:tcPr>
                <w:p w14:paraId="13FA11ED" w14:textId="77777777" w:rsidR="00706857" w:rsidRPr="00706857" w:rsidRDefault="00706857" w:rsidP="00706857">
                  <w:pPr>
                    <w:spacing w:after="200"/>
                    <w:rPr>
                      <w:ins w:id="479" w:author="Gabriella Meltzer" w:date="2024-01-02T23:39:00Z"/>
                      <w:rFonts w:ascii="Arial" w:hAnsi="Arial" w:cs="Arial"/>
                      <w:sz w:val="20"/>
                      <w:szCs w:val="20"/>
                    </w:rPr>
                  </w:pPr>
                  <w:ins w:id="480" w:author="Gabriella Meltzer" w:date="2024-01-02T23:39:00Z">
                    <w:r w:rsidRPr="00706857">
                      <w:rPr>
                        <w:rFonts w:ascii="Arial" w:hAnsi="Arial" w:cs="Arial"/>
                        <w:sz w:val="20"/>
                        <w:szCs w:val="20"/>
                      </w:rPr>
                      <w:t>4.30</w:t>
                    </w:r>
                  </w:ins>
                </w:p>
              </w:tc>
            </w:tr>
            <w:tr w:rsidR="00706857" w:rsidRPr="00706857" w14:paraId="25E002CF" w14:textId="77777777" w:rsidTr="00786FE5">
              <w:trPr>
                <w:ins w:id="481" w:author="Gabriella Meltzer" w:date="2024-01-02T23:39:00Z"/>
              </w:trPr>
              <w:tc>
                <w:tcPr>
                  <w:tcW w:w="3420" w:type="dxa"/>
                  <w:vMerge/>
                  <w:tcBorders>
                    <w:left w:val="single" w:sz="2" w:space="0" w:color="auto"/>
                  </w:tcBorders>
                </w:tcPr>
                <w:p w14:paraId="20BAECD1" w14:textId="77777777" w:rsidR="00706857" w:rsidRPr="00706857" w:rsidRDefault="00706857" w:rsidP="00706857">
                  <w:pPr>
                    <w:spacing w:after="200"/>
                    <w:rPr>
                      <w:ins w:id="482" w:author="Gabriella Meltzer" w:date="2024-01-02T23:39:00Z"/>
                      <w:rFonts w:ascii="Arial" w:hAnsi="Arial" w:cs="Arial"/>
                      <w:sz w:val="20"/>
                      <w:szCs w:val="20"/>
                    </w:rPr>
                  </w:pPr>
                </w:p>
              </w:tc>
              <w:tc>
                <w:tcPr>
                  <w:tcW w:w="3420" w:type="dxa"/>
                  <w:vMerge/>
                  <w:tcBorders>
                    <w:left w:val="single" w:sz="2" w:space="0" w:color="auto"/>
                  </w:tcBorders>
                </w:tcPr>
                <w:p w14:paraId="3E1BDF13" w14:textId="77777777" w:rsidR="00706857" w:rsidRPr="00706857" w:rsidRDefault="00706857" w:rsidP="00706857">
                  <w:pPr>
                    <w:spacing w:after="200"/>
                    <w:rPr>
                      <w:ins w:id="483" w:author="Gabriella Meltzer" w:date="2024-01-02T23:39:00Z"/>
                      <w:rFonts w:ascii="Arial" w:hAnsi="Arial" w:cs="Arial"/>
                      <w:sz w:val="20"/>
                      <w:szCs w:val="20"/>
                    </w:rPr>
                  </w:pPr>
                </w:p>
              </w:tc>
              <w:tc>
                <w:tcPr>
                  <w:tcW w:w="810" w:type="dxa"/>
                </w:tcPr>
                <w:p w14:paraId="4E49AAE0" w14:textId="77777777" w:rsidR="00706857" w:rsidRPr="00706857" w:rsidRDefault="00706857" w:rsidP="00706857">
                  <w:pPr>
                    <w:spacing w:after="200"/>
                    <w:rPr>
                      <w:ins w:id="484" w:author="Gabriella Meltzer" w:date="2024-01-02T23:39:00Z"/>
                      <w:rFonts w:ascii="Arial" w:hAnsi="Arial" w:cs="Arial"/>
                      <w:sz w:val="20"/>
                      <w:szCs w:val="20"/>
                    </w:rPr>
                  </w:pPr>
                  <w:ins w:id="485" w:author="Gabriella Meltzer" w:date="2024-01-02T23:39:00Z">
                    <w:r w:rsidRPr="00706857">
                      <w:rPr>
                        <w:rFonts w:ascii="Arial" w:hAnsi="Arial" w:cs="Arial"/>
                        <w:sz w:val="20"/>
                        <w:szCs w:val="20"/>
                      </w:rPr>
                      <w:t>4</w:t>
                    </w:r>
                  </w:ins>
                </w:p>
              </w:tc>
              <w:tc>
                <w:tcPr>
                  <w:tcW w:w="720" w:type="dxa"/>
                </w:tcPr>
                <w:p w14:paraId="7B2D3E72" w14:textId="77777777" w:rsidR="00706857" w:rsidRPr="00706857" w:rsidRDefault="00706857" w:rsidP="00706857">
                  <w:pPr>
                    <w:spacing w:after="200"/>
                    <w:rPr>
                      <w:ins w:id="486" w:author="Gabriella Meltzer" w:date="2024-01-02T23:39:00Z"/>
                      <w:rFonts w:ascii="Arial" w:hAnsi="Arial" w:cs="Arial"/>
                      <w:sz w:val="20"/>
                      <w:szCs w:val="20"/>
                    </w:rPr>
                  </w:pPr>
                  <w:ins w:id="487" w:author="Gabriella Meltzer" w:date="2024-01-02T23:39:00Z">
                    <w:r w:rsidRPr="00706857">
                      <w:rPr>
                        <w:rFonts w:ascii="Arial" w:hAnsi="Arial" w:cs="Arial"/>
                        <w:sz w:val="20"/>
                        <w:szCs w:val="20"/>
                      </w:rPr>
                      <w:t>2.04</w:t>
                    </w:r>
                  </w:ins>
                </w:p>
              </w:tc>
              <w:tc>
                <w:tcPr>
                  <w:tcW w:w="720" w:type="dxa"/>
                </w:tcPr>
                <w:p w14:paraId="11C18AE9" w14:textId="77777777" w:rsidR="00706857" w:rsidRPr="00706857" w:rsidRDefault="00706857" w:rsidP="00706857">
                  <w:pPr>
                    <w:spacing w:after="200"/>
                    <w:rPr>
                      <w:ins w:id="488" w:author="Gabriella Meltzer" w:date="2024-01-02T23:39:00Z"/>
                      <w:rFonts w:ascii="Arial" w:hAnsi="Arial" w:cs="Arial"/>
                      <w:sz w:val="20"/>
                      <w:szCs w:val="20"/>
                    </w:rPr>
                  </w:pPr>
                  <w:ins w:id="489" w:author="Gabriella Meltzer" w:date="2024-01-02T23:39:00Z">
                    <w:r w:rsidRPr="00706857">
                      <w:rPr>
                        <w:rFonts w:ascii="Arial" w:hAnsi="Arial" w:cs="Arial"/>
                        <w:sz w:val="20"/>
                        <w:szCs w:val="20"/>
                      </w:rPr>
                      <w:t>2.94</w:t>
                    </w:r>
                  </w:ins>
                </w:p>
              </w:tc>
              <w:tc>
                <w:tcPr>
                  <w:tcW w:w="720" w:type="dxa"/>
                </w:tcPr>
                <w:p w14:paraId="48FACAE9" w14:textId="77777777" w:rsidR="00706857" w:rsidRPr="00706857" w:rsidRDefault="00706857" w:rsidP="00706857">
                  <w:pPr>
                    <w:spacing w:after="200"/>
                    <w:rPr>
                      <w:ins w:id="490" w:author="Gabriella Meltzer" w:date="2024-01-02T23:39:00Z"/>
                      <w:rFonts w:ascii="Arial" w:hAnsi="Arial" w:cs="Arial"/>
                      <w:sz w:val="20"/>
                      <w:szCs w:val="20"/>
                    </w:rPr>
                  </w:pPr>
                  <w:ins w:id="491" w:author="Gabriella Meltzer" w:date="2024-01-02T23:39:00Z">
                    <w:r w:rsidRPr="00706857">
                      <w:rPr>
                        <w:rFonts w:ascii="Arial" w:hAnsi="Arial" w:cs="Arial"/>
                        <w:sz w:val="20"/>
                        <w:szCs w:val="20"/>
                      </w:rPr>
                      <w:t>3.49</w:t>
                    </w:r>
                  </w:ins>
                </w:p>
              </w:tc>
              <w:tc>
                <w:tcPr>
                  <w:tcW w:w="720" w:type="dxa"/>
                </w:tcPr>
                <w:p w14:paraId="5847244F" w14:textId="77777777" w:rsidR="00706857" w:rsidRPr="00706857" w:rsidRDefault="00706857" w:rsidP="00706857">
                  <w:pPr>
                    <w:spacing w:after="200"/>
                    <w:rPr>
                      <w:ins w:id="492" w:author="Gabriella Meltzer" w:date="2024-01-02T23:39:00Z"/>
                      <w:rFonts w:ascii="Arial" w:hAnsi="Arial" w:cs="Arial"/>
                      <w:sz w:val="20"/>
                      <w:szCs w:val="20"/>
                    </w:rPr>
                  </w:pPr>
                  <w:ins w:id="493" w:author="Gabriella Meltzer" w:date="2024-01-02T23:39:00Z">
                    <w:r w:rsidRPr="00706857">
                      <w:rPr>
                        <w:rFonts w:ascii="Arial" w:hAnsi="Arial" w:cs="Arial"/>
                        <w:sz w:val="20"/>
                        <w:szCs w:val="20"/>
                      </w:rPr>
                      <w:t>4.11</w:t>
                    </w:r>
                  </w:ins>
                </w:p>
              </w:tc>
              <w:tc>
                <w:tcPr>
                  <w:tcW w:w="720" w:type="dxa"/>
                  <w:tcBorders>
                    <w:right w:val="single" w:sz="2" w:space="0" w:color="auto"/>
                  </w:tcBorders>
                </w:tcPr>
                <w:p w14:paraId="3C48D878" w14:textId="77777777" w:rsidR="00706857" w:rsidRPr="00706857" w:rsidRDefault="00706857" w:rsidP="00706857">
                  <w:pPr>
                    <w:spacing w:after="200"/>
                    <w:rPr>
                      <w:ins w:id="494" w:author="Gabriella Meltzer" w:date="2024-01-02T23:39:00Z"/>
                      <w:rFonts w:ascii="Arial" w:hAnsi="Arial" w:cs="Arial"/>
                      <w:sz w:val="20"/>
                      <w:szCs w:val="20"/>
                    </w:rPr>
                  </w:pPr>
                  <w:ins w:id="495" w:author="Gabriella Meltzer" w:date="2024-01-02T23:39:00Z">
                    <w:r w:rsidRPr="00706857">
                      <w:rPr>
                        <w:rFonts w:ascii="Arial" w:hAnsi="Arial" w:cs="Arial"/>
                        <w:sz w:val="20"/>
                        <w:szCs w:val="20"/>
                      </w:rPr>
                      <w:t>5.02</w:t>
                    </w:r>
                  </w:ins>
                </w:p>
              </w:tc>
              <w:tc>
                <w:tcPr>
                  <w:tcW w:w="720" w:type="dxa"/>
                  <w:tcBorders>
                    <w:left w:val="single" w:sz="2" w:space="0" w:color="auto"/>
                  </w:tcBorders>
                </w:tcPr>
                <w:p w14:paraId="51A55167" w14:textId="77777777" w:rsidR="00706857" w:rsidRPr="00706857" w:rsidRDefault="00706857" w:rsidP="00706857">
                  <w:pPr>
                    <w:spacing w:after="200"/>
                    <w:rPr>
                      <w:ins w:id="496" w:author="Gabriella Meltzer" w:date="2024-01-02T23:39:00Z"/>
                      <w:rFonts w:ascii="Arial" w:hAnsi="Arial" w:cs="Arial"/>
                      <w:sz w:val="20"/>
                      <w:szCs w:val="20"/>
                    </w:rPr>
                  </w:pPr>
                  <w:ins w:id="497" w:author="Gabriella Meltzer" w:date="2024-01-02T23:39:00Z">
                    <w:r w:rsidRPr="00706857">
                      <w:rPr>
                        <w:rFonts w:ascii="Arial" w:hAnsi="Arial" w:cs="Arial"/>
                        <w:sz w:val="20"/>
                        <w:szCs w:val="20"/>
                      </w:rPr>
                      <w:t>1.90</w:t>
                    </w:r>
                  </w:ins>
                </w:p>
              </w:tc>
              <w:tc>
                <w:tcPr>
                  <w:tcW w:w="720" w:type="dxa"/>
                </w:tcPr>
                <w:p w14:paraId="4E30C624" w14:textId="77777777" w:rsidR="00706857" w:rsidRPr="00706857" w:rsidRDefault="00706857" w:rsidP="00706857">
                  <w:pPr>
                    <w:spacing w:after="200"/>
                    <w:rPr>
                      <w:ins w:id="498" w:author="Gabriella Meltzer" w:date="2024-01-02T23:39:00Z"/>
                      <w:rFonts w:ascii="Arial" w:hAnsi="Arial" w:cs="Arial"/>
                      <w:sz w:val="20"/>
                      <w:szCs w:val="20"/>
                    </w:rPr>
                  </w:pPr>
                  <w:ins w:id="499" w:author="Gabriella Meltzer" w:date="2024-01-02T23:39:00Z">
                    <w:r w:rsidRPr="00706857">
                      <w:rPr>
                        <w:rFonts w:ascii="Arial" w:hAnsi="Arial" w:cs="Arial"/>
                        <w:sz w:val="20"/>
                        <w:szCs w:val="20"/>
                      </w:rPr>
                      <w:t>2.99</w:t>
                    </w:r>
                  </w:ins>
                </w:p>
              </w:tc>
              <w:tc>
                <w:tcPr>
                  <w:tcW w:w="720" w:type="dxa"/>
                </w:tcPr>
                <w:p w14:paraId="402E383B" w14:textId="77777777" w:rsidR="00706857" w:rsidRPr="00706857" w:rsidRDefault="00706857" w:rsidP="00706857">
                  <w:pPr>
                    <w:spacing w:after="200"/>
                    <w:rPr>
                      <w:ins w:id="500" w:author="Gabriella Meltzer" w:date="2024-01-02T23:39:00Z"/>
                      <w:rFonts w:ascii="Arial" w:hAnsi="Arial" w:cs="Arial"/>
                      <w:sz w:val="20"/>
                      <w:szCs w:val="20"/>
                    </w:rPr>
                  </w:pPr>
                  <w:ins w:id="501" w:author="Gabriella Meltzer" w:date="2024-01-02T23:39:00Z">
                    <w:r w:rsidRPr="00706857">
                      <w:rPr>
                        <w:rFonts w:ascii="Arial" w:hAnsi="Arial" w:cs="Arial"/>
                        <w:sz w:val="20"/>
                        <w:szCs w:val="20"/>
                      </w:rPr>
                      <w:t>3.63</w:t>
                    </w:r>
                  </w:ins>
                </w:p>
              </w:tc>
              <w:tc>
                <w:tcPr>
                  <w:tcW w:w="720" w:type="dxa"/>
                </w:tcPr>
                <w:p w14:paraId="48301184" w14:textId="77777777" w:rsidR="00706857" w:rsidRPr="00706857" w:rsidRDefault="00706857" w:rsidP="00706857">
                  <w:pPr>
                    <w:spacing w:after="200"/>
                    <w:rPr>
                      <w:ins w:id="502" w:author="Gabriella Meltzer" w:date="2024-01-02T23:39:00Z"/>
                      <w:rFonts w:ascii="Arial" w:hAnsi="Arial" w:cs="Arial"/>
                      <w:sz w:val="20"/>
                      <w:szCs w:val="20"/>
                    </w:rPr>
                  </w:pPr>
                  <w:ins w:id="503" w:author="Gabriella Meltzer" w:date="2024-01-02T23:39:00Z">
                    <w:r w:rsidRPr="00706857">
                      <w:rPr>
                        <w:rFonts w:ascii="Arial" w:hAnsi="Arial" w:cs="Arial"/>
                        <w:sz w:val="20"/>
                        <w:szCs w:val="20"/>
                      </w:rPr>
                      <w:t>4.35</w:t>
                    </w:r>
                  </w:ins>
                </w:p>
              </w:tc>
              <w:tc>
                <w:tcPr>
                  <w:tcW w:w="720" w:type="dxa"/>
                  <w:tcBorders>
                    <w:right w:val="single" w:sz="2" w:space="0" w:color="auto"/>
                  </w:tcBorders>
                </w:tcPr>
                <w:p w14:paraId="771CC5DF" w14:textId="77777777" w:rsidR="00706857" w:rsidRPr="00706857" w:rsidRDefault="00706857" w:rsidP="00706857">
                  <w:pPr>
                    <w:spacing w:after="200"/>
                    <w:rPr>
                      <w:ins w:id="504" w:author="Gabriella Meltzer" w:date="2024-01-02T23:39:00Z"/>
                      <w:rFonts w:ascii="Arial" w:hAnsi="Arial" w:cs="Arial"/>
                      <w:sz w:val="20"/>
                      <w:szCs w:val="20"/>
                    </w:rPr>
                  </w:pPr>
                  <w:ins w:id="505" w:author="Gabriella Meltzer" w:date="2024-01-02T23:39:00Z">
                    <w:r w:rsidRPr="00706857">
                      <w:rPr>
                        <w:rFonts w:ascii="Arial" w:hAnsi="Arial" w:cs="Arial"/>
                        <w:sz w:val="20"/>
                        <w:szCs w:val="20"/>
                      </w:rPr>
                      <w:t>5.16</w:t>
                    </w:r>
                  </w:ins>
                </w:p>
              </w:tc>
            </w:tr>
            <w:tr w:rsidR="00706857" w:rsidRPr="00706857" w14:paraId="2D0386D4" w14:textId="77777777" w:rsidTr="00786FE5">
              <w:trPr>
                <w:ins w:id="506" w:author="Gabriella Meltzer" w:date="2024-01-02T23:39:00Z"/>
              </w:trPr>
              <w:tc>
                <w:tcPr>
                  <w:tcW w:w="3420" w:type="dxa"/>
                  <w:vMerge/>
                  <w:tcBorders>
                    <w:left w:val="single" w:sz="2" w:space="0" w:color="auto"/>
                  </w:tcBorders>
                </w:tcPr>
                <w:p w14:paraId="1DD89059" w14:textId="77777777" w:rsidR="00706857" w:rsidRPr="00706857" w:rsidRDefault="00706857" w:rsidP="00706857">
                  <w:pPr>
                    <w:spacing w:after="200"/>
                    <w:rPr>
                      <w:ins w:id="507" w:author="Gabriella Meltzer" w:date="2024-01-02T23:39:00Z"/>
                      <w:rFonts w:ascii="Arial" w:hAnsi="Arial" w:cs="Arial"/>
                      <w:sz w:val="20"/>
                      <w:szCs w:val="20"/>
                    </w:rPr>
                  </w:pPr>
                </w:p>
              </w:tc>
              <w:tc>
                <w:tcPr>
                  <w:tcW w:w="3420" w:type="dxa"/>
                  <w:vMerge/>
                  <w:tcBorders>
                    <w:left w:val="single" w:sz="2" w:space="0" w:color="auto"/>
                  </w:tcBorders>
                </w:tcPr>
                <w:p w14:paraId="1826754F" w14:textId="77777777" w:rsidR="00706857" w:rsidRPr="00706857" w:rsidRDefault="00706857" w:rsidP="00706857">
                  <w:pPr>
                    <w:spacing w:after="200"/>
                    <w:rPr>
                      <w:ins w:id="508" w:author="Gabriella Meltzer" w:date="2024-01-02T23:39:00Z"/>
                      <w:rFonts w:ascii="Arial" w:hAnsi="Arial" w:cs="Arial"/>
                      <w:sz w:val="20"/>
                      <w:szCs w:val="20"/>
                    </w:rPr>
                  </w:pPr>
                </w:p>
              </w:tc>
              <w:tc>
                <w:tcPr>
                  <w:tcW w:w="810" w:type="dxa"/>
                </w:tcPr>
                <w:p w14:paraId="166F1C69" w14:textId="77777777" w:rsidR="00706857" w:rsidRPr="00706857" w:rsidRDefault="00706857" w:rsidP="00706857">
                  <w:pPr>
                    <w:spacing w:after="200"/>
                    <w:rPr>
                      <w:ins w:id="509" w:author="Gabriella Meltzer" w:date="2024-01-02T23:39:00Z"/>
                      <w:rFonts w:ascii="Arial" w:hAnsi="Arial" w:cs="Arial"/>
                      <w:sz w:val="20"/>
                      <w:szCs w:val="20"/>
                    </w:rPr>
                  </w:pPr>
                  <w:ins w:id="510" w:author="Gabriella Meltzer" w:date="2024-01-02T23:39:00Z">
                    <w:r w:rsidRPr="00706857">
                      <w:rPr>
                        <w:rFonts w:ascii="Arial" w:hAnsi="Arial" w:cs="Arial"/>
                        <w:sz w:val="20"/>
                        <w:szCs w:val="20"/>
                      </w:rPr>
                      <w:t>5</w:t>
                    </w:r>
                  </w:ins>
                </w:p>
              </w:tc>
              <w:tc>
                <w:tcPr>
                  <w:tcW w:w="720" w:type="dxa"/>
                </w:tcPr>
                <w:p w14:paraId="3FA1B146" w14:textId="77777777" w:rsidR="00706857" w:rsidRPr="00706857" w:rsidRDefault="00706857" w:rsidP="00706857">
                  <w:pPr>
                    <w:spacing w:after="200"/>
                    <w:rPr>
                      <w:ins w:id="511" w:author="Gabriella Meltzer" w:date="2024-01-02T23:39:00Z"/>
                      <w:rFonts w:ascii="Arial" w:hAnsi="Arial" w:cs="Arial"/>
                      <w:sz w:val="20"/>
                      <w:szCs w:val="20"/>
                    </w:rPr>
                  </w:pPr>
                  <w:ins w:id="512" w:author="Gabriella Meltzer" w:date="2024-01-02T23:39:00Z">
                    <w:r w:rsidRPr="00706857">
                      <w:rPr>
                        <w:rFonts w:ascii="Arial" w:hAnsi="Arial" w:cs="Arial"/>
                        <w:sz w:val="20"/>
                        <w:szCs w:val="20"/>
                      </w:rPr>
                      <w:t>2.93</w:t>
                    </w:r>
                  </w:ins>
                </w:p>
              </w:tc>
              <w:tc>
                <w:tcPr>
                  <w:tcW w:w="720" w:type="dxa"/>
                </w:tcPr>
                <w:p w14:paraId="391AAF0F" w14:textId="77777777" w:rsidR="00706857" w:rsidRPr="00706857" w:rsidRDefault="00706857" w:rsidP="00706857">
                  <w:pPr>
                    <w:spacing w:after="200"/>
                    <w:rPr>
                      <w:ins w:id="513" w:author="Gabriella Meltzer" w:date="2024-01-02T23:39:00Z"/>
                      <w:rFonts w:ascii="Arial" w:hAnsi="Arial" w:cs="Arial"/>
                      <w:sz w:val="20"/>
                      <w:szCs w:val="20"/>
                    </w:rPr>
                  </w:pPr>
                  <w:ins w:id="514" w:author="Gabriella Meltzer" w:date="2024-01-02T23:39:00Z">
                    <w:r w:rsidRPr="00706857">
                      <w:rPr>
                        <w:rFonts w:ascii="Arial" w:hAnsi="Arial" w:cs="Arial"/>
                        <w:sz w:val="20"/>
                        <w:szCs w:val="20"/>
                      </w:rPr>
                      <w:t>3.94</w:t>
                    </w:r>
                  </w:ins>
                </w:p>
              </w:tc>
              <w:tc>
                <w:tcPr>
                  <w:tcW w:w="720" w:type="dxa"/>
                </w:tcPr>
                <w:p w14:paraId="4FBAAA1D" w14:textId="77777777" w:rsidR="00706857" w:rsidRPr="00706857" w:rsidRDefault="00706857" w:rsidP="00706857">
                  <w:pPr>
                    <w:spacing w:after="200"/>
                    <w:rPr>
                      <w:ins w:id="515" w:author="Gabriella Meltzer" w:date="2024-01-02T23:39:00Z"/>
                      <w:rFonts w:ascii="Arial" w:hAnsi="Arial" w:cs="Arial"/>
                      <w:sz w:val="20"/>
                      <w:szCs w:val="20"/>
                    </w:rPr>
                  </w:pPr>
                  <w:ins w:id="516" w:author="Gabriella Meltzer" w:date="2024-01-02T23:39:00Z">
                    <w:r w:rsidRPr="00706857">
                      <w:rPr>
                        <w:rFonts w:ascii="Arial" w:hAnsi="Arial" w:cs="Arial"/>
                        <w:sz w:val="20"/>
                        <w:szCs w:val="20"/>
                      </w:rPr>
                      <w:t>4.54</w:t>
                    </w:r>
                  </w:ins>
                </w:p>
              </w:tc>
              <w:tc>
                <w:tcPr>
                  <w:tcW w:w="720" w:type="dxa"/>
                </w:tcPr>
                <w:p w14:paraId="471D084E" w14:textId="77777777" w:rsidR="00706857" w:rsidRPr="00706857" w:rsidRDefault="00706857" w:rsidP="00706857">
                  <w:pPr>
                    <w:spacing w:after="200"/>
                    <w:rPr>
                      <w:ins w:id="517" w:author="Gabriella Meltzer" w:date="2024-01-02T23:39:00Z"/>
                      <w:rFonts w:ascii="Arial" w:hAnsi="Arial" w:cs="Arial"/>
                      <w:sz w:val="20"/>
                      <w:szCs w:val="20"/>
                    </w:rPr>
                  </w:pPr>
                  <w:ins w:id="518" w:author="Gabriella Meltzer" w:date="2024-01-02T23:39:00Z">
                    <w:r w:rsidRPr="00706857">
                      <w:rPr>
                        <w:rFonts w:ascii="Arial" w:hAnsi="Arial" w:cs="Arial"/>
                        <w:sz w:val="20"/>
                        <w:szCs w:val="20"/>
                      </w:rPr>
                      <w:t>5.02</w:t>
                    </w:r>
                  </w:ins>
                </w:p>
              </w:tc>
              <w:tc>
                <w:tcPr>
                  <w:tcW w:w="720" w:type="dxa"/>
                  <w:tcBorders>
                    <w:right w:val="single" w:sz="2" w:space="0" w:color="auto"/>
                  </w:tcBorders>
                </w:tcPr>
                <w:p w14:paraId="3FD47626" w14:textId="77777777" w:rsidR="00706857" w:rsidRPr="00706857" w:rsidRDefault="00706857" w:rsidP="00706857">
                  <w:pPr>
                    <w:spacing w:after="200"/>
                    <w:rPr>
                      <w:ins w:id="519" w:author="Gabriella Meltzer" w:date="2024-01-02T23:39:00Z"/>
                      <w:rFonts w:ascii="Arial" w:hAnsi="Arial" w:cs="Arial"/>
                      <w:sz w:val="20"/>
                      <w:szCs w:val="20"/>
                    </w:rPr>
                  </w:pPr>
                  <w:ins w:id="520" w:author="Gabriella Meltzer" w:date="2024-01-02T23:39:00Z">
                    <w:r w:rsidRPr="00706857">
                      <w:rPr>
                        <w:rFonts w:ascii="Arial" w:hAnsi="Arial" w:cs="Arial"/>
                        <w:sz w:val="20"/>
                        <w:szCs w:val="20"/>
                      </w:rPr>
                      <w:t>5.95</w:t>
                    </w:r>
                  </w:ins>
                </w:p>
              </w:tc>
              <w:tc>
                <w:tcPr>
                  <w:tcW w:w="720" w:type="dxa"/>
                  <w:tcBorders>
                    <w:left w:val="single" w:sz="2" w:space="0" w:color="auto"/>
                  </w:tcBorders>
                </w:tcPr>
                <w:p w14:paraId="54C5532A" w14:textId="77777777" w:rsidR="00706857" w:rsidRPr="00706857" w:rsidRDefault="00706857" w:rsidP="00706857">
                  <w:pPr>
                    <w:spacing w:after="200"/>
                    <w:rPr>
                      <w:ins w:id="521" w:author="Gabriella Meltzer" w:date="2024-01-02T23:39:00Z"/>
                      <w:rFonts w:ascii="Arial" w:hAnsi="Arial" w:cs="Arial"/>
                      <w:sz w:val="20"/>
                      <w:szCs w:val="20"/>
                    </w:rPr>
                  </w:pPr>
                  <w:ins w:id="522" w:author="Gabriella Meltzer" w:date="2024-01-02T23:39:00Z">
                    <w:r w:rsidRPr="00706857">
                      <w:rPr>
                        <w:rFonts w:ascii="Arial" w:hAnsi="Arial" w:cs="Arial"/>
                        <w:sz w:val="20"/>
                        <w:szCs w:val="20"/>
                      </w:rPr>
                      <w:t>2.87</w:t>
                    </w:r>
                  </w:ins>
                </w:p>
              </w:tc>
              <w:tc>
                <w:tcPr>
                  <w:tcW w:w="720" w:type="dxa"/>
                </w:tcPr>
                <w:p w14:paraId="3114576A" w14:textId="77777777" w:rsidR="00706857" w:rsidRPr="00706857" w:rsidRDefault="00706857" w:rsidP="00706857">
                  <w:pPr>
                    <w:spacing w:after="200"/>
                    <w:rPr>
                      <w:ins w:id="523" w:author="Gabriella Meltzer" w:date="2024-01-02T23:39:00Z"/>
                      <w:rFonts w:ascii="Arial" w:hAnsi="Arial" w:cs="Arial"/>
                      <w:sz w:val="20"/>
                      <w:szCs w:val="20"/>
                    </w:rPr>
                  </w:pPr>
                  <w:ins w:id="524" w:author="Gabriella Meltzer" w:date="2024-01-02T23:39:00Z">
                    <w:r w:rsidRPr="00706857">
                      <w:rPr>
                        <w:rFonts w:ascii="Arial" w:hAnsi="Arial" w:cs="Arial"/>
                        <w:sz w:val="20"/>
                        <w:szCs w:val="20"/>
                      </w:rPr>
                      <w:t>3.76</w:t>
                    </w:r>
                  </w:ins>
                </w:p>
              </w:tc>
              <w:tc>
                <w:tcPr>
                  <w:tcW w:w="720" w:type="dxa"/>
                </w:tcPr>
                <w:p w14:paraId="746A3939" w14:textId="77777777" w:rsidR="00706857" w:rsidRPr="00706857" w:rsidRDefault="00706857" w:rsidP="00706857">
                  <w:pPr>
                    <w:spacing w:after="200"/>
                    <w:rPr>
                      <w:ins w:id="525" w:author="Gabriella Meltzer" w:date="2024-01-02T23:39:00Z"/>
                      <w:rFonts w:ascii="Arial" w:hAnsi="Arial" w:cs="Arial"/>
                      <w:sz w:val="20"/>
                      <w:szCs w:val="20"/>
                    </w:rPr>
                  </w:pPr>
                  <w:ins w:id="526" w:author="Gabriella Meltzer" w:date="2024-01-02T23:39:00Z">
                    <w:r w:rsidRPr="00706857">
                      <w:rPr>
                        <w:rFonts w:ascii="Arial" w:hAnsi="Arial" w:cs="Arial"/>
                        <w:sz w:val="20"/>
                        <w:szCs w:val="20"/>
                      </w:rPr>
                      <w:t>4.44</w:t>
                    </w:r>
                  </w:ins>
                </w:p>
              </w:tc>
              <w:tc>
                <w:tcPr>
                  <w:tcW w:w="720" w:type="dxa"/>
                </w:tcPr>
                <w:p w14:paraId="2A2236FF" w14:textId="77777777" w:rsidR="00706857" w:rsidRPr="00706857" w:rsidRDefault="00706857" w:rsidP="00706857">
                  <w:pPr>
                    <w:spacing w:after="200"/>
                    <w:rPr>
                      <w:ins w:id="527" w:author="Gabriella Meltzer" w:date="2024-01-02T23:39:00Z"/>
                      <w:rFonts w:ascii="Arial" w:hAnsi="Arial" w:cs="Arial"/>
                      <w:sz w:val="20"/>
                      <w:szCs w:val="20"/>
                    </w:rPr>
                  </w:pPr>
                  <w:ins w:id="528" w:author="Gabriella Meltzer" w:date="2024-01-02T23:39:00Z">
                    <w:r w:rsidRPr="00706857">
                      <w:rPr>
                        <w:rFonts w:ascii="Arial" w:hAnsi="Arial" w:cs="Arial"/>
                        <w:sz w:val="20"/>
                        <w:szCs w:val="20"/>
                      </w:rPr>
                      <w:t>5.13</w:t>
                    </w:r>
                  </w:ins>
                </w:p>
              </w:tc>
              <w:tc>
                <w:tcPr>
                  <w:tcW w:w="720" w:type="dxa"/>
                  <w:tcBorders>
                    <w:right w:val="single" w:sz="2" w:space="0" w:color="auto"/>
                  </w:tcBorders>
                </w:tcPr>
                <w:p w14:paraId="7DA48EB4" w14:textId="77777777" w:rsidR="00706857" w:rsidRPr="00706857" w:rsidRDefault="00706857" w:rsidP="00706857">
                  <w:pPr>
                    <w:spacing w:after="200"/>
                    <w:rPr>
                      <w:ins w:id="529" w:author="Gabriella Meltzer" w:date="2024-01-02T23:39:00Z"/>
                      <w:rFonts w:ascii="Arial" w:hAnsi="Arial" w:cs="Arial"/>
                      <w:sz w:val="20"/>
                      <w:szCs w:val="20"/>
                    </w:rPr>
                  </w:pPr>
                  <w:ins w:id="530" w:author="Gabriella Meltzer" w:date="2024-01-02T23:39:00Z">
                    <w:r w:rsidRPr="00706857">
                      <w:rPr>
                        <w:rFonts w:ascii="Arial" w:hAnsi="Arial" w:cs="Arial"/>
                        <w:sz w:val="20"/>
                        <w:szCs w:val="20"/>
                      </w:rPr>
                      <w:t>6.07</w:t>
                    </w:r>
                  </w:ins>
                </w:p>
              </w:tc>
            </w:tr>
            <w:tr w:rsidR="00706857" w:rsidRPr="00706857" w14:paraId="134353F8" w14:textId="77777777" w:rsidTr="00786FE5">
              <w:trPr>
                <w:ins w:id="531" w:author="Gabriella Meltzer" w:date="2024-01-02T23:39:00Z"/>
              </w:trPr>
              <w:tc>
                <w:tcPr>
                  <w:tcW w:w="3420" w:type="dxa"/>
                  <w:vMerge/>
                  <w:tcBorders>
                    <w:left w:val="single" w:sz="2" w:space="0" w:color="auto"/>
                  </w:tcBorders>
                </w:tcPr>
                <w:p w14:paraId="7B583B2B" w14:textId="77777777" w:rsidR="00706857" w:rsidRPr="00706857" w:rsidRDefault="00706857" w:rsidP="00706857">
                  <w:pPr>
                    <w:spacing w:after="200"/>
                    <w:rPr>
                      <w:ins w:id="532" w:author="Gabriella Meltzer" w:date="2024-01-02T23:39:00Z"/>
                      <w:rFonts w:ascii="Arial" w:hAnsi="Arial" w:cs="Arial"/>
                      <w:sz w:val="20"/>
                      <w:szCs w:val="20"/>
                    </w:rPr>
                  </w:pPr>
                </w:p>
              </w:tc>
              <w:tc>
                <w:tcPr>
                  <w:tcW w:w="3420" w:type="dxa"/>
                  <w:vMerge/>
                  <w:tcBorders>
                    <w:left w:val="single" w:sz="2" w:space="0" w:color="auto"/>
                  </w:tcBorders>
                </w:tcPr>
                <w:p w14:paraId="02E2DDC1" w14:textId="77777777" w:rsidR="00706857" w:rsidRPr="00706857" w:rsidRDefault="00706857" w:rsidP="00706857">
                  <w:pPr>
                    <w:spacing w:after="200"/>
                    <w:rPr>
                      <w:ins w:id="533" w:author="Gabriella Meltzer" w:date="2024-01-02T23:39:00Z"/>
                      <w:rFonts w:ascii="Arial" w:hAnsi="Arial" w:cs="Arial"/>
                      <w:sz w:val="20"/>
                      <w:szCs w:val="20"/>
                    </w:rPr>
                  </w:pPr>
                </w:p>
              </w:tc>
              <w:tc>
                <w:tcPr>
                  <w:tcW w:w="810" w:type="dxa"/>
                </w:tcPr>
                <w:p w14:paraId="5461F5C7" w14:textId="77777777" w:rsidR="00706857" w:rsidRPr="00706857" w:rsidRDefault="00706857" w:rsidP="00706857">
                  <w:pPr>
                    <w:spacing w:after="200"/>
                    <w:rPr>
                      <w:ins w:id="534" w:author="Gabriella Meltzer" w:date="2024-01-02T23:39:00Z"/>
                      <w:rFonts w:ascii="Arial" w:hAnsi="Arial" w:cs="Arial"/>
                      <w:sz w:val="20"/>
                      <w:szCs w:val="20"/>
                    </w:rPr>
                  </w:pPr>
                  <w:ins w:id="535" w:author="Gabriella Meltzer" w:date="2024-01-02T23:39:00Z">
                    <w:r w:rsidRPr="00706857">
                      <w:rPr>
                        <w:rFonts w:ascii="Arial" w:hAnsi="Arial" w:cs="Arial"/>
                        <w:sz w:val="20"/>
                        <w:szCs w:val="20"/>
                      </w:rPr>
                      <w:t>6</w:t>
                    </w:r>
                  </w:ins>
                </w:p>
              </w:tc>
              <w:tc>
                <w:tcPr>
                  <w:tcW w:w="720" w:type="dxa"/>
                </w:tcPr>
                <w:p w14:paraId="4D1EA3C5" w14:textId="77777777" w:rsidR="00706857" w:rsidRPr="00706857" w:rsidRDefault="00706857" w:rsidP="00706857">
                  <w:pPr>
                    <w:spacing w:after="200"/>
                    <w:rPr>
                      <w:ins w:id="536" w:author="Gabriella Meltzer" w:date="2024-01-02T23:39:00Z"/>
                      <w:rFonts w:ascii="Arial" w:hAnsi="Arial" w:cs="Arial"/>
                      <w:sz w:val="20"/>
                      <w:szCs w:val="20"/>
                    </w:rPr>
                  </w:pPr>
                  <w:ins w:id="537" w:author="Gabriella Meltzer" w:date="2024-01-02T23:39:00Z">
                    <w:r w:rsidRPr="00706857">
                      <w:rPr>
                        <w:rFonts w:ascii="Arial" w:hAnsi="Arial" w:cs="Arial"/>
                        <w:sz w:val="20"/>
                        <w:szCs w:val="20"/>
                      </w:rPr>
                      <w:t>4.06</w:t>
                    </w:r>
                  </w:ins>
                </w:p>
              </w:tc>
              <w:tc>
                <w:tcPr>
                  <w:tcW w:w="720" w:type="dxa"/>
                </w:tcPr>
                <w:p w14:paraId="2B7D8A32" w14:textId="77777777" w:rsidR="00706857" w:rsidRPr="00706857" w:rsidRDefault="00706857" w:rsidP="00706857">
                  <w:pPr>
                    <w:spacing w:after="200"/>
                    <w:rPr>
                      <w:ins w:id="538" w:author="Gabriella Meltzer" w:date="2024-01-02T23:39:00Z"/>
                      <w:rFonts w:ascii="Arial" w:hAnsi="Arial" w:cs="Arial"/>
                      <w:sz w:val="20"/>
                      <w:szCs w:val="20"/>
                    </w:rPr>
                  </w:pPr>
                  <w:ins w:id="539" w:author="Gabriella Meltzer" w:date="2024-01-02T23:39:00Z">
                    <w:r w:rsidRPr="00706857">
                      <w:rPr>
                        <w:rFonts w:ascii="Arial" w:hAnsi="Arial" w:cs="Arial"/>
                        <w:sz w:val="20"/>
                        <w:szCs w:val="20"/>
                      </w:rPr>
                      <w:t>5.00</w:t>
                    </w:r>
                  </w:ins>
                </w:p>
              </w:tc>
              <w:tc>
                <w:tcPr>
                  <w:tcW w:w="720" w:type="dxa"/>
                </w:tcPr>
                <w:p w14:paraId="0A2B5A89" w14:textId="77777777" w:rsidR="00706857" w:rsidRPr="00706857" w:rsidRDefault="00706857" w:rsidP="00706857">
                  <w:pPr>
                    <w:spacing w:after="200"/>
                    <w:rPr>
                      <w:ins w:id="540" w:author="Gabriella Meltzer" w:date="2024-01-02T23:39:00Z"/>
                      <w:rFonts w:ascii="Arial" w:hAnsi="Arial" w:cs="Arial"/>
                      <w:sz w:val="20"/>
                      <w:szCs w:val="20"/>
                    </w:rPr>
                  </w:pPr>
                  <w:ins w:id="541" w:author="Gabriella Meltzer" w:date="2024-01-02T23:39:00Z">
                    <w:r w:rsidRPr="00706857">
                      <w:rPr>
                        <w:rFonts w:ascii="Arial" w:hAnsi="Arial" w:cs="Arial"/>
                        <w:sz w:val="20"/>
                        <w:szCs w:val="20"/>
                      </w:rPr>
                      <w:t>5.52</w:t>
                    </w:r>
                  </w:ins>
                </w:p>
              </w:tc>
              <w:tc>
                <w:tcPr>
                  <w:tcW w:w="720" w:type="dxa"/>
                </w:tcPr>
                <w:p w14:paraId="3C3D005A" w14:textId="77777777" w:rsidR="00706857" w:rsidRPr="00706857" w:rsidRDefault="00706857" w:rsidP="00706857">
                  <w:pPr>
                    <w:spacing w:after="200"/>
                    <w:rPr>
                      <w:ins w:id="542" w:author="Gabriella Meltzer" w:date="2024-01-02T23:39:00Z"/>
                      <w:rFonts w:ascii="Arial" w:hAnsi="Arial" w:cs="Arial"/>
                      <w:sz w:val="20"/>
                      <w:szCs w:val="20"/>
                    </w:rPr>
                  </w:pPr>
                  <w:ins w:id="543" w:author="Gabriella Meltzer" w:date="2024-01-02T23:39:00Z">
                    <w:r w:rsidRPr="00706857">
                      <w:rPr>
                        <w:rFonts w:ascii="Arial" w:hAnsi="Arial" w:cs="Arial"/>
                        <w:sz w:val="20"/>
                        <w:szCs w:val="20"/>
                      </w:rPr>
                      <w:t>6.05</w:t>
                    </w:r>
                  </w:ins>
                </w:p>
              </w:tc>
              <w:tc>
                <w:tcPr>
                  <w:tcW w:w="720" w:type="dxa"/>
                  <w:tcBorders>
                    <w:right w:val="single" w:sz="2" w:space="0" w:color="auto"/>
                  </w:tcBorders>
                </w:tcPr>
                <w:p w14:paraId="0B435A96" w14:textId="77777777" w:rsidR="00706857" w:rsidRPr="00706857" w:rsidRDefault="00706857" w:rsidP="00706857">
                  <w:pPr>
                    <w:spacing w:after="200"/>
                    <w:rPr>
                      <w:ins w:id="544" w:author="Gabriella Meltzer" w:date="2024-01-02T23:39:00Z"/>
                      <w:rFonts w:ascii="Arial" w:hAnsi="Arial" w:cs="Arial"/>
                      <w:sz w:val="20"/>
                      <w:szCs w:val="20"/>
                    </w:rPr>
                  </w:pPr>
                  <w:ins w:id="545" w:author="Gabriella Meltzer" w:date="2024-01-02T23:39:00Z">
                    <w:r w:rsidRPr="00706857">
                      <w:rPr>
                        <w:rFonts w:ascii="Arial" w:hAnsi="Arial" w:cs="Arial"/>
                        <w:sz w:val="20"/>
                        <w:szCs w:val="20"/>
                      </w:rPr>
                      <w:t>6.89</w:t>
                    </w:r>
                  </w:ins>
                </w:p>
              </w:tc>
              <w:tc>
                <w:tcPr>
                  <w:tcW w:w="720" w:type="dxa"/>
                  <w:tcBorders>
                    <w:left w:val="single" w:sz="2" w:space="0" w:color="auto"/>
                  </w:tcBorders>
                </w:tcPr>
                <w:p w14:paraId="31F6D075" w14:textId="77777777" w:rsidR="00706857" w:rsidRPr="00706857" w:rsidRDefault="00706857" w:rsidP="00706857">
                  <w:pPr>
                    <w:spacing w:after="200"/>
                    <w:rPr>
                      <w:ins w:id="546" w:author="Gabriella Meltzer" w:date="2024-01-02T23:39:00Z"/>
                      <w:rFonts w:ascii="Arial" w:hAnsi="Arial" w:cs="Arial"/>
                      <w:sz w:val="20"/>
                      <w:szCs w:val="20"/>
                    </w:rPr>
                  </w:pPr>
                  <w:ins w:id="547" w:author="Gabriella Meltzer" w:date="2024-01-02T23:39:00Z">
                    <w:r w:rsidRPr="00706857">
                      <w:rPr>
                        <w:rFonts w:ascii="Arial" w:hAnsi="Arial" w:cs="Arial"/>
                        <w:sz w:val="20"/>
                        <w:szCs w:val="20"/>
                      </w:rPr>
                      <w:t>3.84</w:t>
                    </w:r>
                  </w:ins>
                </w:p>
              </w:tc>
              <w:tc>
                <w:tcPr>
                  <w:tcW w:w="720" w:type="dxa"/>
                </w:tcPr>
                <w:p w14:paraId="64A7F989" w14:textId="77777777" w:rsidR="00706857" w:rsidRPr="00706857" w:rsidRDefault="00706857" w:rsidP="00706857">
                  <w:pPr>
                    <w:spacing w:after="200"/>
                    <w:rPr>
                      <w:ins w:id="548" w:author="Gabriella Meltzer" w:date="2024-01-02T23:39:00Z"/>
                      <w:rFonts w:ascii="Arial" w:hAnsi="Arial" w:cs="Arial"/>
                      <w:sz w:val="20"/>
                      <w:szCs w:val="20"/>
                    </w:rPr>
                  </w:pPr>
                  <w:ins w:id="549" w:author="Gabriella Meltzer" w:date="2024-01-02T23:39:00Z">
                    <w:r w:rsidRPr="00706857">
                      <w:rPr>
                        <w:rFonts w:ascii="Arial" w:hAnsi="Arial" w:cs="Arial"/>
                        <w:sz w:val="20"/>
                        <w:szCs w:val="20"/>
                      </w:rPr>
                      <w:t>4.77</w:t>
                    </w:r>
                  </w:ins>
                </w:p>
              </w:tc>
              <w:tc>
                <w:tcPr>
                  <w:tcW w:w="720" w:type="dxa"/>
                </w:tcPr>
                <w:p w14:paraId="1B1CDF3A" w14:textId="77777777" w:rsidR="00706857" w:rsidRPr="00706857" w:rsidRDefault="00706857" w:rsidP="00706857">
                  <w:pPr>
                    <w:spacing w:after="200"/>
                    <w:rPr>
                      <w:ins w:id="550" w:author="Gabriella Meltzer" w:date="2024-01-02T23:39:00Z"/>
                      <w:rFonts w:ascii="Arial" w:hAnsi="Arial" w:cs="Arial"/>
                      <w:sz w:val="20"/>
                      <w:szCs w:val="20"/>
                    </w:rPr>
                  </w:pPr>
                  <w:ins w:id="551" w:author="Gabriella Meltzer" w:date="2024-01-02T23:39:00Z">
                    <w:r w:rsidRPr="00706857">
                      <w:rPr>
                        <w:rFonts w:ascii="Arial" w:hAnsi="Arial" w:cs="Arial"/>
                        <w:sz w:val="20"/>
                        <w:szCs w:val="20"/>
                      </w:rPr>
                      <w:t>5.35</w:t>
                    </w:r>
                  </w:ins>
                </w:p>
              </w:tc>
              <w:tc>
                <w:tcPr>
                  <w:tcW w:w="720" w:type="dxa"/>
                </w:tcPr>
                <w:p w14:paraId="3DAC8179" w14:textId="77777777" w:rsidR="00706857" w:rsidRPr="00706857" w:rsidRDefault="00706857" w:rsidP="00706857">
                  <w:pPr>
                    <w:spacing w:after="200"/>
                    <w:rPr>
                      <w:ins w:id="552" w:author="Gabriella Meltzer" w:date="2024-01-02T23:39:00Z"/>
                      <w:rFonts w:ascii="Arial" w:hAnsi="Arial" w:cs="Arial"/>
                      <w:sz w:val="20"/>
                      <w:szCs w:val="20"/>
                    </w:rPr>
                  </w:pPr>
                  <w:ins w:id="553" w:author="Gabriella Meltzer" w:date="2024-01-02T23:39:00Z">
                    <w:r w:rsidRPr="00706857">
                      <w:rPr>
                        <w:rFonts w:ascii="Arial" w:hAnsi="Arial" w:cs="Arial"/>
                        <w:sz w:val="20"/>
                        <w:szCs w:val="20"/>
                      </w:rPr>
                      <w:t>6.10</w:t>
                    </w:r>
                  </w:ins>
                </w:p>
              </w:tc>
              <w:tc>
                <w:tcPr>
                  <w:tcW w:w="720" w:type="dxa"/>
                  <w:tcBorders>
                    <w:right w:val="single" w:sz="2" w:space="0" w:color="auto"/>
                  </w:tcBorders>
                </w:tcPr>
                <w:p w14:paraId="1DEFCAC9" w14:textId="77777777" w:rsidR="00706857" w:rsidRPr="00706857" w:rsidRDefault="00706857" w:rsidP="00706857">
                  <w:pPr>
                    <w:spacing w:after="200"/>
                    <w:rPr>
                      <w:ins w:id="554" w:author="Gabriella Meltzer" w:date="2024-01-02T23:39:00Z"/>
                      <w:rFonts w:ascii="Arial" w:hAnsi="Arial" w:cs="Arial"/>
                      <w:sz w:val="20"/>
                      <w:szCs w:val="20"/>
                    </w:rPr>
                  </w:pPr>
                  <w:ins w:id="555" w:author="Gabriella Meltzer" w:date="2024-01-02T23:39:00Z">
                    <w:r w:rsidRPr="00706857">
                      <w:rPr>
                        <w:rFonts w:ascii="Arial" w:hAnsi="Arial" w:cs="Arial"/>
                        <w:sz w:val="20"/>
                        <w:szCs w:val="20"/>
                      </w:rPr>
                      <w:t>6.99</w:t>
                    </w:r>
                  </w:ins>
                </w:p>
              </w:tc>
            </w:tr>
            <w:tr w:rsidR="00706857" w:rsidRPr="00706857" w14:paraId="5C685AD2" w14:textId="77777777" w:rsidTr="00786FE5">
              <w:trPr>
                <w:ins w:id="556" w:author="Gabriella Meltzer" w:date="2024-01-02T23:39:00Z"/>
              </w:trPr>
              <w:tc>
                <w:tcPr>
                  <w:tcW w:w="3420" w:type="dxa"/>
                  <w:vMerge/>
                  <w:tcBorders>
                    <w:left w:val="single" w:sz="2" w:space="0" w:color="auto"/>
                  </w:tcBorders>
                </w:tcPr>
                <w:p w14:paraId="18F9077F" w14:textId="77777777" w:rsidR="00706857" w:rsidRPr="00706857" w:rsidRDefault="00706857" w:rsidP="00706857">
                  <w:pPr>
                    <w:spacing w:after="200"/>
                    <w:rPr>
                      <w:ins w:id="557" w:author="Gabriella Meltzer" w:date="2024-01-02T23:39:00Z"/>
                      <w:rFonts w:ascii="Arial" w:hAnsi="Arial" w:cs="Arial"/>
                      <w:sz w:val="20"/>
                      <w:szCs w:val="20"/>
                    </w:rPr>
                  </w:pPr>
                </w:p>
              </w:tc>
              <w:tc>
                <w:tcPr>
                  <w:tcW w:w="3420" w:type="dxa"/>
                  <w:vMerge/>
                  <w:tcBorders>
                    <w:left w:val="single" w:sz="2" w:space="0" w:color="auto"/>
                  </w:tcBorders>
                </w:tcPr>
                <w:p w14:paraId="24A141AB" w14:textId="77777777" w:rsidR="00706857" w:rsidRPr="00706857" w:rsidRDefault="00706857" w:rsidP="00706857">
                  <w:pPr>
                    <w:spacing w:after="200"/>
                    <w:rPr>
                      <w:ins w:id="558" w:author="Gabriella Meltzer" w:date="2024-01-02T23:39:00Z"/>
                      <w:rFonts w:ascii="Arial" w:hAnsi="Arial" w:cs="Arial"/>
                      <w:sz w:val="20"/>
                      <w:szCs w:val="20"/>
                    </w:rPr>
                  </w:pPr>
                </w:p>
              </w:tc>
              <w:tc>
                <w:tcPr>
                  <w:tcW w:w="810" w:type="dxa"/>
                </w:tcPr>
                <w:p w14:paraId="59610F3E" w14:textId="77777777" w:rsidR="00706857" w:rsidRPr="00706857" w:rsidRDefault="00706857" w:rsidP="00706857">
                  <w:pPr>
                    <w:spacing w:after="200"/>
                    <w:rPr>
                      <w:ins w:id="559" w:author="Gabriella Meltzer" w:date="2024-01-02T23:39:00Z"/>
                      <w:rFonts w:ascii="Arial" w:hAnsi="Arial" w:cs="Arial"/>
                      <w:sz w:val="20"/>
                      <w:szCs w:val="20"/>
                    </w:rPr>
                  </w:pPr>
                  <w:ins w:id="560" w:author="Gabriella Meltzer" w:date="2024-01-02T23:39:00Z">
                    <w:r w:rsidRPr="00706857">
                      <w:rPr>
                        <w:rFonts w:ascii="Arial" w:hAnsi="Arial" w:cs="Arial"/>
                        <w:sz w:val="20"/>
                        <w:szCs w:val="20"/>
                      </w:rPr>
                      <w:t>7</w:t>
                    </w:r>
                  </w:ins>
                </w:p>
              </w:tc>
              <w:tc>
                <w:tcPr>
                  <w:tcW w:w="720" w:type="dxa"/>
                </w:tcPr>
                <w:p w14:paraId="7B929A5B" w14:textId="77777777" w:rsidR="00706857" w:rsidRPr="00706857" w:rsidRDefault="00706857" w:rsidP="00706857">
                  <w:pPr>
                    <w:spacing w:after="200"/>
                    <w:rPr>
                      <w:ins w:id="561" w:author="Gabriella Meltzer" w:date="2024-01-02T23:39:00Z"/>
                      <w:rFonts w:ascii="Arial" w:hAnsi="Arial" w:cs="Arial"/>
                      <w:sz w:val="20"/>
                      <w:szCs w:val="20"/>
                    </w:rPr>
                  </w:pPr>
                  <w:ins w:id="562" w:author="Gabriella Meltzer" w:date="2024-01-02T23:39:00Z">
                    <w:r w:rsidRPr="00706857">
                      <w:rPr>
                        <w:rFonts w:ascii="Arial" w:hAnsi="Arial" w:cs="Arial"/>
                        <w:sz w:val="20"/>
                        <w:szCs w:val="20"/>
                      </w:rPr>
                      <w:t>4.90</w:t>
                    </w:r>
                  </w:ins>
                </w:p>
              </w:tc>
              <w:tc>
                <w:tcPr>
                  <w:tcW w:w="720" w:type="dxa"/>
                </w:tcPr>
                <w:p w14:paraId="42389749" w14:textId="77777777" w:rsidR="00706857" w:rsidRPr="00706857" w:rsidRDefault="00706857" w:rsidP="00706857">
                  <w:pPr>
                    <w:spacing w:after="200"/>
                    <w:rPr>
                      <w:ins w:id="563" w:author="Gabriella Meltzer" w:date="2024-01-02T23:39:00Z"/>
                      <w:rFonts w:ascii="Arial" w:hAnsi="Arial" w:cs="Arial"/>
                      <w:sz w:val="20"/>
                      <w:szCs w:val="20"/>
                    </w:rPr>
                  </w:pPr>
                  <w:ins w:id="564" w:author="Gabriella Meltzer" w:date="2024-01-02T23:39:00Z">
                    <w:r w:rsidRPr="00706857">
                      <w:rPr>
                        <w:rFonts w:ascii="Arial" w:hAnsi="Arial" w:cs="Arial"/>
                        <w:sz w:val="20"/>
                        <w:szCs w:val="20"/>
                      </w:rPr>
                      <w:t>5.83</w:t>
                    </w:r>
                  </w:ins>
                </w:p>
              </w:tc>
              <w:tc>
                <w:tcPr>
                  <w:tcW w:w="720" w:type="dxa"/>
                </w:tcPr>
                <w:p w14:paraId="101099AC" w14:textId="77777777" w:rsidR="00706857" w:rsidRPr="00706857" w:rsidRDefault="00706857" w:rsidP="00706857">
                  <w:pPr>
                    <w:spacing w:after="200"/>
                    <w:rPr>
                      <w:ins w:id="565" w:author="Gabriella Meltzer" w:date="2024-01-02T23:39:00Z"/>
                      <w:rFonts w:ascii="Arial" w:hAnsi="Arial" w:cs="Arial"/>
                      <w:sz w:val="20"/>
                      <w:szCs w:val="20"/>
                    </w:rPr>
                  </w:pPr>
                  <w:ins w:id="566" w:author="Gabriella Meltzer" w:date="2024-01-02T23:39:00Z">
                    <w:r w:rsidRPr="00706857">
                      <w:rPr>
                        <w:rFonts w:ascii="Arial" w:hAnsi="Arial" w:cs="Arial"/>
                        <w:sz w:val="20"/>
                        <w:szCs w:val="20"/>
                      </w:rPr>
                      <w:t>6.40</w:t>
                    </w:r>
                  </w:ins>
                </w:p>
              </w:tc>
              <w:tc>
                <w:tcPr>
                  <w:tcW w:w="720" w:type="dxa"/>
                </w:tcPr>
                <w:p w14:paraId="67E42044" w14:textId="77777777" w:rsidR="00706857" w:rsidRPr="00706857" w:rsidRDefault="00706857" w:rsidP="00706857">
                  <w:pPr>
                    <w:spacing w:after="200"/>
                    <w:rPr>
                      <w:ins w:id="567" w:author="Gabriella Meltzer" w:date="2024-01-02T23:39:00Z"/>
                      <w:rFonts w:ascii="Arial" w:hAnsi="Arial" w:cs="Arial"/>
                      <w:sz w:val="20"/>
                      <w:szCs w:val="20"/>
                    </w:rPr>
                  </w:pPr>
                  <w:ins w:id="568" w:author="Gabriella Meltzer" w:date="2024-01-02T23:39:00Z">
                    <w:r w:rsidRPr="00706857">
                      <w:rPr>
                        <w:rFonts w:ascii="Arial" w:hAnsi="Arial" w:cs="Arial"/>
                        <w:sz w:val="20"/>
                        <w:szCs w:val="20"/>
                      </w:rPr>
                      <w:t>6.88</w:t>
                    </w:r>
                  </w:ins>
                </w:p>
              </w:tc>
              <w:tc>
                <w:tcPr>
                  <w:tcW w:w="720" w:type="dxa"/>
                  <w:tcBorders>
                    <w:right w:val="single" w:sz="2" w:space="0" w:color="auto"/>
                  </w:tcBorders>
                </w:tcPr>
                <w:p w14:paraId="35B6C72A" w14:textId="77777777" w:rsidR="00706857" w:rsidRPr="00706857" w:rsidRDefault="00706857" w:rsidP="00706857">
                  <w:pPr>
                    <w:spacing w:after="200"/>
                    <w:rPr>
                      <w:ins w:id="569" w:author="Gabriella Meltzer" w:date="2024-01-02T23:39:00Z"/>
                      <w:rFonts w:ascii="Arial" w:hAnsi="Arial" w:cs="Arial"/>
                      <w:sz w:val="20"/>
                      <w:szCs w:val="20"/>
                    </w:rPr>
                  </w:pPr>
                  <w:ins w:id="570" w:author="Gabriella Meltzer" w:date="2024-01-02T23:39:00Z">
                    <w:r w:rsidRPr="00706857">
                      <w:rPr>
                        <w:rFonts w:ascii="Arial" w:hAnsi="Arial" w:cs="Arial"/>
                        <w:sz w:val="20"/>
                        <w:szCs w:val="20"/>
                      </w:rPr>
                      <w:t>7.73</w:t>
                    </w:r>
                  </w:ins>
                </w:p>
              </w:tc>
              <w:tc>
                <w:tcPr>
                  <w:tcW w:w="720" w:type="dxa"/>
                  <w:tcBorders>
                    <w:left w:val="single" w:sz="2" w:space="0" w:color="auto"/>
                  </w:tcBorders>
                </w:tcPr>
                <w:p w14:paraId="400376C4" w14:textId="77777777" w:rsidR="00706857" w:rsidRPr="00706857" w:rsidRDefault="00706857" w:rsidP="00706857">
                  <w:pPr>
                    <w:spacing w:after="200"/>
                    <w:rPr>
                      <w:ins w:id="571" w:author="Gabriella Meltzer" w:date="2024-01-02T23:39:00Z"/>
                      <w:rFonts w:ascii="Arial" w:hAnsi="Arial" w:cs="Arial"/>
                      <w:sz w:val="20"/>
                      <w:szCs w:val="20"/>
                    </w:rPr>
                  </w:pPr>
                  <w:ins w:id="572" w:author="Gabriella Meltzer" w:date="2024-01-02T23:39:00Z">
                    <w:r w:rsidRPr="00706857">
                      <w:rPr>
                        <w:rFonts w:ascii="Arial" w:hAnsi="Arial" w:cs="Arial"/>
                        <w:sz w:val="20"/>
                        <w:szCs w:val="20"/>
                      </w:rPr>
                      <w:t>4.89</w:t>
                    </w:r>
                  </w:ins>
                </w:p>
              </w:tc>
              <w:tc>
                <w:tcPr>
                  <w:tcW w:w="720" w:type="dxa"/>
                </w:tcPr>
                <w:p w14:paraId="5FF0153E" w14:textId="77777777" w:rsidR="00706857" w:rsidRPr="00706857" w:rsidRDefault="00706857" w:rsidP="00706857">
                  <w:pPr>
                    <w:spacing w:after="200"/>
                    <w:rPr>
                      <w:ins w:id="573" w:author="Gabriella Meltzer" w:date="2024-01-02T23:39:00Z"/>
                      <w:rFonts w:ascii="Arial" w:hAnsi="Arial" w:cs="Arial"/>
                      <w:sz w:val="20"/>
                      <w:szCs w:val="20"/>
                    </w:rPr>
                  </w:pPr>
                  <w:ins w:id="574" w:author="Gabriella Meltzer" w:date="2024-01-02T23:39:00Z">
                    <w:r w:rsidRPr="00706857">
                      <w:rPr>
                        <w:rFonts w:ascii="Arial" w:hAnsi="Arial" w:cs="Arial"/>
                        <w:sz w:val="20"/>
                        <w:szCs w:val="20"/>
                      </w:rPr>
                      <w:t>5.77</w:t>
                    </w:r>
                  </w:ins>
                </w:p>
              </w:tc>
              <w:tc>
                <w:tcPr>
                  <w:tcW w:w="720" w:type="dxa"/>
                </w:tcPr>
                <w:p w14:paraId="186BD5C6" w14:textId="77777777" w:rsidR="00706857" w:rsidRPr="00706857" w:rsidRDefault="00706857" w:rsidP="00706857">
                  <w:pPr>
                    <w:spacing w:after="200"/>
                    <w:rPr>
                      <w:ins w:id="575" w:author="Gabriella Meltzer" w:date="2024-01-02T23:39:00Z"/>
                      <w:rFonts w:ascii="Arial" w:hAnsi="Arial" w:cs="Arial"/>
                      <w:sz w:val="20"/>
                      <w:szCs w:val="20"/>
                    </w:rPr>
                  </w:pPr>
                  <w:ins w:id="576" w:author="Gabriella Meltzer" w:date="2024-01-02T23:39:00Z">
                    <w:r w:rsidRPr="00706857">
                      <w:rPr>
                        <w:rFonts w:ascii="Arial" w:hAnsi="Arial" w:cs="Arial"/>
                        <w:sz w:val="20"/>
                        <w:szCs w:val="20"/>
                      </w:rPr>
                      <w:t>6.40</w:t>
                    </w:r>
                  </w:ins>
                </w:p>
              </w:tc>
              <w:tc>
                <w:tcPr>
                  <w:tcW w:w="720" w:type="dxa"/>
                </w:tcPr>
                <w:p w14:paraId="7BF4D622" w14:textId="77777777" w:rsidR="00706857" w:rsidRPr="00706857" w:rsidRDefault="00706857" w:rsidP="00706857">
                  <w:pPr>
                    <w:spacing w:after="200"/>
                    <w:rPr>
                      <w:ins w:id="577" w:author="Gabriella Meltzer" w:date="2024-01-02T23:39:00Z"/>
                      <w:rFonts w:ascii="Arial" w:hAnsi="Arial" w:cs="Arial"/>
                      <w:sz w:val="20"/>
                      <w:szCs w:val="20"/>
                    </w:rPr>
                  </w:pPr>
                  <w:ins w:id="578" w:author="Gabriella Meltzer" w:date="2024-01-02T23:39:00Z">
                    <w:r w:rsidRPr="00706857">
                      <w:rPr>
                        <w:rFonts w:ascii="Arial" w:hAnsi="Arial" w:cs="Arial"/>
                        <w:sz w:val="20"/>
                        <w:szCs w:val="20"/>
                      </w:rPr>
                      <w:t>6.98</w:t>
                    </w:r>
                  </w:ins>
                </w:p>
              </w:tc>
              <w:tc>
                <w:tcPr>
                  <w:tcW w:w="720" w:type="dxa"/>
                  <w:tcBorders>
                    <w:right w:val="single" w:sz="2" w:space="0" w:color="auto"/>
                  </w:tcBorders>
                </w:tcPr>
                <w:p w14:paraId="7AC7C1F2" w14:textId="77777777" w:rsidR="00706857" w:rsidRPr="00706857" w:rsidRDefault="00706857" w:rsidP="00706857">
                  <w:pPr>
                    <w:spacing w:after="200"/>
                    <w:rPr>
                      <w:ins w:id="579" w:author="Gabriella Meltzer" w:date="2024-01-02T23:39:00Z"/>
                      <w:rFonts w:ascii="Arial" w:hAnsi="Arial" w:cs="Arial"/>
                      <w:sz w:val="20"/>
                      <w:szCs w:val="20"/>
                    </w:rPr>
                  </w:pPr>
                  <w:ins w:id="580" w:author="Gabriella Meltzer" w:date="2024-01-02T23:39:00Z">
                    <w:r w:rsidRPr="00706857">
                      <w:rPr>
                        <w:rFonts w:ascii="Arial" w:hAnsi="Arial" w:cs="Arial"/>
                        <w:sz w:val="20"/>
                        <w:szCs w:val="20"/>
                      </w:rPr>
                      <w:t>7.91</w:t>
                    </w:r>
                  </w:ins>
                </w:p>
              </w:tc>
            </w:tr>
            <w:tr w:rsidR="00706857" w:rsidRPr="00706857" w14:paraId="543DB591" w14:textId="77777777" w:rsidTr="00786FE5">
              <w:trPr>
                <w:ins w:id="581" w:author="Gabriella Meltzer" w:date="2024-01-02T23:39:00Z"/>
              </w:trPr>
              <w:tc>
                <w:tcPr>
                  <w:tcW w:w="3420" w:type="dxa"/>
                  <w:vMerge/>
                  <w:tcBorders>
                    <w:left w:val="single" w:sz="2" w:space="0" w:color="auto"/>
                    <w:bottom w:val="single" w:sz="4" w:space="0" w:color="auto"/>
                  </w:tcBorders>
                </w:tcPr>
                <w:p w14:paraId="2A711883" w14:textId="77777777" w:rsidR="00706857" w:rsidRPr="00706857" w:rsidRDefault="00706857" w:rsidP="00706857">
                  <w:pPr>
                    <w:spacing w:after="200"/>
                    <w:rPr>
                      <w:ins w:id="582" w:author="Gabriella Meltzer" w:date="2024-01-02T23:39:00Z"/>
                      <w:rFonts w:ascii="Arial" w:hAnsi="Arial" w:cs="Arial"/>
                      <w:sz w:val="20"/>
                      <w:szCs w:val="20"/>
                    </w:rPr>
                  </w:pPr>
                </w:p>
              </w:tc>
              <w:tc>
                <w:tcPr>
                  <w:tcW w:w="3420" w:type="dxa"/>
                  <w:vMerge/>
                  <w:tcBorders>
                    <w:left w:val="single" w:sz="2" w:space="0" w:color="auto"/>
                    <w:bottom w:val="single" w:sz="4" w:space="0" w:color="auto"/>
                  </w:tcBorders>
                </w:tcPr>
                <w:p w14:paraId="4FC6147C" w14:textId="77777777" w:rsidR="00706857" w:rsidRPr="00706857" w:rsidRDefault="00706857" w:rsidP="00706857">
                  <w:pPr>
                    <w:spacing w:after="200"/>
                    <w:rPr>
                      <w:ins w:id="583" w:author="Gabriella Meltzer" w:date="2024-01-02T23:39:00Z"/>
                      <w:rFonts w:ascii="Arial" w:hAnsi="Arial" w:cs="Arial"/>
                      <w:sz w:val="20"/>
                      <w:szCs w:val="20"/>
                    </w:rPr>
                  </w:pPr>
                </w:p>
              </w:tc>
              <w:tc>
                <w:tcPr>
                  <w:tcW w:w="810" w:type="dxa"/>
                  <w:tcBorders>
                    <w:bottom w:val="single" w:sz="4" w:space="0" w:color="auto"/>
                  </w:tcBorders>
                </w:tcPr>
                <w:p w14:paraId="7D0CAA0A" w14:textId="77777777" w:rsidR="00706857" w:rsidRPr="00706857" w:rsidRDefault="00706857" w:rsidP="00706857">
                  <w:pPr>
                    <w:spacing w:after="200"/>
                    <w:rPr>
                      <w:ins w:id="584" w:author="Gabriella Meltzer" w:date="2024-01-02T23:39:00Z"/>
                      <w:rFonts w:ascii="Arial" w:hAnsi="Arial" w:cs="Arial"/>
                      <w:sz w:val="20"/>
                      <w:szCs w:val="20"/>
                    </w:rPr>
                  </w:pPr>
                  <w:ins w:id="585" w:author="Gabriella Meltzer" w:date="2024-01-02T23:39:00Z">
                    <w:r w:rsidRPr="00706857">
                      <w:rPr>
                        <w:rFonts w:ascii="Arial" w:hAnsi="Arial" w:cs="Arial"/>
                        <w:sz w:val="20"/>
                        <w:szCs w:val="20"/>
                      </w:rPr>
                      <w:t>8</w:t>
                    </w:r>
                  </w:ins>
                </w:p>
              </w:tc>
              <w:tc>
                <w:tcPr>
                  <w:tcW w:w="720" w:type="dxa"/>
                  <w:tcBorders>
                    <w:bottom w:val="single" w:sz="4" w:space="0" w:color="auto"/>
                  </w:tcBorders>
                </w:tcPr>
                <w:p w14:paraId="69E44F65" w14:textId="77777777" w:rsidR="00706857" w:rsidRPr="00706857" w:rsidRDefault="00706857" w:rsidP="00706857">
                  <w:pPr>
                    <w:spacing w:after="200"/>
                    <w:rPr>
                      <w:ins w:id="586" w:author="Gabriella Meltzer" w:date="2024-01-02T23:39:00Z"/>
                      <w:rFonts w:ascii="Arial" w:hAnsi="Arial" w:cs="Arial"/>
                      <w:sz w:val="20"/>
                      <w:szCs w:val="20"/>
                    </w:rPr>
                  </w:pPr>
                  <w:ins w:id="587" w:author="Gabriella Meltzer" w:date="2024-01-02T23:39:00Z">
                    <w:r w:rsidRPr="00706857">
                      <w:rPr>
                        <w:rFonts w:ascii="Arial" w:hAnsi="Arial" w:cs="Arial"/>
                        <w:sz w:val="20"/>
                        <w:szCs w:val="20"/>
                      </w:rPr>
                      <w:t>5.92</w:t>
                    </w:r>
                  </w:ins>
                </w:p>
              </w:tc>
              <w:tc>
                <w:tcPr>
                  <w:tcW w:w="720" w:type="dxa"/>
                  <w:tcBorders>
                    <w:bottom w:val="single" w:sz="4" w:space="0" w:color="auto"/>
                  </w:tcBorders>
                </w:tcPr>
                <w:p w14:paraId="76C6C901" w14:textId="77777777" w:rsidR="00706857" w:rsidRPr="00706857" w:rsidRDefault="00706857" w:rsidP="00706857">
                  <w:pPr>
                    <w:spacing w:after="200"/>
                    <w:rPr>
                      <w:ins w:id="588" w:author="Gabriella Meltzer" w:date="2024-01-02T23:39:00Z"/>
                      <w:rFonts w:ascii="Arial" w:hAnsi="Arial" w:cs="Arial"/>
                      <w:sz w:val="20"/>
                      <w:szCs w:val="20"/>
                    </w:rPr>
                  </w:pPr>
                  <w:ins w:id="589" w:author="Gabriella Meltzer" w:date="2024-01-02T23:39:00Z">
                    <w:r w:rsidRPr="00706857">
                      <w:rPr>
                        <w:rFonts w:ascii="Arial" w:hAnsi="Arial" w:cs="Arial"/>
                        <w:sz w:val="20"/>
                        <w:szCs w:val="20"/>
                      </w:rPr>
                      <w:t>6.87</w:t>
                    </w:r>
                  </w:ins>
                </w:p>
              </w:tc>
              <w:tc>
                <w:tcPr>
                  <w:tcW w:w="720" w:type="dxa"/>
                  <w:tcBorders>
                    <w:bottom w:val="single" w:sz="4" w:space="0" w:color="auto"/>
                  </w:tcBorders>
                </w:tcPr>
                <w:p w14:paraId="431A1A1C" w14:textId="77777777" w:rsidR="00706857" w:rsidRPr="00706857" w:rsidRDefault="00706857" w:rsidP="00706857">
                  <w:pPr>
                    <w:spacing w:after="200"/>
                    <w:rPr>
                      <w:ins w:id="590" w:author="Gabriella Meltzer" w:date="2024-01-02T23:39:00Z"/>
                      <w:rFonts w:ascii="Arial" w:hAnsi="Arial" w:cs="Arial"/>
                      <w:sz w:val="20"/>
                      <w:szCs w:val="20"/>
                    </w:rPr>
                  </w:pPr>
                  <w:ins w:id="591" w:author="Gabriella Meltzer" w:date="2024-01-02T23:39:00Z">
                    <w:r w:rsidRPr="00706857">
                      <w:rPr>
                        <w:rFonts w:ascii="Arial" w:hAnsi="Arial" w:cs="Arial"/>
                        <w:sz w:val="20"/>
                        <w:szCs w:val="20"/>
                      </w:rPr>
                      <w:t>7.39</w:t>
                    </w:r>
                  </w:ins>
                </w:p>
              </w:tc>
              <w:tc>
                <w:tcPr>
                  <w:tcW w:w="720" w:type="dxa"/>
                  <w:tcBorders>
                    <w:bottom w:val="single" w:sz="4" w:space="0" w:color="auto"/>
                  </w:tcBorders>
                </w:tcPr>
                <w:p w14:paraId="5B6869A1" w14:textId="77777777" w:rsidR="00706857" w:rsidRPr="00706857" w:rsidRDefault="00706857" w:rsidP="00706857">
                  <w:pPr>
                    <w:spacing w:after="200"/>
                    <w:rPr>
                      <w:ins w:id="592" w:author="Gabriella Meltzer" w:date="2024-01-02T23:39:00Z"/>
                      <w:rFonts w:ascii="Arial" w:hAnsi="Arial" w:cs="Arial"/>
                      <w:sz w:val="20"/>
                      <w:szCs w:val="20"/>
                    </w:rPr>
                  </w:pPr>
                  <w:ins w:id="593" w:author="Gabriella Meltzer" w:date="2024-01-02T23:39:00Z">
                    <w:r w:rsidRPr="00706857">
                      <w:rPr>
                        <w:rFonts w:ascii="Arial" w:hAnsi="Arial" w:cs="Arial"/>
                        <w:sz w:val="20"/>
                        <w:szCs w:val="20"/>
                      </w:rPr>
                      <w:t>7.90</w:t>
                    </w:r>
                  </w:ins>
                </w:p>
              </w:tc>
              <w:tc>
                <w:tcPr>
                  <w:tcW w:w="720" w:type="dxa"/>
                  <w:tcBorders>
                    <w:bottom w:val="single" w:sz="4" w:space="0" w:color="auto"/>
                    <w:right w:val="single" w:sz="2" w:space="0" w:color="auto"/>
                  </w:tcBorders>
                </w:tcPr>
                <w:p w14:paraId="4FA92DF0" w14:textId="77777777" w:rsidR="00706857" w:rsidRPr="00706857" w:rsidRDefault="00706857" w:rsidP="00706857">
                  <w:pPr>
                    <w:spacing w:after="200"/>
                    <w:rPr>
                      <w:ins w:id="594" w:author="Gabriella Meltzer" w:date="2024-01-02T23:39:00Z"/>
                      <w:rFonts w:ascii="Arial" w:hAnsi="Arial" w:cs="Arial"/>
                      <w:sz w:val="20"/>
                      <w:szCs w:val="20"/>
                    </w:rPr>
                  </w:pPr>
                  <w:ins w:id="595" w:author="Gabriella Meltzer" w:date="2024-01-02T23:39:00Z">
                    <w:r w:rsidRPr="00706857">
                      <w:rPr>
                        <w:rFonts w:ascii="Arial" w:hAnsi="Arial" w:cs="Arial"/>
                        <w:sz w:val="20"/>
                        <w:szCs w:val="20"/>
                      </w:rPr>
                      <w:t>8.68</w:t>
                    </w:r>
                  </w:ins>
                </w:p>
              </w:tc>
              <w:tc>
                <w:tcPr>
                  <w:tcW w:w="720" w:type="dxa"/>
                  <w:tcBorders>
                    <w:left w:val="single" w:sz="2" w:space="0" w:color="auto"/>
                    <w:bottom w:val="single" w:sz="4" w:space="0" w:color="auto"/>
                  </w:tcBorders>
                </w:tcPr>
                <w:p w14:paraId="285431F8" w14:textId="77777777" w:rsidR="00706857" w:rsidRPr="00706857" w:rsidRDefault="00706857" w:rsidP="00706857">
                  <w:pPr>
                    <w:spacing w:after="200"/>
                    <w:rPr>
                      <w:ins w:id="596" w:author="Gabriella Meltzer" w:date="2024-01-02T23:39:00Z"/>
                      <w:rFonts w:ascii="Arial" w:hAnsi="Arial" w:cs="Arial"/>
                      <w:sz w:val="20"/>
                      <w:szCs w:val="20"/>
                    </w:rPr>
                  </w:pPr>
                  <w:ins w:id="597" w:author="Gabriella Meltzer" w:date="2024-01-02T23:39:00Z">
                    <w:r w:rsidRPr="00706857">
                      <w:rPr>
                        <w:rFonts w:ascii="Arial" w:hAnsi="Arial" w:cs="Arial"/>
                        <w:sz w:val="20"/>
                        <w:szCs w:val="20"/>
                      </w:rPr>
                      <w:t>5.98</w:t>
                    </w:r>
                  </w:ins>
                </w:p>
              </w:tc>
              <w:tc>
                <w:tcPr>
                  <w:tcW w:w="720" w:type="dxa"/>
                  <w:tcBorders>
                    <w:bottom w:val="single" w:sz="4" w:space="0" w:color="auto"/>
                  </w:tcBorders>
                </w:tcPr>
                <w:p w14:paraId="410DD282" w14:textId="77777777" w:rsidR="00706857" w:rsidRPr="00706857" w:rsidRDefault="00706857" w:rsidP="00706857">
                  <w:pPr>
                    <w:spacing w:after="200"/>
                    <w:rPr>
                      <w:ins w:id="598" w:author="Gabriella Meltzer" w:date="2024-01-02T23:39:00Z"/>
                      <w:rFonts w:ascii="Arial" w:hAnsi="Arial" w:cs="Arial"/>
                      <w:sz w:val="20"/>
                      <w:szCs w:val="20"/>
                    </w:rPr>
                  </w:pPr>
                  <w:ins w:id="599" w:author="Gabriella Meltzer" w:date="2024-01-02T23:39:00Z">
                    <w:r w:rsidRPr="00706857">
                      <w:rPr>
                        <w:rFonts w:ascii="Arial" w:hAnsi="Arial" w:cs="Arial"/>
                        <w:sz w:val="20"/>
                        <w:szCs w:val="20"/>
                      </w:rPr>
                      <w:t>6.84</w:t>
                    </w:r>
                  </w:ins>
                </w:p>
              </w:tc>
              <w:tc>
                <w:tcPr>
                  <w:tcW w:w="720" w:type="dxa"/>
                  <w:tcBorders>
                    <w:bottom w:val="single" w:sz="4" w:space="0" w:color="auto"/>
                  </w:tcBorders>
                </w:tcPr>
                <w:p w14:paraId="4A518FC8" w14:textId="77777777" w:rsidR="00706857" w:rsidRPr="00706857" w:rsidRDefault="00706857" w:rsidP="00706857">
                  <w:pPr>
                    <w:spacing w:after="200"/>
                    <w:rPr>
                      <w:ins w:id="600" w:author="Gabriella Meltzer" w:date="2024-01-02T23:39:00Z"/>
                      <w:rFonts w:ascii="Arial" w:hAnsi="Arial" w:cs="Arial"/>
                      <w:sz w:val="20"/>
                      <w:szCs w:val="20"/>
                    </w:rPr>
                  </w:pPr>
                  <w:ins w:id="601" w:author="Gabriella Meltzer" w:date="2024-01-02T23:39:00Z">
                    <w:r w:rsidRPr="00706857">
                      <w:rPr>
                        <w:rFonts w:ascii="Arial" w:hAnsi="Arial" w:cs="Arial"/>
                        <w:sz w:val="20"/>
                        <w:szCs w:val="20"/>
                      </w:rPr>
                      <w:t>7.36</w:t>
                    </w:r>
                  </w:ins>
                </w:p>
              </w:tc>
              <w:tc>
                <w:tcPr>
                  <w:tcW w:w="720" w:type="dxa"/>
                  <w:tcBorders>
                    <w:bottom w:val="single" w:sz="4" w:space="0" w:color="auto"/>
                  </w:tcBorders>
                </w:tcPr>
                <w:p w14:paraId="3605BB3B" w14:textId="77777777" w:rsidR="00706857" w:rsidRPr="00706857" w:rsidRDefault="00706857" w:rsidP="00706857">
                  <w:pPr>
                    <w:spacing w:after="200"/>
                    <w:rPr>
                      <w:ins w:id="602" w:author="Gabriella Meltzer" w:date="2024-01-02T23:39:00Z"/>
                      <w:rFonts w:ascii="Arial" w:hAnsi="Arial" w:cs="Arial"/>
                      <w:sz w:val="20"/>
                      <w:szCs w:val="20"/>
                    </w:rPr>
                  </w:pPr>
                  <w:ins w:id="603" w:author="Gabriella Meltzer" w:date="2024-01-02T23:39:00Z">
                    <w:r w:rsidRPr="00706857">
                      <w:rPr>
                        <w:rFonts w:ascii="Arial" w:hAnsi="Arial" w:cs="Arial"/>
                        <w:sz w:val="20"/>
                        <w:szCs w:val="20"/>
                      </w:rPr>
                      <w:t>7.95</w:t>
                    </w:r>
                  </w:ins>
                </w:p>
              </w:tc>
              <w:tc>
                <w:tcPr>
                  <w:tcW w:w="720" w:type="dxa"/>
                  <w:tcBorders>
                    <w:bottom w:val="single" w:sz="4" w:space="0" w:color="auto"/>
                    <w:right w:val="single" w:sz="2" w:space="0" w:color="auto"/>
                  </w:tcBorders>
                </w:tcPr>
                <w:p w14:paraId="14EC9C87" w14:textId="77777777" w:rsidR="00706857" w:rsidRPr="00706857" w:rsidRDefault="00706857" w:rsidP="00706857">
                  <w:pPr>
                    <w:spacing w:after="200"/>
                    <w:rPr>
                      <w:ins w:id="604" w:author="Gabriella Meltzer" w:date="2024-01-02T23:39:00Z"/>
                      <w:rFonts w:ascii="Arial" w:hAnsi="Arial" w:cs="Arial"/>
                      <w:sz w:val="20"/>
                      <w:szCs w:val="20"/>
                    </w:rPr>
                  </w:pPr>
                  <w:ins w:id="605" w:author="Gabriella Meltzer" w:date="2024-01-02T23:39:00Z">
                    <w:r w:rsidRPr="00706857">
                      <w:rPr>
                        <w:rFonts w:ascii="Arial" w:hAnsi="Arial" w:cs="Arial"/>
                        <w:sz w:val="20"/>
                        <w:szCs w:val="20"/>
                      </w:rPr>
                      <w:t>8.84</w:t>
                    </w:r>
                  </w:ins>
                </w:p>
              </w:tc>
            </w:tr>
            <w:tr w:rsidR="00706857" w:rsidRPr="00706857" w14:paraId="4886AC05" w14:textId="77777777" w:rsidTr="00786FE5">
              <w:trPr>
                <w:ins w:id="606" w:author="Gabriella Meltzer" w:date="2024-01-02T23:39:00Z"/>
              </w:trPr>
              <w:tc>
                <w:tcPr>
                  <w:tcW w:w="3420" w:type="dxa"/>
                  <w:vMerge w:val="restart"/>
                  <w:tcBorders>
                    <w:top w:val="single" w:sz="4" w:space="0" w:color="auto"/>
                    <w:left w:val="single" w:sz="2" w:space="0" w:color="auto"/>
                  </w:tcBorders>
                  <w:vAlign w:val="center"/>
                </w:tcPr>
                <w:p w14:paraId="5E6B634D" w14:textId="77777777" w:rsidR="00706857" w:rsidRPr="00706857" w:rsidRDefault="00706857" w:rsidP="00706857">
                  <w:pPr>
                    <w:spacing w:after="200"/>
                    <w:rPr>
                      <w:ins w:id="607" w:author="Gabriella Meltzer" w:date="2024-01-02T23:39:00Z"/>
                      <w:rFonts w:ascii="Arial" w:hAnsi="Arial" w:cs="Arial"/>
                      <w:sz w:val="20"/>
                      <w:szCs w:val="20"/>
                    </w:rPr>
                  </w:pPr>
                  <w:ins w:id="608" w:author="Gabriella Meltzer" w:date="2024-01-02T23:39:00Z">
                    <w:r w:rsidRPr="00706857">
                      <w:rPr>
                        <w:rFonts w:ascii="Arial" w:hAnsi="Arial" w:cs="Arial"/>
                        <w:sz w:val="20"/>
                        <w:szCs w:val="20"/>
                      </w:rPr>
                      <w:t>Grade cohort level variables</w:t>
                    </w:r>
                  </w:ins>
                </w:p>
              </w:tc>
              <w:tc>
                <w:tcPr>
                  <w:tcW w:w="3420" w:type="dxa"/>
                  <w:tcBorders>
                    <w:top w:val="single" w:sz="4" w:space="0" w:color="auto"/>
                    <w:left w:val="single" w:sz="2" w:space="0" w:color="auto"/>
                  </w:tcBorders>
                </w:tcPr>
                <w:p w14:paraId="58CD62D4" w14:textId="77777777" w:rsidR="00706857" w:rsidRPr="00706857" w:rsidRDefault="00706857" w:rsidP="00706857">
                  <w:pPr>
                    <w:spacing w:after="200"/>
                    <w:rPr>
                      <w:ins w:id="609" w:author="Gabriella Meltzer" w:date="2024-01-02T23:39:00Z"/>
                      <w:rFonts w:ascii="Arial" w:hAnsi="Arial" w:cs="Arial"/>
                      <w:sz w:val="20"/>
                      <w:szCs w:val="20"/>
                    </w:rPr>
                  </w:pPr>
                  <w:ins w:id="610" w:author="Gabriella Meltzer" w:date="2024-01-02T23:39:00Z">
                    <w:r w:rsidRPr="00706857">
                      <w:rPr>
                        <w:rFonts w:ascii="Arial" w:hAnsi="Arial" w:cs="Arial"/>
                        <w:sz w:val="20"/>
                        <w:szCs w:val="20"/>
                      </w:rPr>
                      <w:t>Percent American Indian/Alaska Native</w:t>
                    </w:r>
                  </w:ins>
                </w:p>
              </w:tc>
              <w:tc>
                <w:tcPr>
                  <w:tcW w:w="810" w:type="dxa"/>
                  <w:tcBorders>
                    <w:top w:val="single" w:sz="4" w:space="0" w:color="auto"/>
                  </w:tcBorders>
                </w:tcPr>
                <w:p w14:paraId="5A554165" w14:textId="77777777" w:rsidR="00706857" w:rsidRPr="00706857" w:rsidRDefault="00706857" w:rsidP="00706857">
                  <w:pPr>
                    <w:spacing w:after="200"/>
                    <w:rPr>
                      <w:ins w:id="611" w:author="Gabriella Meltzer" w:date="2024-01-02T23:39:00Z"/>
                      <w:rFonts w:ascii="Arial" w:hAnsi="Arial" w:cs="Arial"/>
                      <w:sz w:val="20"/>
                      <w:szCs w:val="20"/>
                    </w:rPr>
                  </w:pPr>
                </w:p>
              </w:tc>
              <w:tc>
                <w:tcPr>
                  <w:tcW w:w="720" w:type="dxa"/>
                  <w:tcBorders>
                    <w:top w:val="single" w:sz="4" w:space="0" w:color="auto"/>
                  </w:tcBorders>
                </w:tcPr>
                <w:p w14:paraId="13BAAC7E" w14:textId="77777777" w:rsidR="00706857" w:rsidRPr="00706857" w:rsidRDefault="00706857" w:rsidP="00706857">
                  <w:pPr>
                    <w:spacing w:after="200"/>
                    <w:rPr>
                      <w:ins w:id="612" w:author="Gabriella Meltzer" w:date="2024-01-02T23:39:00Z"/>
                      <w:rFonts w:ascii="Arial" w:hAnsi="Arial" w:cs="Arial"/>
                      <w:sz w:val="20"/>
                      <w:szCs w:val="20"/>
                    </w:rPr>
                  </w:pPr>
                  <w:ins w:id="613" w:author="Gabriella Meltzer" w:date="2024-01-02T23:39:00Z">
                    <w:r w:rsidRPr="00706857">
                      <w:rPr>
                        <w:rFonts w:ascii="Arial" w:hAnsi="Arial" w:cs="Arial"/>
                        <w:sz w:val="20"/>
                        <w:szCs w:val="20"/>
                      </w:rPr>
                      <w:t>0.00</w:t>
                    </w:r>
                  </w:ins>
                </w:p>
              </w:tc>
              <w:tc>
                <w:tcPr>
                  <w:tcW w:w="720" w:type="dxa"/>
                  <w:tcBorders>
                    <w:top w:val="single" w:sz="4" w:space="0" w:color="auto"/>
                  </w:tcBorders>
                </w:tcPr>
                <w:p w14:paraId="7B78075B" w14:textId="77777777" w:rsidR="00706857" w:rsidRPr="00706857" w:rsidRDefault="00706857" w:rsidP="00706857">
                  <w:pPr>
                    <w:spacing w:after="200"/>
                    <w:rPr>
                      <w:ins w:id="614" w:author="Gabriella Meltzer" w:date="2024-01-02T23:39:00Z"/>
                      <w:rFonts w:ascii="Arial" w:hAnsi="Arial" w:cs="Arial"/>
                      <w:sz w:val="20"/>
                      <w:szCs w:val="20"/>
                    </w:rPr>
                  </w:pPr>
                  <w:ins w:id="615" w:author="Gabriella Meltzer" w:date="2024-01-02T23:39:00Z">
                    <w:r w:rsidRPr="00706857">
                      <w:rPr>
                        <w:rFonts w:ascii="Arial" w:hAnsi="Arial" w:cs="Arial"/>
                        <w:sz w:val="20"/>
                        <w:szCs w:val="20"/>
                      </w:rPr>
                      <w:t>0.00</w:t>
                    </w:r>
                  </w:ins>
                </w:p>
              </w:tc>
              <w:tc>
                <w:tcPr>
                  <w:tcW w:w="720" w:type="dxa"/>
                  <w:tcBorders>
                    <w:top w:val="single" w:sz="4" w:space="0" w:color="auto"/>
                  </w:tcBorders>
                </w:tcPr>
                <w:p w14:paraId="46BF26FE" w14:textId="77777777" w:rsidR="00706857" w:rsidRPr="00706857" w:rsidRDefault="00706857" w:rsidP="00706857">
                  <w:pPr>
                    <w:spacing w:after="200"/>
                    <w:rPr>
                      <w:ins w:id="616" w:author="Gabriella Meltzer" w:date="2024-01-02T23:39:00Z"/>
                      <w:rFonts w:ascii="Arial" w:hAnsi="Arial" w:cs="Arial"/>
                      <w:sz w:val="20"/>
                      <w:szCs w:val="20"/>
                    </w:rPr>
                  </w:pPr>
                  <w:ins w:id="617" w:author="Gabriella Meltzer" w:date="2024-01-02T23:39:00Z">
                    <w:r w:rsidRPr="00706857">
                      <w:rPr>
                        <w:rFonts w:ascii="Arial" w:hAnsi="Arial" w:cs="Arial"/>
                        <w:sz w:val="20"/>
                        <w:szCs w:val="20"/>
                      </w:rPr>
                      <w:t>0.00</w:t>
                    </w:r>
                  </w:ins>
                </w:p>
              </w:tc>
              <w:tc>
                <w:tcPr>
                  <w:tcW w:w="720" w:type="dxa"/>
                  <w:tcBorders>
                    <w:top w:val="single" w:sz="4" w:space="0" w:color="auto"/>
                  </w:tcBorders>
                </w:tcPr>
                <w:p w14:paraId="2E47BEB5" w14:textId="77777777" w:rsidR="00706857" w:rsidRPr="00706857" w:rsidRDefault="00706857" w:rsidP="00706857">
                  <w:pPr>
                    <w:spacing w:after="200"/>
                    <w:rPr>
                      <w:ins w:id="618" w:author="Gabriella Meltzer" w:date="2024-01-02T23:39:00Z"/>
                      <w:rFonts w:ascii="Arial" w:hAnsi="Arial" w:cs="Arial"/>
                      <w:sz w:val="20"/>
                      <w:szCs w:val="20"/>
                    </w:rPr>
                  </w:pPr>
                  <w:ins w:id="619" w:author="Gabriella Meltzer" w:date="2024-01-02T23:39:00Z">
                    <w:r w:rsidRPr="00706857">
                      <w:rPr>
                        <w:rFonts w:ascii="Arial" w:hAnsi="Arial" w:cs="Arial"/>
                        <w:sz w:val="20"/>
                        <w:szCs w:val="20"/>
                      </w:rPr>
                      <w:t>0.01</w:t>
                    </w:r>
                  </w:ins>
                </w:p>
              </w:tc>
              <w:tc>
                <w:tcPr>
                  <w:tcW w:w="720" w:type="dxa"/>
                  <w:tcBorders>
                    <w:top w:val="single" w:sz="4" w:space="0" w:color="auto"/>
                    <w:right w:val="single" w:sz="2" w:space="0" w:color="auto"/>
                  </w:tcBorders>
                </w:tcPr>
                <w:p w14:paraId="116BF6D4" w14:textId="77777777" w:rsidR="00706857" w:rsidRPr="00706857" w:rsidRDefault="00706857" w:rsidP="00706857">
                  <w:pPr>
                    <w:spacing w:after="200"/>
                    <w:rPr>
                      <w:ins w:id="620" w:author="Gabriella Meltzer" w:date="2024-01-02T23:39:00Z"/>
                      <w:rFonts w:ascii="Arial" w:hAnsi="Arial" w:cs="Arial"/>
                      <w:sz w:val="20"/>
                      <w:szCs w:val="20"/>
                    </w:rPr>
                  </w:pPr>
                  <w:ins w:id="621" w:author="Gabriella Meltzer" w:date="2024-01-02T23:39:00Z">
                    <w:r w:rsidRPr="00706857">
                      <w:rPr>
                        <w:rFonts w:ascii="Arial" w:hAnsi="Arial" w:cs="Arial"/>
                        <w:sz w:val="20"/>
                        <w:szCs w:val="20"/>
                      </w:rPr>
                      <w:t>0.02</w:t>
                    </w:r>
                  </w:ins>
                </w:p>
              </w:tc>
              <w:tc>
                <w:tcPr>
                  <w:tcW w:w="720" w:type="dxa"/>
                  <w:tcBorders>
                    <w:top w:val="single" w:sz="4" w:space="0" w:color="auto"/>
                    <w:left w:val="single" w:sz="2" w:space="0" w:color="auto"/>
                  </w:tcBorders>
                </w:tcPr>
                <w:p w14:paraId="75E8EB05" w14:textId="77777777" w:rsidR="00706857" w:rsidRPr="00706857" w:rsidRDefault="00706857" w:rsidP="00706857">
                  <w:pPr>
                    <w:spacing w:after="200"/>
                    <w:rPr>
                      <w:ins w:id="622" w:author="Gabriella Meltzer" w:date="2024-01-02T23:39:00Z"/>
                      <w:rFonts w:ascii="Arial" w:hAnsi="Arial" w:cs="Arial"/>
                      <w:sz w:val="20"/>
                      <w:szCs w:val="20"/>
                    </w:rPr>
                  </w:pPr>
                  <w:ins w:id="623" w:author="Gabriella Meltzer" w:date="2024-01-02T23:39:00Z">
                    <w:r w:rsidRPr="00706857">
                      <w:rPr>
                        <w:rFonts w:ascii="Arial" w:hAnsi="Arial" w:cs="Arial"/>
                        <w:sz w:val="20"/>
                        <w:szCs w:val="20"/>
                      </w:rPr>
                      <w:t>0.00</w:t>
                    </w:r>
                  </w:ins>
                </w:p>
              </w:tc>
              <w:tc>
                <w:tcPr>
                  <w:tcW w:w="720" w:type="dxa"/>
                  <w:tcBorders>
                    <w:top w:val="single" w:sz="4" w:space="0" w:color="auto"/>
                  </w:tcBorders>
                </w:tcPr>
                <w:p w14:paraId="038D0E04" w14:textId="77777777" w:rsidR="00706857" w:rsidRPr="00706857" w:rsidRDefault="00706857" w:rsidP="00706857">
                  <w:pPr>
                    <w:spacing w:after="200"/>
                    <w:rPr>
                      <w:ins w:id="624" w:author="Gabriella Meltzer" w:date="2024-01-02T23:39:00Z"/>
                      <w:rFonts w:ascii="Arial" w:hAnsi="Arial" w:cs="Arial"/>
                      <w:sz w:val="20"/>
                      <w:szCs w:val="20"/>
                    </w:rPr>
                  </w:pPr>
                  <w:ins w:id="625" w:author="Gabriella Meltzer" w:date="2024-01-02T23:39:00Z">
                    <w:r w:rsidRPr="00706857">
                      <w:rPr>
                        <w:rFonts w:ascii="Arial" w:hAnsi="Arial" w:cs="Arial"/>
                        <w:sz w:val="20"/>
                        <w:szCs w:val="20"/>
                      </w:rPr>
                      <w:t>0.00</w:t>
                    </w:r>
                  </w:ins>
                </w:p>
              </w:tc>
              <w:tc>
                <w:tcPr>
                  <w:tcW w:w="720" w:type="dxa"/>
                  <w:tcBorders>
                    <w:top w:val="single" w:sz="4" w:space="0" w:color="auto"/>
                  </w:tcBorders>
                </w:tcPr>
                <w:p w14:paraId="555F51D8" w14:textId="77777777" w:rsidR="00706857" w:rsidRPr="00706857" w:rsidRDefault="00706857" w:rsidP="00706857">
                  <w:pPr>
                    <w:spacing w:after="200"/>
                    <w:rPr>
                      <w:ins w:id="626" w:author="Gabriella Meltzer" w:date="2024-01-02T23:39:00Z"/>
                      <w:rFonts w:ascii="Arial" w:hAnsi="Arial" w:cs="Arial"/>
                      <w:sz w:val="20"/>
                      <w:szCs w:val="20"/>
                    </w:rPr>
                  </w:pPr>
                  <w:ins w:id="627" w:author="Gabriella Meltzer" w:date="2024-01-02T23:39:00Z">
                    <w:r w:rsidRPr="00706857">
                      <w:rPr>
                        <w:rFonts w:ascii="Arial" w:hAnsi="Arial" w:cs="Arial"/>
                        <w:sz w:val="20"/>
                        <w:szCs w:val="20"/>
                      </w:rPr>
                      <w:t>0.00</w:t>
                    </w:r>
                  </w:ins>
                </w:p>
              </w:tc>
              <w:tc>
                <w:tcPr>
                  <w:tcW w:w="720" w:type="dxa"/>
                  <w:tcBorders>
                    <w:top w:val="single" w:sz="4" w:space="0" w:color="auto"/>
                  </w:tcBorders>
                </w:tcPr>
                <w:p w14:paraId="44D3B39E" w14:textId="77777777" w:rsidR="00706857" w:rsidRPr="00706857" w:rsidRDefault="00706857" w:rsidP="00706857">
                  <w:pPr>
                    <w:spacing w:after="200"/>
                    <w:rPr>
                      <w:ins w:id="628" w:author="Gabriella Meltzer" w:date="2024-01-02T23:39:00Z"/>
                      <w:rFonts w:ascii="Arial" w:hAnsi="Arial" w:cs="Arial"/>
                      <w:sz w:val="20"/>
                      <w:szCs w:val="20"/>
                    </w:rPr>
                  </w:pPr>
                  <w:ins w:id="629" w:author="Gabriella Meltzer" w:date="2024-01-02T23:39:00Z">
                    <w:r w:rsidRPr="00706857">
                      <w:rPr>
                        <w:rFonts w:ascii="Arial" w:hAnsi="Arial" w:cs="Arial"/>
                        <w:sz w:val="20"/>
                        <w:szCs w:val="20"/>
                      </w:rPr>
                      <w:t>0.00</w:t>
                    </w:r>
                  </w:ins>
                </w:p>
              </w:tc>
              <w:tc>
                <w:tcPr>
                  <w:tcW w:w="720" w:type="dxa"/>
                  <w:tcBorders>
                    <w:top w:val="single" w:sz="4" w:space="0" w:color="auto"/>
                    <w:right w:val="single" w:sz="2" w:space="0" w:color="auto"/>
                  </w:tcBorders>
                </w:tcPr>
                <w:p w14:paraId="089EA0AC" w14:textId="77777777" w:rsidR="00706857" w:rsidRPr="00706857" w:rsidRDefault="00706857" w:rsidP="00706857">
                  <w:pPr>
                    <w:spacing w:after="200"/>
                    <w:rPr>
                      <w:ins w:id="630" w:author="Gabriella Meltzer" w:date="2024-01-02T23:39:00Z"/>
                      <w:rFonts w:ascii="Arial" w:hAnsi="Arial" w:cs="Arial"/>
                      <w:sz w:val="20"/>
                      <w:szCs w:val="20"/>
                    </w:rPr>
                  </w:pPr>
                  <w:ins w:id="631" w:author="Gabriella Meltzer" w:date="2024-01-02T23:39:00Z">
                    <w:r w:rsidRPr="00706857">
                      <w:rPr>
                        <w:rFonts w:ascii="Arial" w:hAnsi="Arial" w:cs="Arial"/>
                        <w:sz w:val="20"/>
                        <w:szCs w:val="20"/>
                      </w:rPr>
                      <w:t>0.02</w:t>
                    </w:r>
                  </w:ins>
                </w:p>
              </w:tc>
            </w:tr>
            <w:tr w:rsidR="00706857" w:rsidRPr="00706857" w14:paraId="562BECAB" w14:textId="77777777" w:rsidTr="00786FE5">
              <w:trPr>
                <w:ins w:id="632" w:author="Gabriella Meltzer" w:date="2024-01-02T23:39:00Z"/>
              </w:trPr>
              <w:tc>
                <w:tcPr>
                  <w:tcW w:w="3420" w:type="dxa"/>
                  <w:vMerge/>
                  <w:tcBorders>
                    <w:left w:val="single" w:sz="2" w:space="0" w:color="auto"/>
                  </w:tcBorders>
                </w:tcPr>
                <w:p w14:paraId="718204DE" w14:textId="77777777" w:rsidR="00706857" w:rsidRPr="00706857" w:rsidRDefault="00706857" w:rsidP="00706857">
                  <w:pPr>
                    <w:spacing w:after="200"/>
                    <w:rPr>
                      <w:ins w:id="633" w:author="Gabriella Meltzer" w:date="2024-01-02T23:39:00Z"/>
                      <w:rFonts w:ascii="Arial" w:hAnsi="Arial" w:cs="Arial"/>
                      <w:sz w:val="20"/>
                      <w:szCs w:val="20"/>
                    </w:rPr>
                  </w:pPr>
                </w:p>
              </w:tc>
              <w:tc>
                <w:tcPr>
                  <w:tcW w:w="3420" w:type="dxa"/>
                  <w:tcBorders>
                    <w:left w:val="single" w:sz="2" w:space="0" w:color="auto"/>
                  </w:tcBorders>
                </w:tcPr>
                <w:p w14:paraId="2401BCAD" w14:textId="77777777" w:rsidR="00706857" w:rsidRPr="00706857" w:rsidRDefault="00706857" w:rsidP="00706857">
                  <w:pPr>
                    <w:spacing w:after="200"/>
                    <w:rPr>
                      <w:ins w:id="634" w:author="Gabriella Meltzer" w:date="2024-01-02T23:39:00Z"/>
                      <w:rFonts w:ascii="Arial" w:hAnsi="Arial" w:cs="Arial"/>
                      <w:sz w:val="20"/>
                      <w:szCs w:val="20"/>
                    </w:rPr>
                  </w:pPr>
                  <w:ins w:id="635" w:author="Gabriella Meltzer" w:date="2024-01-02T23:39:00Z">
                    <w:r w:rsidRPr="00706857">
                      <w:rPr>
                        <w:rFonts w:ascii="Arial" w:hAnsi="Arial" w:cs="Arial"/>
                        <w:sz w:val="20"/>
                        <w:szCs w:val="20"/>
                      </w:rPr>
                      <w:t>Percent Asian</w:t>
                    </w:r>
                  </w:ins>
                </w:p>
              </w:tc>
              <w:tc>
                <w:tcPr>
                  <w:tcW w:w="810" w:type="dxa"/>
                </w:tcPr>
                <w:p w14:paraId="71AFEE6B" w14:textId="77777777" w:rsidR="00706857" w:rsidRPr="00706857" w:rsidRDefault="00706857" w:rsidP="00706857">
                  <w:pPr>
                    <w:spacing w:after="200"/>
                    <w:rPr>
                      <w:ins w:id="636" w:author="Gabriella Meltzer" w:date="2024-01-02T23:39:00Z"/>
                      <w:rFonts w:ascii="Arial" w:hAnsi="Arial" w:cs="Arial"/>
                      <w:sz w:val="20"/>
                      <w:szCs w:val="20"/>
                    </w:rPr>
                  </w:pPr>
                </w:p>
              </w:tc>
              <w:tc>
                <w:tcPr>
                  <w:tcW w:w="720" w:type="dxa"/>
                </w:tcPr>
                <w:p w14:paraId="055A7A35" w14:textId="77777777" w:rsidR="00706857" w:rsidRPr="00706857" w:rsidRDefault="00706857" w:rsidP="00706857">
                  <w:pPr>
                    <w:spacing w:after="200"/>
                    <w:rPr>
                      <w:ins w:id="637" w:author="Gabriella Meltzer" w:date="2024-01-02T23:39:00Z"/>
                      <w:rFonts w:ascii="Arial" w:hAnsi="Arial" w:cs="Arial"/>
                      <w:sz w:val="20"/>
                      <w:szCs w:val="20"/>
                    </w:rPr>
                  </w:pPr>
                  <w:ins w:id="638" w:author="Gabriella Meltzer" w:date="2024-01-02T23:39:00Z">
                    <w:r w:rsidRPr="00706857">
                      <w:rPr>
                        <w:rFonts w:ascii="Arial" w:hAnsi="Arial" w:cs="Arial"/>
                        <w:sz w:val="20"/>
                        <w:szCs w:val="20"/>
                      </w:rPr>
                      <w:t>0.00</w:t>
                    </w:r>
                  </w:ins>
                </w:p>
              </w:tc>
              <w:tc>
                <w:tcPr>
                  <w:tcW w:w="720" w:type="dxa"/>
                </w:tcPr>
                <w:p w14:paraId="7B0EF620" w14:textId="77777777" w:rsidR="00706857" w:rsidRPr="00706857" w:rsidRDefault="00706857" w:rsidP="00706857">
                  <w:pPr>
                    <w:spacing w:after="200"/>
                    <w:rPr>
                      <w:ins w:id="639" w:author="Gabriella Meltzer" w:date="2024-01-02T23:39:00Z"/>
                      <w:rFonts w:ascii="Arial" w:hAnsi="Arial" w:cs="Arial"/>
                      <w:sz w:val="20"/>
                      <w:szCs w:val="20"/>
                    </w:rPr>
                  </w:pPr>
                  <w:ins w:id="640" w:author="Gabriella Meltzer" w:date="2024-01-02T23:39:00Z">
                    <w:r w:rsidRPr="00706857">
                      <w:rPr>
                        <w:rFonts w:ascii="Arial" w:hAnsi="Arial" w:cs="Arial"/>
                        <w:sz w:val="20"/>
                        <w:szCs w:val="20"/>
                      </w:rPr>
                      <w:t>0.00</w:t>
                    </w:r>
                  </w:ins>
                </w:p>
              </w:tc>
              <w:tc>
                <w:tcPr>
                  <w:tcW w:w="720" w:type="dxa"/>
                </w:tcPr>
                <w:p w14:paraId="080536A5" w14:textId="77777777" w:rsidR="00706857" w:rsidRPr="00706857" w:rsidRDefault="00706857" w:rsidP="00706857">
                  <w:pPr>
                    <w:spacing w:after="200"/>
                    <w:rPr>
                      <w:ins w:id="641" w:author="Gabriella Meltzer" w:date="2024-01-02T23:39:00Z"/>
                      <w:rFonts w:ascii="Arial" w:hAnsi="Arial" w:cs="Arial"/>
                      <w:sz w:val="20"/>
                      <w:szCs w:val="20"/>
                    </w:rPr>
                  </w:pPr>
                  <w:ins w:id="642" w:author="Gabriella Meltzer" w:date="2024-01-02T23:39:00Z">
                    <w:r w:rsidRPr="00706857">
                      <w:rPr>
                        <w:rFonts w:ascii="Arial" w:hAnsi="Arial" w:cs="Arial"/>
                        <w:sz w:val="20"/>
                        <w:szCs w:val="20"/>
                      </w:rPr>
                      <w:t>0.01</w:t>
                    </w:r>
                  </w:ins>
                </w:p>
              </w:tc>
              <w:tc>
                <w:tcPr>
                  <w:tcW w:w="720" w:type="dxa"/>
                </w:tcPr>
                <w:p w14:paraId="4B0E05B9" w14:textId="77777777" w:rsidR="00706857" w:rsidRPr="00706857" w:rsidRDefault="00706857" w:rsidP="00706857">
                  <w:pPr>
                    <w:spacing w:after="200"/>
                    <w:rPr>
                      <w:ins w:id="643" w:author="Gabriella Meltzer" w:date="2024-01-02T23:39:00Z"/>
                      <w:rFonts w:ascii="Arial" w:hAnsi="Arial" w:cs="Arial"/>
                      <w:sz w:val="20"/>
                      <w:szCs w:val="20"/>
                    </w:rPr>
                  </w:pPr>
                  <w:ins w:id="644" w:author="Gabriella Meltzer" w:date="2024-01-02T23:39:00Z">
                    <w:r w:rsidRPr="00706857">
                      <w:rPr>
                        <w:rFonts w:ascii="Arial" w:hAnsi="Arial" w:cs="Arial"/>
                        <w:sz w:val="20"/>
                        <w:szCs w:val="20"/>
                      </w:rPr>
                      <w:t>0.01</w:t>
                    </w:r>
                  </w:ins>
                </w:p>
              </w:tc>
              <w:tc>
                <w:tcPr>
                  <w:tcW w:w="720" w:type="dxa"/>
                  <w:tcBorders>
                    <w:right w:val="single" w:sz="2" w:space="0" w:color="auto"/>
                  </w:tcBorders>
                </w:tcPr>
                <w:p w14:paraId="73FE635E" w14:textId="77777777" w:rsidR="00706857" w:rsidRPr="00706857" w:rsidRDefault="00706857" w:rsidP="00706857">
                  <w:pPr>
                    <w:spacing w:after="200"/>
                    <w:rPr>
                      <w:ins w:id="645" w:author="Gabriella Meltzer" w:date="2024-01-02T23:39:00Z"/>
                      <w:rFonts w:ascii="Arial" w:hAnsi="Arial" w:cs="Arial"/>
                      <w:sz w:val="20"/>
                      <w:szCs w:val="20"/>
                    </w:rPr>
                  </w:pPr>
                  <w:ins w:id="646" w:author="Gabriella Meltzer" w:date="2024-01-02T23:39:00Z">
                    <w:r w:rsidRPr="00706857">
                      <w:rPr>
                        <w:rFonts w:ascii="Arial" w:hAnsi="Arial" w:cs="Arial"/>
                        <w:sz w:val="20"/>
                        <w:szCs w:val="20"/>
                      </w:rPr>
                      <w:t>0.05</w:t>
                    </w:r>
                  </w:ins>
                </w:p>
              </w:tc>
              <w:tc>
                <w:tcPr>
                  <w:tcW w:w="720" w:type="dxa"/>
                  <w:tcBorders>
                    <w:left w:val="single" w:sz="2" w:space="0" w:color="auto"/>
                  </w:tcBorders>
                </w:tcPr>
                <w:p w14:paraId="01371333" w14:textId="77777777" w:rsidR="00706857" w:rsidRPr="00706857" w:rsidRDefault="00706857" w:rsidP="00706857">
                  <w:pPr>
                    <w:spacing w:after="200"/>
                    <w:rPr>
                      <w:ins w:id="647" w:author="Gabriella Meltzer" w:date="2024-01-02T23:39:00Z"/>
                      <w:rFonts w:ascii="Arial" w:hAnsi="Arial" w:cs="Arial"/>
                      <w:sz w:val="20"/>
                      <w:szCs w:val="20"/>
                    </w:rPr>
                  </w:pPr>
                  <w:ins w:id="648" w:author="Gabriella Meltzer" w:date="2024-01-02T23:39:00Z">
                    <w:r w:rsidRPr="00706857">
                      <w:rPr>
                        <w:rFonts w:ascii="Arial" w:hAnsi="Arial" w:cs="Arial"/>
                        <w:sz w:val="20"/>
                        <w:szCs w:val="20"/>
                      </w:rPr>
                      <w:t>0.00</w:t>
                    </w:r>
                  </w:ins>
                </w:p>
              </w:tc>
              <w:tc>
                <w:tcPr>
                  <w:tcW w:w="720" w:type="dxa"/>
                </w:tcPr>
                <w:p w14:paraId="38E83D5B" w14:textId="77777777" w:rsidR="00706857" w:rsidRPr="00706857" w:rsidRDefault="00706857" w:rsidP="00706857">
                  <w:pPr>
                    <w:spacing w:after="200"/>
                    <w:rPr>
                      <w:ins w:id="649" w:author="Gabriella Meltzer" w:date="2024-01-02T23:39:00Z"/>
                      <w:rFonts w:ascii="Arial" w:hAnsi="Arial" w:cs="Arial"/>
                      <w:sz w:val="20"/>
                      <w:szCs w:val="20"/>
                    </w:rPr>
                  </w:pPr>
                  <w:ins w:id="650" w:author="Gabriella Meltzer" w:date="2024-01-02T23:39:00Z">
                    <w:r w:rsidRPr="00706857">
                      <w:rPr>
                        <w:rFonts w:ascii="Arial" w:hAnsi="Arial" w:cs="Arial"/>
                        <w:sz w:val="20"/>
                        <w:szCs w:val="20"/>
                      </w:rPr>
                      <w:t>0.00</w:t>
                    </w:r>
                  </w:ins>
                </w:p>
              </w:tc>
              <w:tc>
                <w:tcPr>
                  <w:tcW w:w="720" w:type="dxa"/>
                </w:tcPr>
                <w:p w14:paraId="40869DE2" w14:textId="77777777" w:rsidR="00706857" w:rsidRPr="00706857" w:rsidRDefault="00706857" w:rsidP="00706857">
                  <w:pPr>
                    <w:spacing w:after="200"/>
                    <w:rPr>
                      <w:ins w:id="651" w:author="Gabriella Meltzer" w:date="2024-01-02T23:39:00Z"/>
                      <w:rFonts w:ascii="Arial" w:hAnsi="Arial" w:cs="Arial"/>
                      <w:sz w:val="20"/>
                      <w:szCs w:val="20"/>
                    </w:rPr>
                  </w:pPr>
                  <w:ins w:id="652" w:author="Gabriella Meltzer" w:date="2024-01-02T23:39:00Z">
                    <w:r w:rsidRPr="00706857">
                      <w:rPr>
                        <w:rFonts w:ascii="Arial" w:hAnsi="Arial" w:cs="Arial"/>
                        <w:sz w:val="20"/>
                        <w:szCs w:val="20"/>
                      </w:rPr>
                      <w:t>0.01</w:t>
                    </w:r>
                  </w:ins>
                </w:p>
              </w:tc>
              <w:tc>
                <w:tcPr>
                  <w:tcW w:w="720" w:type="dxa"/>
                </w:tcPr>
                <w:p w14:paraId="0763B388" w14:textId="77777777" w:rsidR="00706857" w:rsidRPr="00706857" w:rsidRDefault="00706857" w:rsidP="00706857">
                  <w:pPr>
                    <w:spacing w:after="200"/>
                    <w:rPr>
                      <w:ins w:id="653" w:author="Gabriella Meltzer" w:date="2024-01-02T23:39:00Z"/>
                      <w:rFonts w:ascii="Arial" w:hAnsi="Arial" w:cs="Arial"/>
                      <w:sz w:val="20"/>
                      <w:szCs w:val="20"/>
                    </w:rPr>
                  </w:pPr>
                  <w:ins w:id="654" w:author="Gabriella Meltzer" w:date="2024-01-02T23:39:00Z">
                    <w:r w:rsidRPr="00706857">
                      <w:rPr>
                        <w:rFonts w:ascii="Arial" w:hAnsi="Arial" w:cs="Arial"/>
                        <w:sz w:val="20"/>
                        <w:szCs w:val="20"/>
                      </w:rPr>
                      <w:t>0.02</w:t>
                    </w:r>
                  </w:ins>
                </w:p>
              </w:tc>
              <w:tc>
                <w:tcPr>
                  <w:tcW w:w="720" w:type="dxa"/>
                  <w:tcBorders>
                    <w:right w:val="single" w:sz="2" w:space="0" w:color="auto"/>
                  </w:tcBorders>
                </w:tcPr>
                <w:p w14:paraId="16EB2660" w14:textId="77777777" w:rsidR="00706857" w:rsidRPr="00706857" w:rsidRDefault="00706857" w:rsidP="00706857">
                  <w:pPr>
                    <w:spacing w:after="200"/>
                    <w:rPr>
                      <w:ins w:id="655" w:author="Gabriella Meltzer" w:date="2024-01-02T23:39:00Z"/>
                      <w:rFonts w:ascii="Arial" w:hAnsi="Arial" w:cs="Arial"/>
                      <w:sz w:val="20"/>
                      <w:szCs w:val="20"/>
                    </w:rPr>
                  </w:pPr>
                  <w:ins w:id="656" w:author="Gabriella Meltzer" w:date="2024-01-02T23:39:00Z">
                    <w:r w:rsidRPr="00706857">
                      <w:rPr>
                        <w:rFonts w:ascii="Arial" w:hAnsi="Arial" w:cs="Arial"/>
                        <w:sz w:val="20"/>
                        <w:szCs w:val="20"/>
                      </w:rPr>
                      <w:t>0.06</w:t>
                    </w:r>
                  </w:ins>
                </w:p>
              </w:tc>
            </w:tr>
            <w:tr w:rsidR="00706857" w:rsidRPr="00706857" w14:paraId="54760DD5" w14:textId="77777777" w:rsidTr="00786FE5">
              <w:trPr>
                <w:ins w:id="657" w:author="Gabriella Meltzer" w:date="2024-01-02T23:39:00Z"/>
              </w:trPr>
              <w:tc>
                <w:tcPr>
                  <w:tcW w:w="3420" w:type="dxa"/>
                  <w:vMerge/>
                  <w:tcBorders>
                    <w:left w:val="single" w:sz="2" w:space="0" w:color="auto"/>
                  </w:tcBorders>
                </w:tcPr>
                <w:p w14:paraId="6E233402" w14:textId="77777777" w:rsidR="00706857" w:rsidRPr="00706857" w:rsidRDefault="00706857" w:rsidP="00706857">
                  <w:pPr>
                    <w:spacing w:after="200"/>
                    <w:rPr>
                      <w:ins w:id="658" w:author="Gabriella Meltzer" w:date="2024-01-02T23:39:00Z"/>
                      <w:rFonts w:ascii="Arial" w:hAnsi="Arial" w:cs="Arial"/>
                      <w:sz w:val="20"/>
                      <w:szCs w:val="20"/>
                    </w:rPr>
                  </w:pPr>
                </w:p>
              </w:tc>
              <w:tc>
                <w:tcPr>
                  <w:tcW w:w="3420" w:type="dxa"/>
                  <w:tcBorders>
                    <w:left w:val="single" w:sz="2" w:space="0" w:color="auto"/>
                  </w:tcBorders>
                </w:tcPr>
                <w:p w14:paraId="578F3366" w14:textId="77777777" w:rsidR="00706857" w:rsidRPr="00706857" w:rsidRDefault="00706857" w:rsidP="00706857">
                  <w:pPr>
                    <w:spacing w:after="200"/>
                    <w:rPr>
                      <w:ins w:id="659" w:author="Gabriella Meltzer" w:date="2024-01-02T23:39:00Z"/>
                      <w:rFonts w:ascii="Arial" w:hAnsi="Arial" w:cs="Arial"/>
                      <w:sz w:val="20"/>
                      <w:szCs w:val="20"/>
                    </w:rPr>
                  </w:pPr>
                  <w:ins w:id="660" w:author="Gabriella Meltzer" w:date="2024-01-02T23:39:00Z">
                    <w:r w:rsidRPr="00706857">
                      <w:rPr>
                        <w:rFonts w:ascii="Arial" w:hAnsi="Arial" w:cs="Arial"/>
                        <w:sz w:val="20"/>
                        <w:szCs w:val="20"/>
                      </w:rPr>
                      <w:t>Percent Hispanic</w:t>
                    </w:r>
                  </w:ins>
                </w:p>
              </w:tc>
              <w:tc>
                <w:tcPr>
                  <w:tcW w:w="810" w:type="dxa"/>
                </w:tcPr>
                <w:p w14:paraId="2BB3C7DE" w14:textId="77777777" w:rsidR="00706857" w:rsidRPr="00706857" w:rsidRDefault="00706857" w:rsidP="00706857">
                  <w:pPr>
                    <w:spacing w:after="200"/>
                    <w:rPr>
                      <w:ins w:id="661" w:author="Gabriella Meltzer" w:date="2024-01-02T23:39:00Z"/>
                      <w:rFonts w:ascii="Arial" w:hAnsi="Arial" w:cs="Arial"/>
                      <w:sz w:val="20"/>
                      <w:szCs w:val="20"/>
                    </w:rPr>
                  </w:pPr>
                </w:p>
              </w:tc>
              <w:tc>
                <w:tcPr>
                  <w:tcW w:w="720" w:type="dxa"/>
                </w:tcPr>
                <w:p w14:paraId="2B075422" w14:textId="77777777" w:rsidR="00706857" w:rsidRPr="00706857" w:rsidRDefault="00706857" w:rsidP="00706857">
                  <w:pPr>
                    <w:spacing w:after="200"/>
                    <w:rPr>
                      <w:ins w:id="662" w:author="Gabriella Meltzer" w:date="2024-01-02T23:39:00Z"/>
                      <w:rFonts w:ascii="Arial" w:hAnsi="Arial" w:cs="Arial"/>
                      <w:sz w:val="20"/>
                      <w:szCs w:val="20"/>
                    </w:rPr>
                  </w:pPr>
                  <w:ins w:id="663" w:author="Gabriella Meltzer" w:date="2024-01-02T23:39:00Z">
                    <w:r w:rsidRPr="00706857">
                      <w:rPr>
                        <w:rFonts w:ascii="Arial" w:hAnsi="Arial" w:cs="Arial"/>
                        <w:sz w:val="20"/>
                        <w:szCs w:val="20"/>
                      </w:rPr>
                      <w:t>0.01</w:t>
                    </w:r>
                  </w:ins>
                </w:p>
              </w:tc>
              <w:tc>
                <w:tcPr>
                  <w:tcW w:w="720" w:type="dxa"/>
                </w:tcPr>
                <w:p w14:paraId="533376F0" w14:textId="77777777" w:rsidR="00706857" w:rsidRPr="00706857" w:rsidRDefault="00706857" w:rsidP="00706857">
                  <w:pPr>
                    <w:spacing w:after="200"/>
                    <w:rPr>
                      <w:ins w:id="664" w:author="Gabriella Meltzer" w:date="2024-01-02T23:39:00Z"/>
                      <w:rFonts w:ascii="Arial" w:hAnsi="Arial" w:cs="Arial"/>
                      <w:sz w:val="20"/>
                      <w:szCs w:val="20"/>
                    </w:rPr>
                  </w:pPr>
                  <w:ins w:id="665" w:author="Gabriella Meltzer" w:date="2024-01-02T23:39:00Z">
                    <w:r w:rsidRPr="00706857">
                      <w:rPr>
                        <w:rFonts w:ascii="Arial" w:hAnsi="Arial" w:cs="Arial"/>
                        <w:sz w:val="20"/>
                        <w:szCs w:val="20"/>
                      </w:rPr>
                      <w:t>0.04</w:t>
                    </w:r>
                  </w:ins>
                </w:p>
              </w:tc>
              <w:tc>
                <w:tcPr>
                  <w:tcW w:w="720" w:type="dxa"/>
                </w:tcPr>
                <w:p w14:paraId="7866C62D" w14:textId="77777777" w:rsidR="00706857" w:rsidRPr="00706857" w:rsidRDefault="00706857" w:rsidP="00706857">
                  <w:pPr>
                    <w:spacing w:after="200"/>
                    <w:rPr>
                      <w:ins w:id="666" w:author="Gabriella Meltzer" w:date="2024-01-02T23:39:00Z"/>
                      <w:rFonts w:ascii="Arial" w:hAnsi="Arial" w:cs="Arial"/>
                      <w:sz w:val="20"/>
                      <w:szCs w:val="20"/>
                    </w:rPr>
                  </w:pPr>
                  <w:ins w:id="667" w:author="Gabriella Meltzer" w:date="2024-01-02T23:39:00Z">
                    <w:r w:rsidRPr="00706857">
                      <w:rPr>
                        <w:rFonts w:ascii="Arial" w:hAnsi="Arial" w:cs="Arial"/>
                        <w:sz w:val="20"/>
                        <w:szCs w:val="20"/>
                      </w:rPr>
                      <w:t>0.14</w:t>
                    </w:r>
                  </w:ins>
                </w:p>
              </w:tc>
              <w:tc>
                <w:tcPr>
                  <w:tcW w:w="720" w:type="dxa"/>
                </w:tcPr>
                <w:p w14:paraId="19CDA941" w14:textId="77777777" w:rsidR="00706857" w:rsidRPr="00706857" w:rsidRDefault="00706857" w:rsidP="00706857">
                  <w:pPr>
                    <w:spacing w:after="200"/>
                    <w:rPr>
                      <w:ins w:id="668" w:author="Gabriella Meltzer" w:date="2024-01-02T23:39:00Z"/>
                      <w:rFonts w:ascii="Arial" w:hAnsi="Arial" w:cs="Arial"/>
                      <w:sz w:val="20"/>
                      <w:szCs w:val="20"/>
                    </w:rPr>
                  </w:pPr>
                  <w:ins w:id="669" w:author="Gabriella Meltzer" w:date="2024-01-02T23:39:00Z">
                    <w:r w:rsidRPr="00706857">
                      <w:rPr>
                        <w:rFonts w:ascii="Arial" w:hAnsi="Arial" w:cs="Arial"/>
                        <w:sz w:val="20"/>
                        <w:szCs w:val="20"/>
                      </w:rPr>
                      <w:t>0.33</w:t>
                    </w:r>
                  </w:ins>
                </w:p>
              </w:tc>
              <w:tc>
                <w:tcPr>
                  <w:tcW w:w="720" w:type="dxa"/>
                  <w:tcBorders>
                    <w:right w:val="single" w:sz="2" w:space="0" w:color="auto"/>
                  </w:tcBorders>
                </w:tcPr>
                <w:p w14:paraId="01E2F4AA" w14:textId="77777777" w:rsidR="00706857" w:rsidRPr="00706857" w:rsidRDefault="00706857" w:rsidP="00706857">
                  <w:pPr>
                    <w:spacing w:after="200"/>
                    <w:rPr>
                      <w:ins w:id="670" w:author="Gabriella Meltzer" w:date="2024-01-02T23:39:00Z"/>
                      <w:rFonts w:ascii="Arial" w:hAnsi="Arial" w:cs="Arial"/>
                      <w:sz w:val="20"/>
                      <w:szCs w:val="20"/>
                    </w:rPr>
                  </w:pPr>
                  <w:ins w:id="671" w:author="Gabriella Meltzer" w:date="2024-01-02T23:39:00Z">
                    <w:r w:rsidRPr="00706857">
                      <w:rPr>
                        <w:rFonts w:ascii="Arial" w:hAnsi="Arial" w:cs="Arial"/>
                        <w:sz w:val="20"/>
                        <w:szCs w:val="20"/>
                      </w:rPr>
                      <w:t>0.77</w:t>
                    </w:r>
                  </w:ins>
                </w:p>
              </w:tc>
              <w:tc>
                <w:tcPr>
                  <w:tcW w:w="720" w:type="dxa"/>
                  <w:tcBorders>
                    <w:left w:val="single" w:sz="2" w:space="0" w:color="auto"/>
                  </w:tcBorders>
                </w:tcPr>
                <w:p w14:paraId="7AD0CD42" w14:textId="77777777" w:rsidR="00706857" w:rsidRPr="00706857" w:rsidRDefault="00706857" w:rsidP="00706857">
                  <w:pPr>
                    <w:spacing w:after="200"/>
                    <w:rPr>
                      <w:ins w:id="672" w:author="Gabriella Meltzer" w:date="2024-01-02T23:39:00Z"/>
                      <w:rFonts w:ascii="Arial" w:hAnsi="Arial" w:cs="Arial"/>
                      <w:sz w:val="20"/>
                      <w:szCs w:val="20"/>
                    </w:rPr>
                  </w:pPr>
                  <w:ins w:id="673" w:author="Gabriella Meltzer" w:date="2024-01-02T23:39:00Z">
                    <w:r w:rsidRPr="00706857">
                      <w:rPr>
                        <w:rFonts w:ascii="Arial" w:hAnsi="Arial" w:cs="Arial"/>
                        <w:sz w:val="20"/>
                        <w:szCs w:val="20"/>
                      </w:rPr>
                      <w:t>0.02</w:t>
                    </w:r>
                  </w:ins>
                </w:p>
              </w:tc>
              <w:tc>
                <w:tcPr>
                  <w:tcW w:w="720" w:type="dxa"/>
                </w:tcPr>
                <w:p w14:paraId="375F6354" w14:textId="77777777" w:rsidR="00706857" w:rsidRPr="00706857" w:rsidRDefault="00706857" w:rsidP="00706857">
                  <w:pPr>
                    <w:spacing w:after="200"/>
                    <w:rPr>
                      <w:ins w:id="674" w:author="Gabriella Meltzer" w:date="2024-01-02T23:39:00Z"/>
                      <w:rFonts w:ascii="Arial" w:hAnsi="Arial" w:cs="Arial"/>
                      <w:sz w:val="20"/>
                      <w:szCs w:val="20"/>
                    </w:rPr>
                  </w:pPr>
                  <w:ins w:id="675" w:author="Gabriella Meltzer" w:date="2024-01-02T23:39:00Z">
                    <w:r w:rsidRPr="00706857">
                      <w:rPr>
                        <w:rFonts w:ascii="Arial" w:hAnsi="Arial" w:cs="Arial"/>
                        <w:sz w:val="20"/>
                        <w:szCs w:val="20"/>
                      </w:rPr>
                      <w:t>0.10</w:t>
                    </w:r>
                  </w:ins>
                </w:p>
              </w:tc>
              <w:tc>
                <w:tcPr>
                  <w:tcW w:w="720" w:type="dxa"/>
                </w:tcPr>
                <w:p w14:paraId="61724BC8" w14:textId="77777777" w:rsidR="00706857" w:rsidRPr="00706857" w:rsidRDefault="00706857" w:rsidP="00706857">
                  <w:pPr>
                    <w:spacing w:after="200"/>
                    <w:rPr>
                      <w:ins w:id="676" w:author="Gabriella Meltzer" w:date="2024-01-02T23:39:00Z"/>
                      <w:rFonts w:ascii="Arial" w:hAnsi="Arial" w:cs="Arial"/>
                      <w:sz w:val="20"/>
                      <w:szCs w:val="20"/>
                    </w:rPr>
                  </w:pPr>
                  <w:ins w:id="677" w:author="Gabriella Meltzer" w:date="2024-01-02T23:39:00Z">
                    <w:r w:rsidRPr="00706857">
                      <w:rPr>
                        <w:rFonts w:ascii="Arial" w:hAnsi="Arial" w:cs="Arial"/>
                        <w:sz w:val="20"/>
                        <w:szCs w:val="20"/>
                      </w:rPr>
                      <w:t>0.24</w:t>
                    </w:r>
                  </w:ins>
                </w:p>
              </w:tc>
              <w:tc>
                <w:tcPr>
                  <w:tcW w:w="720" w:type="dxa"/>
                </w:tcPr>
                <w:p w14:paraId="78D20F52" w14:textId="77777777" w:rsidR="00706857" w:rsidRPr="00706857" w:rsidRDefault="00706857" w:rsidP="00706857">
                  <w:pPr>
                    <w:spacing w:after="200"/>
                    <w:rPr>
                      <w:ins w:id="678" w:author="Gabriella Meltzer" w:date="2024-01-02T23:39:00Z"/>
                      <w:rFonts w:ascii="Arial" w:hAnsi="Arial" w:cs="Arial"/>
                      <w:sz w:val="20"/>
                      <w:szCs w:val="20"/>
                    </w:rPr>
                  </w:pPr>
                  <w:ins w:id="679" w:author="Gabriella Meltzer" w:date="2024-01-02T23:39:00Z">
                    <w:r w:rsidRPr="00706857">
                      <w:rPr>
                        <w:rFonts w:ascii="Arial" w:hAnsi="Arial" w:cs="Arial"/>
                        <w:sz w:val="20"/>
                        <w:szCs w:val="20"/>
                      </w:rPr>
                      <w:t>0.44</w:t>
                    </w:r>
                  </w:ins>
                </w:p>
              </w:tc>
              <w:tc>
                <w:tcPr>
                  <w:tcW w:w="720" w:type="dxa"/>
                  <w:tcBorders>
                    <w:right w:val="single" w:sz="2" w:space="0" w:color="auto"/>
                  </w:tcBorders>
                </w:tcPr>
                <w:p w14:paraId="2DA2AA8F" w14:textId="77777777" w:rsidR="00706857" w:rsidRPr="00706857" w:rsidRDefault="00706857" w:rsidP="00706857">
                  <w:pPr>
                    <w:spacing w:after="200"/>
                    <w:rPr>
                      <w:ins w:id="680" w:author="Gabriella Meltzer" w:date="2024-01-02T23:39:00Z"/>
                      <w:rFonts w:ascii="Arial" w:hAnsi="Arial" w:cs="Arial"/>
                      <w:sz w:val="20"/>
                      <w:szCs w:val="20"/>
                    </w:rPr>
                  </w:pPr>
                  <w:ins w:id="681" w:author="Gabriella Meltzer" w:date="2024-01-02T23:39:00Z">
                    <w:r w:rsidRPr="00706857">
                      <w:rPr>
                        <w:rFonts w:ascii="Arial" w:hAnsi="Arial" w:cs="Arial"/>
                        <w:sz w:val="20"/>
                        <w:szCs w:val="20"/>
                      </w:rPr>
                      <w:t>0.83</w:t>
                    </w:r>
                  </w:ins>
                </w:p>
              </w:tc>
            </w:tr>
            <w:tr w:rsidR="00706857" w:rsidRPr="00706857" w14:paraId="474FC093" w14:textId="77777777" w:rsidTr="00786FE5">
              <w:trPr>
                <w:ins w:id="682" w:author="Gabriella Meltzer" w:date="2024-01-02T23:39:00Z"/>
              </w:trPr>
              <w:tc>
                <w:tcPr>
                  <w:tcW w:w="3420" w:type="dxa"/>
                  <w:vMerge/>
                  <w:tcBorders>
                    <w:left w:val="single" w:sz="2" w:space="0" w:color="auto"/>
                  </w:tcBorders>
                </w:tcPr>
                <w:p w14:paraId="4FFD9512" w14:textId="77777777" w:rsidR="00706857" w:rsidRPr="00706857" w:rsidRDefault="00706857" w:rsidP="00706857">
                  <w:pPr>
                    <w:spacing w:after="200"/>
                    <w:rPr>
                      <w:ins w:id="683" w:author="Gabriella Meltzer" w:date="2024-01-02T23:39:00Z"/>
                      <w:rFonts w:ascii="Arial" w:hAnsi="Arial" w:cs="Arial"/>
                      <w:sz w:val="20"/>
                      <w:szCs w:val="20"/>
                    </w:rPr>
                  </w:pPr>
                </w:p>
              </w:tc>
              <w:tc>
                <w:tcPr>
                  <w:tcW w:w="3420" w:type="dxa"/>
                  <w:tcBorders>
                    <w:left w:val="single" w:sz="2" w:space="0" w:color="auto"/>
                  </w:tcBorders>
                </w:tcPr>
                <w:p w14:paraId="4E4CB492" w14:textId="77777777" w:rsidR="00706857" w:rsidRPr="00706857" w:rsidRDefault="00706857" w:rsidP="00706857">
                  <w:pPr>
                    <w:spacing w:after="200"/>
                    <w:rPr>
                      <w:ins w:id="684" w:author="Gabriella Meltzer" w:date="2024-01-02T23:39:00Z"/>
                      <w:rFonts w:ascii="Arial" w:hAnsi="Arial" w:cs="Arial"/>
                      <w:sz w:val="20"/>
                      <w:szCs w:val="20"/>
                    </w:rPr>
                  </w:pPr>
                  <w:ins w:id="685" w:author="Gabriella Meltzer" w:date="2024-01-02T23:39:00Z">
                    <w:r w:rsidRPr="00706857">
                      <w:rPr>
                        <w:rFonts w:ascii="Arial" w:hAnsi="Arial" w:cs="Arial"/>
                        <w:sz w:val="20"/>
                        <w:szCs w:val="20"/>
                      </w:rPr>
                      <w:t>Percent Black</w:t>
                    </w:r>
                  </w:ins>
                </w:p>
              </w:tc>
              <w:tc>
                <w:tcPr>
                  <w:tcW w:w="810" w:type="dxa"/>
                </w:tcPr>
                <w:p w14:paraId="6FB8277E" w14:textId="77777777" w:rsidR="00706857" w:rsidRPr="00706857" w:rsidRDefault="00706857" w:rsidP="00706857">
                  <w:pPr>
                    <w:spacing w:after="200"/>
                    <w:rPr>
                      <w:ins w:id="686" w:author="Gabriella Meltzer" w:date="2024-01-02T23:39:00Z"/>
                      <w:rFonts w:ascii="Arial" w:hAnsi="Arial" w:cs="Arial"/>
                      <w:sz w:val="20"/>
                      <w:szCs w:val="20"/>
                    </w:rPr>
                  </w:pPr>
                </w:p>
              </w:tc>
              <w:tc>
                <w:tcPr>
                  <w:tcW w:w="720" w:type="dxa"/>
                </w:tcPr>
                <w:p w14:paraId="06D0008B" w14:textId="77777777" w:rsidR="00706857" w:rsidRPr="00706857" w:rsidRDefault="00706857" w:rsidP="00706857">
                  <w:pPr>
                    <w:spacing w:after="200"/>
                    <w:rPr>
                      <w:ins w:id="687" w:author="Gabriella Meltzer" w:date="2024-01-02T23:39:00Z"/>
                      <w:rFonts w:ascii="Arial" w:hAnsi="Arial" w:cs="Arial"/>
                      <w:sz w:val="20"/>
                      <w:szCs w:val="20"/>
                    </w:rPr>
                  </w:pPr>
                  <w:ins w:id="688" w:author="Gabriella Meltzer" w:date="2024-01-02T23:39:00Z">
                    <w:r w:rsidRPr="00706857">
                      <w:rPr>
                        <w:rFonts w:ascii="Arial" w:hAnsi="Arial" w:cs="Arial"/>
                        <w:sz w:val="20"/>
                        <w:szCs w:val="20"/>
                      </w:rPr>
                      <w:t>0.00</w:t>
                    </w:r>
                  </w:ins>
                </w:p>
              </w:tc>
              <w:tc>
                <w:tcPr>
                  <w:tcW w:w="720" w:type="dxa"/>
                </w:tcPr>
                <w:p w14:paraId="74B17A08" w14:textId="77777777" w:rsidR="00706857" w:rsidRPr="00706857" w:rsidRDefault="00706857" w:rsidP="00706857">
                  <w:pPr>
                    <w:spacing w:after="200"/>
                    <w:rPr>
                      <w:ins w:id="689" w:author="Gabriella Meltzer" w:date="2024-01-02T23:39:00Z"/>
                      <w:rFonts w:ascii="Arial" w:hAnsi="Arial" w:cs="Arial"/>
                      <w:sz w:val="20"/>
                      <w:szCs w:val="20"/>
                    </w:rPr>
                  </w:pPr>
                  <w:ins w:id="690" w:author="Gabriella Meltzer" w:date="2024-01-02T23:39:00Z">
                    <w:r w:rsidRPr="00706857">
                      <w:rPr>
                        <w:rFonts w:ascii="Arial" w:hAnsi="Arial" w:cs="Arial"/>
                        <w:sz w:val="20"/>
                        <w:szCs w:val="20"/>
                      </w:rPr>
                      <w:t>0.04</w:t>
                    </w:r>
                  </w:ins>
                </w:p>
              </w:tc>
              <w:tc>
                <w:tcPr>
                  <w:tcW w:w="720" w:type="dxa"/>
                </w:tcPr>
                <w:p w14:paraId="57A3852F" w14:textId="77777777" w:rsidR="00706857" w:rsidRPr="00706857" w:rsidRDefault="00706857" w:rsidP="00706857">
                  <w:pPr>
                    <w:spacing w:after="200"/>
                    <w:rPr>
                      <w:ins w:id="691" w:author="Gabriella Meltzer" w:date="2024-01-02T23:39:00Z"/>
                      <w:rFonts w:ascii="Arial" w:hAnsi="Arial" w:cs="Arial"/>
                      <w:sz w:val="20"/>
                      <w:szCs w:val="20"/>
                    </w:rPr>
                  </w:pPr>
                  <w:ins w:id="692" w:author="Gabriella Meltzer" w:date="2024-01-02T23:39:00Z">
                    <w:r w:rsidRPr="00706857">
                      <w:rPr>
                        <w:rFonts w:ascii="Arial" w:hAnsi="Arial" w:cs="Arial"/>
                        <w:sz w:val="20"/>
                        <w:szCs w:val="20"/>
                      </w:rPr>
                      <w:t>0.14</w:t>
                    </w:r>
                  </w:ins>
                </w:p>
              </w:tc>
              <w:tc>
                <w:tcPr>
                  <w:tcW w:w="720" w:type="dxa"/>
                </w:tcPr>
                <w:p w14:paraId="373934B7" w14:textId="77777777" w:rsidR="00706857" w:rsidRPr="00706857" w:rsidRDefault="00706857" w:rsidP="00706857">
                  <w:pPr>
                    <w:spacing w:after="200"/>
                    <w:rPr>
                      <w:ins w:id="693" w:author="Gabriella Meltzer" w:date="2024-01-02T23:39:00Z"/>
                      <w:rFonts w:ascii="Arial" w:hAnsi="Arial" w:cs="Arial"/>
                      <w:sz w:val="20"/>
                      <w:szCs w:val="20"/>
                    </w:rPr>
                  </w:pPr>
                  <w:ins w:id="694" w:author="Gabriella Meltzer" w:date="2024-01-02T23:39:00Z">
                    <w:r w:rsidRPr="00706857">
                      <w:rPr>
                        <w:rFonts w:ascii="Arial" w:hAnsi="Arial" w:cs="Arial"/>
                        <w:sz w:val="20"/>
                        <w:szCs w:val="20"/>
                      </w:rPr>
                      <w:t>0.31</w:t>
                    </w:r>
                  </w:ins>
                </w:p>
              </w:tc>
              <w:tc>
                <w:tcPr>
                  <w:tcW w:w="720" w:type="dxa"/>
                  <w:tcBorders>
                    <w:right w:val="single" w:sz="2" w:space="0" w:color="auto"/>
                  </w:tcBorders>
                </w:tcPr>
                <w:p w14:paraId="28A825C0" w14:textId="77777777" w:rsidR="00706857" w:rsidRPr="00706857" w:rsidRDefault="00706857" w:rsidP="00706857">
                  <w:pPr>
                    <w:spacing w:after="200"/>
                    <w:rPr>
                      <w:ins w:id="695" w:author="Gabriella Meltzer" w:date="2024-01-02T23:39:00Z"/>
                      <w:rFonts w:ascii="Arial" w:hAnsi="Arial" w:cs="Arial"/>
                      <w:sz w:val="20"/>
                      <w:szCs w:val="20"/>
                    </w:rPr>
                  </w:pPr>
                  <w:ins w:id="696" w:author="Gabriella Meltzer" w:date="2024-01-02T23:39:00Z">
                    <w:r w:rsidRPr="00706857">
                      <w:rPr>
                        <w:rFonts w:ascii="Arial" w:hAnsi="Arial" w:cs="Arial"/>
                        <w:sz w:val="20"/>
                        <w:szCs w:val="20"/>
                      </w:rPr>
                      <w:t>0.67</w:t>
                    </w:r>
                  </w:ins>
                </w:p>
              </w:tc>
              <w:tc>
                <w:tcPr>
                  <w:tcW w:w="720" w:type="dxa"/>
                  <w:tcBorders>
                    <w:left w:val="single" w:sz="2" w:space="0" w:color="auto"/>
                  </w:tcBorders>
                </w:tcPr>
                <w:p w14:paraId="55BD0559" w14:textId="77777777" w:rsidR="00706857" w:rsidRPr="00706857" w:rsidRDefault="00706857" w:rsidP="00706857">
                  <w:pPr>
                    <w:spacing w:after="200"/>
                    <w:rPr>
                      <w:ins w:id="697" w:author="Gabriella Meltzer" w:date="2024-01-02T23:39:00Z"/>
                      <w:rFonts w:ascii="Arial" w:hAnsi="Arial" w:cs="Arial"/>
                      <w:sz w:val="20"/>
                      <w:szCs w:val="20"/>
                    </w:rPr>
                  </w:pPr>
                  <w:ins w:id="698" w:author="Gabriella Meltzer" w:date="2024-01-02T23:39:00Z">
                    <w:r w:rsidRPr="00706857">
                      <w:rPr>
                        <w:rFonts w:ascii="Arial" w:hAnsi="Arial" w:cs="Arial"/>
                        <w:sz w:val="20"/>
                        <w:szCs w:val="20"/>
                      </w:rPr>
                      <w:t>0.00</w:t>
                    </w:r>
                  </w:ins>
                </w:p>
              </w:tc>
              <w:tc>
                <w:tcPr>
                  <w:tcW w:w="720" w:type="dxa"/>
                </w:tcPr>
                <w:p w14:paraId="4F8315ED" w14:textId="77777777" w:rsidR="00706857" w:rsidRPr="00706857" w:rsidRDefault="00706857" w:rsidP="00706857">
                  <w:pPr>
                    <w:spacing w:after="200"/>
                    <w:rPr>
                      <w:ins w:id="699" w:author="Gabriella Meltzer" w:date="2024-01-02T23:39:00Z"/>
                      <w:rFonts w:ascii="Arial" w:hAnsi="Arial" w:cs="Arial"/>
                      <w:sz w:val="20"/>
                      <w:szCs w:val="20"/>
                    </w:rPr>
                  </w:pPr>
                  <w:ins w:id="700" w:author="Gabriella Meltzer" w:date="2024-01-02T23:39:00Z">
                    <w:r w:rsidRPr="00706857">
                      <w:rPr>
                        <w:rFonts w:ascii="Arial" w:hAnsi="Arial" w:cs="Arial"/>
                        <w:sz w:val="20"/>
                        <w:szCs w:val="20"/>
                      </w:rPr>
                      <w:t>0.02</w:t>
                    </w:r>
                  </w:ins>
                </w:p>
              </w:tc>
              <w:tc>
                <w:tcPr>
                  <w:tcW w:w="720" w:type="dxa"/>
                </w:tcPr>
                <w:p w14:paraId="72ED02D5" w14:textId="77777777" w:rsidR="00706857" w:rsidRPr="00706857" w:rsidRDefault="00706857" w:rsidP="00706857">
                  <w:pPr>
                    <w:spacing w:after="200"/>
                    <w:rPr>
                      <w:ins w:id="701" w:author="Gabriella Meltzer" w:date="2024-01-02T23:39:00Z"/>
                      <w:rFonts w:ascii="Arial" w:hAnsi="Arial" w:cs="Arial"/>
                      <w:sz w:val="20"/>
                      <w:szCs w:val="20"/>
                    </w:rPr>
                  </w:pPr>
                  <w:ins w:id="702" w:author="Gabriella Meltzer" w:date="2024-01-02T23:39:00Z">
                    <w:r w:rsidRPr="00706857">
                      <w:rPr>
                        <w:rFonts w:ascii="Arial" w:hAnsi="Arial" w:cs="Arial"/>
                        <w:sz w:val="20"/>
                        <w:szCs w:val="20"/>
                      </w:rPr>
                      <w:t>0.10</w:t>
                    </w:r>
                  </w:ins>
                </w:p>
              </w:tc>
              <w:tc>
                <w:tcPr>
                  <w:tcW w:w="720" w:type="dxa"/>
                </w:tcPr>
                <w:p w14:paraId="09928823" w14:textId="77777777" w:rsidR="00706857" w:rsidRPr="00706857" w:rsidRDefault="00706857" w:rsidP="00706857">
                  <w:pPr>
                    <w:spacing w:after="200"/>
                    <w:rPr>
                      <w:ins w:id="703" w:author="Gabriella Meltzer" w:date="2024-01-02T23:39:00Z"/>
                      <w:rFonts w:ascii="Arial" w:hAnsi="Arial" w:cs="Arial"/>
                      <w:sz w:val="20"/>
                      <w:szCs w:val="20"/>
                    </w:rPr>
                  </w:pPr>
                  <w:ins w:id="704" w:author="Gabriella Meltzer" w:date="2024-01-02T23:39:00Z">
                    <w:r w:rsidRPr="00706857">
                      <w:rPr>
                        <w:rFonts w:ascii="Arial" w:hAnsi="Arial" w:cs="Arial"/>
                        <w:sz w:val="20"/>
                        <w:szCs w:val="20"/>
                      </w:rPr>
                      <w:t>0.26</w:t>
                    </w:r>
                  </w:ins>
                </w:p>
              </w:tc>
              <w:tc>
                <w:tcPr>
                  <w:tcW w:w="720" w:type="dxa"/>
                  <w:tcBorders>
                    <w:right w:val="single" w:sz="2" w:space="0" w:color="auto"/>
                  </w:tcBorders>
                </w:tcPr>
                <w:p w14:paraId="557D69C6" w14:textId="77777777" w:rsidR="00706857" w:rsidRPr="00706857" w:rsidRDefault="00706857" w:rsidP="00706857">
                  <w:pPr>
                    <w:spacing w:after="200"/>
                    <w:rPr>
                      <w:ins w:id="705" w:author="Gabriella Meltzer" w:date="2024-01-02T23:39:00Z"/>
                      <w:rFonts w:ascii="Arial" w:hAnsi="Arial" w:cs="Arial"/>
                      <w:sz w:val="20"/>
                      <w:szCs w:val="20"/>
                    </w:rPr>
                  </w:pPr>
                  <w:ins w:id="706" w:author="Gabriella Meltzer" w:date="2024-01-02T23:39:00Z">
                    <w:r w:rsidRPr="00706857">
                      <w:rPr>
                        <w:rFonts w:ascii="Arial" w:hAnsi="Arial" w:cs="Arial"/>
                        <w:sz w:val="20"/>
                        <w:szCs w:val="20"/>
                      </w:rPr>
                      <w:t>0.61</w:t>
                    </w:r>
                  </w:ins>
                </w:p>
              </w:tc>
            </w:tr>
            <w:tr w:rsidR="00706857" w:rsidRPr="00706857" w14:paraId="4D8F58B0" w14:textId="77777777" w:rsidTr="00786FE5">
              <w:trPr>
                <w:ins w:id="707" w:author="Gabriella Meltzer" w:date="2024-01-02T23:39:00Z"/>
              </w:trPr>
              <w:tc>
                <w:tcPr>
                  <w:tcW w:w="3420" w:type="dxa"/>
                  <w:vMerge/>
                  <w:tcBorders>
                    <w:left w:val="single" w:sz="2" w:space="0" w:color="auto"/>
                  </w:tcBorders>
                </w:tcPr>
                <w:p w14:paraId="599B939A" w14:textId="77777777" w:rsidR="00706857" w:rsidRPr="00706857" w:rsidRDefault="00706857" w:rsidP="00706857">
                  <w:pPr>
                    <w:spacing w:after="200"/>
                    <w:rPr>
                      <w:ins w:id="708" w:author="Gabriella Meltzer" w:date="2024-01-02T23:39:00Z"/>
                      <w:rFonts w:ascii="Arial" w:hAnsi="Arial" w:cs="Arial"/>
                      <w:sz w:val="20"/>
                      <w:szCs w:val="20"/>
                    </w:rPr>
                  </w:pPr>
                </w:p>
              </w:tc>
              <w:tc>
                <w:tcPr>
                  <w:tcW w:w="3420" w:type="dxa"/>
                  <w:tcBorders>
                    <w:left w:val="single" w:sz="2" w:space="0" w:color="auto"/>
                  </w:tcBorders>
                </w:tcPr>
                <w:p w14:paraId="407A70BC" w14:textId="77777777" w:rsidR="00706857" w:rsidRPr="00706857" w:rsidRDefault="00706857" w:rsidP="00706857">
                  <w:pPr>
                    <w:spacing w:after="200"/>
                    <w:rPr>
                      <w:ins w:id="709" w:author="Gabriella Meltzer" w:date="2024-01-02T23:39:00Z"/>
                      <w:rFonts w:ascii="Arial" w:hAnsi="Arial" w:cs="Arial"/>
                      <w:sz w:val="20"/>
                      <w:szCs w:val="20"/>
                    </w:rPr>
                  </w:pPr>
                  <w:ins w:id="710" w:author="Gabriella Meltzer" w:date="2024-01-02T23:39:00Z">
                    <w:r w:rsidRPr="00706857">
                      <w:rPr>
                        <w:rFonts w:ascii="Arial" w:hAnsi="Arial" w:cs="Arial"/>
                        <w:sz w:val="20"/>
                        <w:szCs w:val="20"/>
                      </w:rPr>
                      <w:t>Percent Free Lunch</w:t>
                    </w:r>
                  </w:ins>
                </w:p>
              </w:tc>
              <w:tc>
                <w:tcPr>
                  <w:tcW w:w="810" w:type="dxa"/>
                </w:tcPr>
                <w:p w14:paraId="3443A474" w14:textId="77777777" w:rsidR="00706857" w:rsidRPr="00706857" w:rsidRDefault="00706857" w:rsidP="00706857">
                  <w:pPr>
                    <w:spacing w:after="200"/>
                    <w:rPr>
                      <w:ins w:id="711" w:author="Gabriella Meltzer" w:date="2024-01-02T23:39:00Z"/>
                      <w:rFonts w:ascii="Arial" w:hAnsi="Arial" w:cs="Arial"/>
                      <w:sz w:val="20"/>
                      <w:szCs w:val="20"/>
                    </w:rPr>
                  </w:pPr>
                </w:p>
              </w:tc>
              <w:tc>
                <w:tcPr>
                  <w:tcW w:w="720" w:type="dxa"/>
                </w:tcPr>
                <w:p w14:paraId="2208CCE9" w14:textId="77777777" w:rsidR="00706857" w:rsidRPr="00706857" w:rsidRDefault="00706857" w:rsidP="00706857">
                  <w:pPr>
                    <w:spacing w:after="200"/>
                    <w:rPr>
                      <w:ins w:id="712" w:author="Gabriella Meltzer" w:date="2024-01-02T23:39:00Z"/>
                      <w:rFonts w:ascii="Arial" w:hAnsi="Arial" w:cs="Arial"/>
                      <w:sz w:val="20"/>
                      <w:szCs w:val="20"/>
                    </w:rPr>
                  </w:pPr>
                  <w:ins w:id="713" w:author="Gabriella Meltzer" w:date="2024-01-02T23:39:00Z">
                    <w:r w:rsidRPr="00706857">
                      <w:rPr>
                        <w:rFonts w:ascii="Arial" w:hAnsi="Arial" w:cs="Arial"/>
                        <w:sz w:val="20"/>
                        <w:szCs w:val="20"/>
                      </w:rPr>
                      <w:t>0.21</w:t>
                    </w:r>
                  </w:ins>
                </w:p>
              </w:tc>
              <w:tc>
                <w:tcPr>
                  <w:tcW w:w="720" w:type="dxa"/>
                </w:tcPr>
                <w:p w14:paraId="46A9C728" w14:textId="77777777" w:rsidR="00706857" w:rsidRPr="00706857" w:rsidRDefault="00706857" w:rsidP="00706857">
                  <w:pPr>
                    <w:spacing w:after="200"/>
                    <w:rPr>
                      <w:ins w:id="714" w:author="Gabriella Meltzer" w:date="2024-01-02T23:39:00Z"/>
                      <w:rFonts w:ascii="Arial" w:hAnsi="Arial" w:cs="Arial"/>
                      <w:sz w:val="20"/>
                      <w:szCs w:val="20"/>
                    </w:rPr>
                  </w:pPr>
                  <w:ins w:id="715" w:author="Gabriella Meltzer" w:date="2024-01-02T23:39:00Z">
                    <w:r w:rsidRPr="00706857">
                      <w:rPr>
                        <w:rFonts w:ascii="Arial" w:hAnsi="Arial" w:cs="Arial"/>
                        <w:sz w:val="20"/>
                        <w:szCs w:val="20"/>
                      </w:rPr>
                      <w:t>0.37</w:t>
                    </w:r>
                  </w:ins>
                </w:p>
              </w:tc>
              <w:tc>
                <w:tcPr>
                  <w:tcW w:w="720" w:type="dxa"/>
                </w:tcPr>
                <w:p w14:paraId="7A4A326D" w14:textId="77777777" w:rsidR="00706857" w:rsidRPr="00706857" w:rsidRDefault="00706857" w:rsidP="00706857">
                  <w:pPr>
                    <w:spacing w:after="200"/>
                    <w:rPr>
                      <w:ins w:id="716" w:author="Gabriella Meltzer" w:date="2024-01-02T23:39:00Z"/>
                      <w:rFonts w:ascii="Arial" w:hAnsi="Arial" w:cs="Arial"/>
                      <w:sz w:val="20"/>
                      <w:szCs w:val="20"/>
                    </w:rPr>
                  </w:pPr>
                  <w:ins w:id="717" w:author="Gabriella Meltzer" w:date="2024-01-02T23:39:00Z">
                    <w:r w:rsidRPr="00706857">
                      <w:rPr>
                        <w:rFonts w:ascii="Arial" w:hAnsi="Arial" w:cs="Arial"/>
                        <w:sz w:val="20"/>
                        <w:szCs w:val="20"/>
                      </w:rPr>
                      <w:t>0.45</w:t>
                    </w:r>
                  </w:ins>
                </w:p>
              </w:tc>
              <w:tc>
                <w:tcPr>
                  <w:tcW w:w="720" w:type="dxa"/>
                </w:tcPr>
                <w:p w14:paraId="0B7D8B31" w14:textId="77777777" w:rsidR="00706857" w:rsidRPr="00706857" w:rsidRDefault="00706857" w:rsidP="00706857">
                  <w:pPr>
                    <w:spacing w:after="200"/>
                    <w:rPr>
                      <w:ins w:id="718" w:author="Gabriella Meltzer" w:date="2024-01-02T23:39:00Z"/>
                      <w:rFonts w:ascii="Arial" w:hAnsi="Arial" w:cs="Arial"/>
                      <w:sz w:val="20"/>
                      <w:szCs w:val="20"/>
                    </w:rPr>
                  </w:pPr>
                  <w:ins w:id="719" w:author="Gabriella Meltzer" w:date="2024-01-02T23:39:00Z">
                    <w:r w:rsidRPr="00706857">
                      <w:rPr>
                        <w:rFonts w:ascii="Arial" w:hAnsi="Arial" w:cs="Arial"/>
                        <w:sz w:val="20"/>
                        <w:szCs w:val="20"/>
                      </w:rPr>
                      <w:t>0.55</w:t>
                    </w:r>
                  </w:ins>
                </w:p>
              </w:tc>
              <w:tc>
                <w:tcPr>
                  <w:tcW w:w="720" w:type="dxa"/>
                  <w:tcBorders>
                    <w:right w:val="single" w:sz="2" w:space="0" w:color="auto"/>
                  </w:tcBorders>
                </w:tcPr>
                <w:p w14:paraId="6A51998F" w14:textId="77777777" w:rsidR="00706857" w:rsidRPr="00706857" w:rsidRDefault="00706857" w:rsidP="00706857">
                  <w:pPr>
                    <w:spacing w:after="200"/>
                    <w:rPr>
                      <w:ins w:id="720" w:author="Gabriella Meltzer" w:date="2024-01-02T23:39:00Z"/>
                      <w:rFonts w:ascii="Arial" w:hAnsi="Arial" w:cs="Arial"/>
                      <w:sz w:val="20"/>
                      <w:szCs w:val="20"/>
                    </w:rPr>
                  </w:pPr>
                  <w:ins w:id="721" w:author="Gabriella Meltzer" w:date="2024-01-02T23:39:00Z">
                    <w:r w:rsidRPr="00706857">
                      <w:rPr>
                        <w:rFonts w:ascii="Arial" w:hAnsi="Arial" w:cs="Arial"/>
                        <w:sz w:val="20"/>
                        <w:szCs w:val="20"/>
                      </w:rPr>
                      <w:t>0.72</w:t>
                    </w:r>
                  </w:ins>
                </w:p>
              </w:tc>
              <w:tc>
                <w:tcPr>
                  <w:tcW w:w="720" w:type="dxa"/>
                  <w:tcBorders>
                    <w:left w:val="single" w:sz="2" w:space="0" w:color="auto"/>
                  </w:tcBorders>
                </w:tcPr>
                <w:p w14:paraId="577CFD15" w14:textId="77777777" w:rsidR="00706857" w:rsidRPr="00706857" w:rsidRDefault="00706857" w:rsidP="00706857">
                  <w:pPr>
                    <w:spacing w:after="200"/>
                    <w:rPr>
                      <w:ins w:id="722" w:author="Gabriella Meltzer" w:date="2024-01-02T23:39:00Z"/>
                      <w:rFonts w:ascii="Arial" w:hAnsi="Arial" w:cs="Arial"/>
                      <w:sz w:val="20"/>
                      <w:szCs w:val="20"/>
                    </w:rPr>
                  </w:pPr>
                  <w:ins w:id="723" w:author="Gabriella Meltzer" w:date="2024-01-02T23:39:00Z">
                    <w:r w:rsidRPr="00706857">
                      <w:rPr>
                        <w:rFonts w:ascii="Arial" w:hAnsi="Arial" w:cs="Arial"/>
                        <w:sz w:val="20"/>
                        <w:szCs w:val="20"/>
                      </w:rPr>
                      <w:t>0.26</w:t>
                    </w:r>
                  </w:ins>
                </w:p>
              </w:tc>
              <w:tc>
                <w:tcPr>
                  <w:tcW w:w="720" w:type="dxa"/>
                </w:tcPr>
                <w:p w14:paraId="7105EB50" w14:textId="77777777" w:rsidR="00706857" w:rsidRPr="00706857" w:rsidRDefault="00706857" w:rsidP="00706857">
                  <w:pPr>
                    <w:spacing w:after="200"/>
                    <w:rPr>
                      <w:ins w:id="724" w:author="Gabriella Meltzer" w:date="2024-01-02T23:39:00Z"/>
                      <w:rFonts w:ascii="Arial" w:hAnsi="Arial" w:cs="Arial"/>
                      <w:sz w:val="20"/>
                      <w:szCs w:val="20"/>
                    </w:rPr>
                  </w:pPr>
                  <w:ins w:id="725" w:author="Gabriella Meltzer" w:date="2024-01-02T23:39:00Z">
                    <w:r w:rsidRPr="00706857">
                      <w:rPr>
                        <w:rFonts w:ascii="Arial" w:hAnsi="Arial" w:cs="Arial"/>
                        <w:sz w:val="20"/>
                        <w:szCs w:val="20"/>
                      </w:rPr>
                      <w:t>0.46</w:t>
                    </w:r>
                  </w:ins>
                </w:p>
              </w:tc>
              <w:tc>
                <w:tcPr>
                  <w:tcW w:w="720" w:type="dxa"/>
                </w:tcPr>
                <w:p w14:paraId="0B21505B" w14:textId="77777777" w:rsidR="00706857" w:rsidRPr="00706857" w:rsidRDefault="00706857" w:rsidP="00706857">
                  <w:pPr>
                    <w:spacing w:after="200"/>
                    <w:rPr>
                      <w:ins w:id="726" w:author="Gabriella Meltzer" w:date="2024-01-02T23:39:00Z"/>
                      <w:rFonts w:ascii="Arial" w:hAnsi="Arial" w:cs="Arial"/>
                      <w:sz w:val="20"/>
                      <w:szCs w:val="20"/>
                    </w:rPr>
                  </w:pPr>
                  <w:ins w:id="727" w:author="Gabriella Meltzer" w:date="2024-01-02T23:39:00Z">
                    <w:r w:rsidRPr="00706857">
                      <w:rPr>
                        <w:rFonts w:ascii="Arial" w:hAnsi="Arial" w:cs="Arial"/>
                        <w:sz w:val="20"/>
                        <w:szCs w:val="20"/>
                      </w:rPr>
                      <w:t>0.55</w:t>
                    </w:r>
                  </w:ins>
                </w:p>
              </w:tc>
              <w:tc>
                <w:tcPr>
                  <w:tcW w:w="720" w:type="dxa"/>
                </w:tcPr>
                <w:p w14:paraId="181462F1" w14:textId="77777777" w:rsidR="00706857" w:rsidRPr="00706857" w:rsidRDefault="00706857" w:rsidP="00706857">
                  <w:pPr>
                    <w:spacing w:after="200"/>
                    <w:rPr>
                      <w:ins w:id="728" w:author="Gabriella Meltzer" w:date="2024-01-02T23:39:00Z"/>
                      <w:rFonts w:ascii="Arial" w:hAnsi="Arial" w:cs="Arial"/>
                      <w:sz w:val="20"/>
                      <w:szCs w:val="20"/>
                    </w:rPr>
                  </w:pPr>
                  <w:ins w:id="729" w:author="Gabriella Meltzer" w:date="2024-01-02T23:39:00Z">
                    <w:r w:rsidRPr="00706857">
                      <w:rPr>
                        <w:rFonts w:ascii="Arial" w:hAnsi="Arial" w:cs="Arial"/>
                        <w:sz w:val="20"/>
                        <w:szCs w:val="20"/>
                      </w:rPr>
                      <w:t>0.68</w:t>
                    </w:r>
                  </w:ins>
                </w:p>
              </w:tc>
              <w:tc>
                <w:tcPr>
                  <w:tcW w:w="720" w:type="dxa"/>
                  <w:tcBorders>
                    <w:right w:val="single" w:sz="2" w:space="0" w:color="auto"/>
                  </w:tcBorders>
                </w:tcPr>
                <w:p w14:paraId="61246DA6" w14:textId="77777777" w:rsidR="00706857" w:rsidRPr="00706857" w:rsidRDefault="00706857" w:rsidP="00706857">
                  <w:pPr>
                    <w:spacing w:after="200"/>
                    <w:rPr>
                      <w:ins w:id="730" w:author="Gabriella Meltzer" w:date="2024-01-02T23:39:00Z"/>
                      <w:rFonts w:ascii="Arial" w:hAnsi="Arial" w:cs="Arial"/>
                      <w:sz w:val="20"/>
                      <w:szCs w:val="20"/>
                    </w:rPr>
                  </w:pPr>
                  <w:ins w:id="731" w:author="Gabriella Meltzer" w:date="2024-01-02T23:39:00Z">
                    <w:r w:rsidRPr="00706857">
                      <w:rPr>
                        <w:rFonts w:ascii="Arial" w:hAnsi="Arial" w:cs="Arial"/>
                        <w:sz w:val="20"/>
                        <w:szCs w:val="20"/>
                      </w:rPr>
                      <w:t>0.97</w:t>
                    </w:r>
                  </w:ins>
                </w:p>
              </w:tc>
            </w:tr>
            <w:tr w:rsidR="00706857" w:rsidRPr="00706857" w14:paraId="095CB91F" w14:textId="77777777" w:rsidTr="00786FE5">
              <w:trPr>
                <w:ins w:id="732" w:author="Gabriella Meltzer" w:date="2024-01-02T23:39:00Z"/>
              </w:trPr>
              <w:tc>
                <w:tcPr>
                  <w:tcW w:w="3420" w:type="dxa"/>
                  <w:vMerge/>
                  <w:tcBorders>
                    <w:left w:val="single" w:sz="2" w:space="0" w:color="auto"/>
                    <w:bottom w:val="single" w:sz="4" w:space="0" w:color="auto"/>
                  </w:tcBorders>
                </w:tcPr>
                <w:p w14:paraId="0F4A3A8C" w14:textId="77777777" w:rsidR="00706857" w:rsidRPr="00706857" w:rsidRDefault="00706857" w:rsidP="00706857">
                  <w:pPr>
                    <w:spacing w:after="200"/>
                    <w:rPr>
                      <w:ins w:id="733" w:author="Gabriella Meltzer" w:date="2024-01-02T23:39:00Z"/>
                      <w:rFonts w:ascii="Arial" w:hAnsi="Arial" w:cs="Arial"/>
                      <w:sz w:val="20"/>
                      <w:szCs w:val="20"/>
                    </w:rPr>
                  </w:pPr>
                </w:p>
              </w:tc>
              <w:tc>
                <w:tcPr>
                  <w:tcW w:w="3420" w:type="dxa"/>
                  <w:tcBorders>
                    <w:left w:val="single" w:sz="2" w:space="0" w:color="auto"/>
                    <w:bottom w:val="single" w:sz="4" w:space="0" w:color="auto"/>
                  </w:tcBorders>
                </w:tcPr>
                <w:p w14:paraId="2DB4C1D6" w14:textId="77777777" w:rsidR="00706857" w:rsidRPr="00706857" w:rsidRDefault="00706857" w:rsidP="00706857">
                  <w:pPr>
                    <w:spacing w:after="200"/>
                    <w:rPr>
                      <w:ins w:id="734" w:author="Gabriella Meltzer" w:date="2024-01-02T23:39:00Z"/>
                      <w:rFonts w:ascii="Arial" w:hAnsi="Arial" w:cs="Arial"/>
                      <w:sz w:val="20"/>
                      <w:szCs w:val="20"/>
                    </w:rPr>
                  </w:pPr>
                  <w:ins w:id="735" w:author="Gabriella Meltzer" w:date="2024-01-02T23:39:00Z">
                    <w:r w:rsidRPr="00706857">
                      <w:rPr>
                        <w:rFonts w:ascii="Arial" w:hAnsi="Arial" w:cs="Arial"/>
                        <w:sz w:val="20"/>
                        <w:szCs w:val="20"/>
                      </w:rPr>
                      <w:t>Percent Economically Disadvantaged</w:t>
                    </w:r>
                  </w:ins>
                </w:p>
              </w:tc>
              <w:tc>
                <w:tcPr>
                  <w:tcW w:w="810" w:type="dxa"/>
                  <w:tcBorders>
                    <w:bottom w:val="single" w:sz="4" w:space="0" w:color="auto"/>
                  </w:tcBorders>
                </w:tcPr>
                <w:p w14:paraId="0A7CF255" w14:textId="77777777" w:rsidR="00706857" w:rsidRPr="00706857" w:rsidRDefault="00706857" w:rsidP="00706857">
                  <w:pPr>
                    <w:spacing w:after="200"/>
                    <w:rPr>
                      <w:ins w:id="736" w:author="Gabriella Meltzer" w:date="2024-01-02T23:39:00Z"/>
                      <w:rFonts w:ascii="Arial" w:hAnsi="Arial" w:cs="Arial"/>
                      <w:sz w:val="20"/>
                      <w:szCs w:val="20"/>
                    </w:rPr>
                  </w:pPr>
                </w:p>
              </w:tc>
              <w:tc>
                <w:tcPr>
                  <w:tcW w:w="720" w:type="dxa"/>
                  <w:tcBorders>
                    <w:bottom w:val="single" w:sz="4" w:space="0" w:color="auto"/>
                  </w:tcBorders>
                </w:tcPr>
                <w:p w14:paraId="76695435" w14:textId="77777777" w:rsidR="00706857" w:rsidRPr="00706857" w:rsidRDefault="00706857" w:rsidP="00706857">
                  <w:pPr>
                    <w:spacing w:after="200"/>
                    <w:rPr>
                      <w:ins w:id="737" w:author="Gabriella Meltzer" w:date="2024-01-02T23:39:00Z"/>
                      <w:rFonts w:ascii="Arial" w:hAnsi="Arial" w:cs="Arial"/>
                      <w:sz w:val="20"/>
                      <w:szCs w:val="20"/>
                    </w:rPr>
                  </w:pPr>
                  <w:ins w:id="738" w:author="Gabriella Meltzer" w:date="2024-01-02T23:39:00Z">
                    <w:r w:rsidRPr="00706857">
                      <w:rPr>
                        <w:rFonts w:ascii="Arial" w:hAnsi="Arial" w:cs="Arial"/>
                        <w:sz w:val="20"/>
                        <w:szCs w:val="20"/>
                      </w:rPr>
                      <w:t>0.30</w:t>
                    </w:r>
                  </w:ins>
                </w:p>
              </w:tc>
              <w:tc>
                <w:tcPr>
                  <w:tcW w:w="720" w:type="dxa"/>
                  <w:tcBorders>
                    <w:bottom w:val="single" w:sz="4" w:space="0" w:color="auto"/>
                  </w:tcBorders>
                </w:tcPr>
                <w:p w14:paraId="41D07156" w14:textId="77777777" w:rsidR="00706857" w:rsidRPr="00706857" w:rsidRDefault="00706857" w:rsidP="00706857">
                  <w:pPr>
                    <w:spacing w:after="200"/>
                    <w:rPr>
                      <w:ins w:id="739" w:author="Gabriella Meltzer" w:date="2024-01-02T23:39:00Z"/>
                      <w:rFonts w:ascii="Arial" w:hAnsi="Arial" w:cs="Arial"/>
                      <w:sz w:val="20"/>
                      <w:szCs w:val="20"/>
                    </w:rPr>
                  </w:pPr>
                  <w:ins w:id="740" w:author="Gabriella Meltzer" w:date="2024-01-02T23:39:00Z">
                    <w:r w:rsidRPr="00706857">
                      <w:rPr>
                        <w:rFonts w:ascii="Arial" w:hAnsi="Arial" w:cs="Arial"/>
                        <w:sz w:val="20"/>
                        <w:szCs w:val="20"/>
                      </w:rPr>
                      <w:t>0.48</w:t>
                    </w:r>
                  </w:ins>
                </w:p>
              </w:tc>
              <w:tc>
                <w:tcPr>
                  <w:tcW w:w="720" w:type="dxa"/>
                  <w:tcBorders>
                    <w:bottom w:val="single" w:sz="4" w:space="0" w:color="auto"/>
                  </w:tcBorders>
                </w:tcPr>
                <w:p w14:paraId="7498C249" w14:textId="77777777" w:rsidR="00706857" w:rsidRPr="00706857" w:rsidRDefault="00706857" w:rsidP="00706857">
                  <w:pPr>
                    <w:spacing w:after="200"/>
                    <w:rPr>
                      <w:ins w:id="741" w:author="Gabriella Meltzer" w:date="2024-01-02T23:39:00Z"/>
                      <w:rFonts w:ascii="Arial" w:hAnsi="Arial" w:cs="Arial"/>
                      <w:sz w:val="20"/>
                      <w:szCs w:val="20"/>
                    </w:rPr>
                  </w:pPr>
                  <w:ins w:id="742" w:author="Gabriella Meltzer" w:date="2024-01-02T23:39:00Z">
                    <w:r w:rsidRPr="00706857">
                      <w:rPr>
                        <w:rFonts w:ascii="Arial" w:hAnsi="Arial" w:cs="Arial"/>
                        <w:sz w:val="20"/>
                        <w:szCs w:val="20"/>
                      </w:rPr>
                      <w:t>0.57</w:t>
                    </w:r>
                  </w:ins>
                </w:p>
              </w:tc>
              <w:tc>
                <w:tcPr>
                  <w:tcW w:w="720" w:type="dxa"/>
                  <w:tcBorders>
                    <w:bottom w:val="single" w:sz="4" w:space="0" w:color="auto"/>
                  </w:tcBorders>
                </w:tcPr>
                <w:p w14:paraId="236266C1" w14:textId="77777777" w:rsidR="00706857" w:rsidRPr="00706857" w:rsidRDefault="00706857" w:rsidP="00706857">
                  <w:pPr>
                    <w:spacing w:after="200"/>
                    <w:rPr>
                      <w:ins w:id="743" w:author="Gabriella Meltzer" w:date="2024-01-02T23:39:00Z"/>
                      <w:rFonts w:ascii="Arial" w:hAnsi="Arial" w:cs="Arial"/>
                      <w:sz w:val="20"/>
                      <w:szCs w:val="20"/>
                    </w:rPr>
                  </w:pPr>
                  <w:ins w:id="744" w:author="Gabriella Meltzer" w:date="2024-01-02T23:39:00Z">
                    <w:r w:rsidRPr="00706857">
                      <w:rPr>
                        <w:rFonts w:ascii="Arial" w:hAnsi="Arial" w:cs="Arial"/>
                        <w:sz w:val="20"/>
                        <w:szCs w:val="20"/>
                      </w:rPr>
                      <w:t>0.67</w:t>
                    </w:r>
                  </w:ins>
                </w:p>
              </w:tc>
              <w:tc>
                <w:tcPr>
                  <w:tcW w:w="720" w:type="dxa"/>
                  <w:tcBorders>
                    <w:bottom w:val="single" w:sz="4" w:space="0" w:color="auto"/>
                    <w:right w:val="single" w:sz="2" w:space="0" w:color="auto"/>
                  </w:tcBorders>
                </w:tcPr>
                <w:p w14:paraId="110CB3E3" w14:textId="77777777" w:rsidR="00706857" w:rsidRPr="00706857" w:rsidRDefault="00706857" w:rsidP="00706857">
                  <w:pPr>
                    <w:spacing w:after="200"/>
                    <w:rPr>
                      <w:ins w:id="745" w:author="Gabriella Meltzer" w:date="2024-01-02T23:39:00Z"/>
                      <w:rFonts w:ascii="Arial" w:hAnsi="Arial" w:cs="Arial"/>
                      <w:sz w:val="20"/>
                      <w:szCs w:val="20"/>
                    </w:rPr>
                  </w:pPr>
                  <w:ins w:id="746" w:author="Gabriella Meltzer" w:date="2024-01-02T23:39:00Z">
                    <w:r w:rsidRPr="00706857">
                      <w:rPr>
                        <w:rFonts w:ascii="Arial" w:hAnsi="Arial" w:cs="Arial"/>
                        <w:sz w:val="20"/>
                        <w:szCs w:val="20"/>
                      </w:rPr>
                      <w:t>0.84</w:t>
                    </w:r>
                  </w:ins>
                </w:p>
              </w:tc>
              <w:tc>
                <w:tcPr>
                  <w:tcW w:w="720" w:type="dxa"/>
                  <w:tcBorders>
                    <w:left w:val="single" w:sz="2" w:space="0" w:color="auto"/>
                    <w:bottom w:val="single" w:sz="4" w:space="0" w:color="auto"/>
                  </w:tcBorders>
                </w:tcPr>
                <w:p w14:paraId="2F5DC0AA" w14:textId="77777777" w:rsidR="00706857" w:rsidRPr="00706857" w:rsidRDefault="00706857" w:rsidP="00706857">
                  <w:pPr>
                    <w:spacing w:after="200"/>
                    <w:rPr>
                      <w:ins w:id="747" w:author="Gabriella Meltzer" w:date="2024-01-02T23:39:00Z"/>
                      <w:rFonts w:ascii="Arial" w:hAnsi="Arial" w:cs="Arial"/>
                      <w:sz w:val="20"/>
                      <w:szCs w:val="20"/>
                    </w:rPr>
                  </w:pPr>
                  <w:ins w:id="748" w:author="Gabriella Meltzer" w:date="2024-01-02T23:39:00Z">
                    <w:r w:rsidRPr="00706857">
                      <w:rPr>
                        <w:rFonts w:ascii="Arial" w:hAnsi="Arial" w:cs="Arial"/>
                        <w:sz w:val="20"/>
                        <w:szCs w:val="20"/>
                      </w:rPr>
                      <w:t>0.34</w:t>
                    </w:r>
                  </w:ins>
                </w:p>
              </w:tc>
              <w:tc>
                <w:tcPr>
                  <w:tcW w:w="720" w:type="dxa"/>
                  <w:tcBorders>
                    <w:bottom w:val="single" w:sz="4" w:space="0" w:color="auto"/>
                  </w:tcBorders>
                </w:tcPr>
                <w:p w14:paraId="3AB51240" w14:textId="77777777" w:rsidR="00706857" w:rsidRPr="00706857" w:rsidRDefault="00706857" w:rsidP="00706857">
                  <w:pPr>
                    <w:spacing w:after="200"/>
                    <w:rPr>
                      <w:ins w:id="749" w:author="Gabriella Meltzer" w:date="2024-01-02T23:39:00Z"/>
                      <w:rFonts w:ascii="Arial" w:hAnsi="Arial" w:cs="Arial"/>
                      <w:sz w:val="20"/>
                      <w:szCs w:val="20"/>
                    </w:rPr>
                  </w:pPr>
                  <w:ins w:id="750" w:author="Gabriella Meltzer" w:date="2024-01-02T23:39:00Z">
                    <w:r w:rsidRPr="00706857">
                      <w:rPr>
                        <w:rFonts w:ascii="Arial" w:hAnsi="Arial" w:cs="Arial"/>
                        <w:sz w:val="20"/>
                        <w:szCs w:val="20"/>
                      </w:rPr>
                      <w:t>0.52</w:t>
                    </w:r>
                  </w:ins>
                </w:p>
              </w:tc>
              <w:tc>
                <w:tcPr>
                  <w:tcW w:w="720" w:type="dxa"/>
                  <w:tcBorders>
                    <w:bottom w:val="single" w:sz="4" w:space="0" w:color="auto"/>
                  </w:tcBorders>
                </w:tcPr>
                <w:p w14:paraId="4F89E895" w14:textId="77777777" w:rsidR="00706857" w:rsidRPr="00706857" w:rsidRDefault="00706857" w:rsidP="00706857">
                  <w:pPr>
                    <w:spacing w:after="200"/>
                    <w:rPr>
                      <w:ins w:id="751" w:author="Gabriella Meltzer" w:date="2024-01-02T23:39:00Z"/>
                      <w:rFonts w:ascii="Arial" w:hAnsi="Arial" w:cs="Arial"/>
                      <w:sz w:val="20"/>
                      <w:szCs w:val="20"/>
                    </w:rPr>
                  </w:pPr>
                  <w:ins w:id="752" w:author="Gabriella Meltzer" w:date="2024-01-02T23:39:00Z">
                    <w:r w:rsidRPr="00706857">
                      <w:rPr>
                        <w:rFonts w:ascii="Arial" w:hAnsi="Arial" w:cs="Arial"/>
                        <w:sz w:val="20"/>
                        <w:szCs w:val="20"/>
                      </w:rPr>
                      <w:t>0.61</w:t>
                    </w:r>
                  </w:ins>
                </w:p>
              </w:tc>
              <w:tc>
                <w:tcPr>
                  <w:tcW w:w="720" w:type="dxa"/>
                  <w:tcBorders>
                    <w:bottom w:val="single" w:sz="4" w:space="0" w:color="auto"/>
                  </w:tcBorders>
                </w:tcPr>
                <w:p w14:paraId="78AC72F8" w14:textId="77777777" w:rsidR="00706857" w:rsidRPr="00706857" w:rsidRDefault="00706857" w:rsidP="00706857">
                  <w:pPr>
                    <w:spacing w:after="200"/>
                    <w:rPr>
                      <w:ins w:id="753" w:author="Gabriella Meltzer" w:date="2024-01-02T23:39:00Z"/>
                      <w:rFonts w:ascii="Arial" w:hAnsi="Arial" w:cs="Arial"/>
                      <w:sz w:val="20"/>
                      <w:szCs w:val="20"/>
                    </w:rPr>
                  </w:pPr>
                  <w:ins w:id="754" w:author="Gabriella Meltzer" w:date="2024-01-02T23:39:00Z">
                    <w:r w:rsidRPr="00706857">
                      <w:rPr>
                        <w:rFonts w:ascii="Arial" w:hAnsi="Arial" w:cs="Arial"/>
                        <w:sz w:val="20"/>
                        <w:szCs w:val="20"/>
                      </w:rPr>
                      <w:t>0.72</w:t>
                    </w:r>
                  </w:ins>
                </w:p>
              </w:tc>
              <w:tc>
                <w:tcPr>
                  <w:tcW w:w="720" w:type="dxa"/>
                  <w:tcBorders>
                    <w:bottom w:val="single" w:sz="4" w:space="0" w:color="auto"/>
                    <w:right w:val="single" w:sz="2" w:space="0" w:color="auto"/>
                  </w:tcBorders>
                </w:tcPr>
                <w:p w14:paraId="0AC381F1" w14:textId="77777777" w:rsidR="00706857" w:rsidRPr="00706857" w:rsidRDefault="00706857" w:rsidP="00706857">
                  <w:pPr>
                    <w:spacing w:after="200"/>
                    <w:rPr>
                      <w:ins w:id="755" w:author="Gabriella Meltzer" w:date="2024-01-02T23:39:00Z"/>
                      <w:rFonts w:ascii="Arial" w:hAnsi="Arial" w:cs="Arial"/>
                      <w:sz w:val="20"/>
                      <w:szCs w:val="20"/>
                    </w:rPr>
                  </w:pPr>
                  <w:ins w:id="756" w:author="Gabriella Meltzer" w:date="2024-01-02T23:39:00Z">
                    <w:r w:rsidRPr="00706857">
                      <w:rPr>
                        <w:rFonts w:ascii="Arial" w:hAnsi="Arial" w:cs="Arial"/>
                        <w:sz w:val="20"/>
                        <w:szCs w:val="20"/>
                      </w:rPr>
                      <w:t>0.86</w:t>
                    </w:r>
                  </w:ins>
                </w:p>
              </w:tc>
            </w:tr>
            <w:tr w:rsidR="00706857" w:rsidRPr="00706857" w14:paraId="2731F274" w14:textId="77777777" w:rsidTr="00786FE5">
              <w:trPr>
                <w:ins w:id="757" w:author="Gabriella Meltzer" w:date="2024-01-02T23:39:00Z"/>
              </w:trPr>
              <w:tc>
                <w:tcPr>
                  <w:tcW w:w="3420" w:type="dxa"/>
                  <w:vMerge w:val="restart"/>
                  <w:tcBorders>
                    <w:top w:val="single" w:sz="4" w:space="0" w:color="auto"/>
                    <w:left w:val="single" w:sz="2" w:space="0" w:color="auto"/>
                  </w:tcBorders>
                  <w:vAlign w:val="center"/>
                </w:tcPr>
                <w:p w14:paraId="45368113" w14:textId="77777777" w:rsidR="00706857" w:rsidRPr="00706857" w:rsidRDefault="00706857" w:rsidP="00706857">
                  <w:pPr>
                    <w:spacing w:after="200"/>
                    <w:rPr>
                      <w:ins w:id="758" w:author="Gabriella Meltzer" w:date="2024-01-02T23:39:00Z"/>
                      <w:rFonts w:ascii="Arial" w:hAnsi="Arial" w:cs="Arial"/>
                      <w:sz w:val="20"/>
                      <w:szCs w:val="20"/>
                    </w:rPr>
                  </w:pPr>
                  <w:ins w:id="759" w:author="Gabriella Meltzer" w:date="2024-01-02T23:39:00Z">
                    <w:r w:rsidRPr="00706857">
                      <w:rPr>
                        <w:rFonts w:ascii="Arial" w:hAnsi="Arial" w:cs="Arial"/>
                        <w:sz w:val="20"/>
                        <w:szCs w:val="20"/>
                      </w:rPr>
                      <w:t>County level variables</w:t>
                    </w:r>
                  </w:ins>
                </w:p>
              </w:tc>
              <w:tc>
                <w:tcPr>
                  <w:tcW w:w="3420" w:type="dxa"/>
                  <w:tcBorders>
                    <w:top w:val="single" w:sz="4" w:space="0" w:color="auto"/>
                    <w:left w:val="single" w:sz="2" w:space="0" w:color="auto"/>
                  </w:tcBorders>
                </w:tcPr>
                <w:p w14:paraId="57029330" w14:textId="77777777" w:rsidR="00706857" w:rsidRPr="00706857" w:rsidRDefault="00706857" w:rsidP="00706857">
                  <w:pPr>
                    <w:spacing w:after="200"/>
                    <w:rPr>
                      <w:ins w:id="760" w:author="Gabriella Meltzer" w:date="2024-01-02T23:39:00Z"/>
                      <w:rFonts w:ascii="Arial" w:hAnsi="Arial" w:cs="Arial"/>
                      <w:sz w:val="20"/>
                      <w:szCs w:val="20"/>
                    </w:rPr>
                  </w:pPr>
                  <w:ins w:id="761" w:author="Gabriella Meltzer" w:date="2024-01-02T23:39:00Z">
                    <w:r w:rsidRPr="00706857">
                      <w:rPr>
                        <w:rFonts w:ascii="Arial" w:hAnsi="Arial" w:cs="Arial"/>
                        <w:sz w:val="20"/>
                        <w:szCs w:val="20"/>
                      </w:rPr>
                      <w:t>Percent English Language Learners</w:t>
                    </w:r>
                  </w:ins>
                </w:p>
              </w:tc>
              <w:tc>
                <w:tcPr>
                  <w:tcW w:w="810" w:type="dxa"/>
                  <w:tcBorders>
                    <w:top w:val="single" w:sz="4" w:space="0" w:color="auto"/>
                  </w:tcBorders>
                </w:tcPr>
                <w:p w14:paraId="18D577C0" w14:textId="77777777" w:rsidR="00706857" w:rsidRPr="00706857" w:rsidRDefault="00706857" w:rsidP="00706857">
                  <w:pPr>
                    <w:spacing w:after="200"/>
                    <w:rPr>
                      <w:ins w:id="762" w:author="Gabriella Meltzer" w:date="2024-01-02T23:39:00Z"/>
                      <w:rFonts w:ascii="Arial" w:hAnsi="Arial" w:cs="Arial"/>
                      <w:sz w:val="20"/>
                      <w:szCs w:val="20"/>
                    </w:rPr>
                  </w:pPr>
                </w:p>
              </w:tc>
              <w:tc>
                <w:tcPr>
                  <w:tcW w:w="720" w:type="dxa"/>
                  <w:tcBorders>
                    <w:top w:val="single" w:sz="4" w:space="0" w:color="auto"/>
                  </w:tcBorders>
                </w:tcPr>
                <w:p w14:paraId="505FB606" w14:textId="77777777" w:rsidR="00706857" w:rsidRPr="00706857" w:rsidRDefault="00706857" w:rsidP="00706857">
                  <w:pPr>
                    <w:spacing w:after="200"/>
                    <w:rPr>
                      <w:ins w:id="763" w:author="Gabriella Meltzer" w:date="2024-01-02T23:39:00Z"/>
                      <w:rFonts w:ascii="Arial" w:hAnsi="Arial" w:cs="Arial"/>
                      <w:sz w:val="20"/>
                      <w:szCs w:val="20"/>
                    </w:rPr>
                  </w:pPr>
                  <w:ins w:id="764" w:author="Gabriella Meltzer" w:date="2024-01-02T23:39:00Z">
                    <w:r w:rsidRPr="00706857">
                      <w:rPr>
                        <w:rFonts w:ascii="Arial" w:hAnsi="Arial" w:cs="Arial"/>
                        <w:sz w:val="20"/>
                        <w:szCs w:val="20"/>
                      </w:rPr>
                      <w:t>0.00</w:t>
                    </w:r>
                  </w:ins>
                </w:p>
              </w:tc>
              <w:tc>
                <w:tcPr>
                  <w:tcW w:w="720" w:type="dxa"/>
                  <w:tcBorders>
                    <w:top w:val="single" w:sz="4" w:space="0" w:color="auto"/>
                  </w:tcBorders>
                </w:tcPr>
                <w:p w14:paraId="02D6E3A4" w14:textId="77777777" w:rsidR="00706857" w:rsidRPr="00706857" w:rsidRDefault="00706857" w:rsidP="00706857">
                  <w:pPr>
                    <w:spacing w:after="200"/>
                    <w:rPr>
                      <w:ins w:id="765" w:author="Gabriella Meltzer" w:date="2024-01-02T23:39:00Z"/>
                      <w:rFonts w:ascii="Arial" w:hAnsi="Arial" w:cs="Arial"/>
                      <w:sz w:val="20"/>
                      <w:szCs w:val="20"/>
                    </w:rPr>
                  </w:pPr>
                  <w:ins w:id="766" w:author="Gabriella Meltzer" w:date="2024-01-02T23:39:00Z">
                    <w:r w:rsidRPr="00706857">
                      <w:rPr>
                        <w:rFonts w:ascii="Arial" w:hAnsi="Arial" w:cs="Arial"/>
                        <w:sz w:val="20"/>
                        <w:szCs w:val="20"/>
                      </w:rPr>
                      <w:t>0.01</w:t>
                    </w:r>
                  </w:ins>
                </w:p>
              </w:tc>
              <w:tc>
                <w:tcPr>
                  <w:tcW w:w="720" w:type="dxa"/>
                  <w:tcBorders>
                    <w:top w:val="single" w:sz="4" w:space="0" w:color="auto"/>
                  </w:tcBorders>
                </w:tcPr>
                <w:p w14:paraId="08E7CDCB" w14:textId="77777777" w:rsidR="00706857" w:rsidRPr="00706857" w:rsidRDefault="00706857" w:rsidP="00706857">
                  <w:pPr>
                    <w:spacing w:after="200"/>
                    <w:rPr>
                      <w:ins w:id="767" w:author="Gabriella Meltzer" w:date="2024-01-02T23:39:00Z"/>
                      <w:rFonts w:ascii="Arial" w:hAnsi="Arial" w:cs="Arial"/>
                      <w:sz w:val="20"/>
                      <w:szCs w:val="20"/>
                    </w:rPr>
                  </w:pPr>
                  <w:ins w:id="768" w:author="Gabriella Meltzer" w:date="2024-01-02T23:39:00Z">
                    <w:r w:rsidRPr="00706857">
                      <w:rPr>
                        <w:rFonts w:ascii="Arial" w:hAnsi="Arial" w:cs="Arial"/>
                        <w:sz w:val="20"/>
                        <w:szCs w:val="20"/>
                      </w:rPr>
                      <w:t>0.04</w:t>
                    </w:r>
                  </w:ins>
                </w:p>
              </w:tc>
              <w:tc>
                <w:tcPr>
                  <w:tcW w:w="720" w:type="dxa"/>
                  <w:tcBorders>
                    <w:top w:val="single" w:sz="4" w:space="0" w:color="auto"/>
                  </w:tcBorders>
                </w:tcPr>
                <w:p w14:paraId="3FCE959A" w14:textId="77777777" w:rsidR="00706857" w:rsidRPr="00706857" w:rsidRDefault="00706857" w:rsidP="00706857">
                  <w:pPr>
                    <w:spacing w:after="200"/>
                    <w:rPr>
                      <w:ins w:id="769" w:author="Gabriella Meltzer" w:date="2024-01-02T23:39:00Z"/>
                      <w:rFonts w:ascii="Arial" w:hAnsi="Arial" w:cs="Arial"/>
                      <w:sz w:val="20"/>
                      <w:szCs w:val="20"/>
                    </w:rPr>
                  </w:pPr>
                  <w:ins w:id="770" w:author="Gabriella Meltzer" w:date="2024-01-02T23:39:00Z">
                    <w:r w:rsidRPr="00706857">
                      <w:rPr>
                        <w:rFonts w:ascii="Arial" w:hAnsi="Arial" w:cs="Arial"/>
                        <w:sz w:val="20"/>
                        <w:szCs w:val="20"/>
                      </w:rPr>
                      <w:t>0.08</w:t>
                    </w:r>
                  </w:ins>
                </w:p>
              </w:tc>
              <w:tc>
                <w:tcPr>
                  <w:tcW w:w="720" w:type="dxa"/>
                  <w:tcBorders>
                    <w:top w:val="single" w:sz="4" w:space="0" w:color="auto"/>
                    <w:right w:val="single" w:sz="2" w:space="0" w:color="auto"/>
                  </w:tcBorders>
                </w:tcPr>
                <w:p w14:paraId="734E0FE5" w14:textId="77777777" w:rsidR="00706857" w:rsidRPr="00706857" w:rsidRDefault="00706857" w:rsidP="00706857">
                  <w:pPr>
                    <w:spacing w:after="200"/>
                    <w:rPr>
                      <w:ins w:id="771" w:author="Gabriella Meltzer" w:date="2024-01-02T23:39:00Z"/>
                      <w:rFonts w:ascii="Arial" w:hAnsi="Arial" w:cs="Arial"/>
                      <w:sz w:val="20"/>
                      <w:szCs w:val="20"/>
                    </w:rPr>
                  </w:pPr>
                  <w:ins w:id="772" w:author="Gabriella Meltzer" w:date="2024-01-02T23:39:00Z">
                    <w:r w:rsidRPr="00706857">
                      <w:rPr>
                        <w:rFonts w:ascii="Arial" w:hAnsi="Arial" w:cs="Arial"/>
                        <w:sz w:val="20"/>
                        <w:szCs w:val="20"/>
                      </w:rPr>
                      <w:t>0.17</w:t>
                    </w:r>
                  </w:ins>
                </w:p>
              </w:tc>
              <w:tc>
                <w:tcPr>
                  <w:tcW w:w="720" w:type="dxa"/>
                  <w:tcBorders>
                    <w:top w:val="single" w:sz="4" w:space="0" w:color="auto"/>
                    <w:left w:val="single" w:sz="2" w:space="0" w:color="auto"/>
                  </w:tcBorders>
                </w:tcPr>
                <w:p w14:paraId="14C4C8BE" w14:textId="77777777" w:rsidR="00706857" w:rsidRPr="00706857" w:rsidRDefault="00706857" w:rsidP="00706857">
                  <w:pPr>
                    <w:spacing w:after="200"/>
                    <w:rPr>
                      <w:ins w:id="773" w:author="Gabriella Meltzer" w:date="2024-01-02T23:39:00Z"/>
                      <w:rFonts w:ascii="Arial" w:hAnsi="Arial" w:cs="Arial"/>
                      <w:sz w:val="20"/>
                      <w:szCs w:val="20"/>
                    </w:rPr>
                  </w:pPr>
                  <w:ins w:id="774" w:author="Gabriella Meltzer" w:date="2024-01-02T23:39:00Z">
                    <w:r w:rsidRPr="00706857">
                      <w:rPr>
                        <w:rFonts w:ascii="Arial" w:hAnsi="Arial" w:cs="Arial"/>
                        <w:sz w:val="20"/>
                        <w:szCs w:val="20"/>
                      </w:rPr>
                      <w:t>0.00</w:t>
                    </w:r>
                  </w:ins>
                </w:p>
              </w:tc>
              <w:tc>
                <w:tcPr>
                  <w:tcW w:w="720" w:type="dxa"/>
                  <w:tcBorders>
                    <w:top w:val="single" w:sz="4" w:space="0" w:color="auto"/>
                  </w:tcBorders>
                </w:tcPr>
                <w:p w14:paraId="5C55E0F0" w14:textId="77777777" w:rsidR="00706857" w:rsidRPr="00706857" w:rsidRDefault="00706857" w:rsidP="00706857">
                  <w:pPr>
                    <w:spacing w:after="200"/>
                    <w:rPr>
                      <w:ins w:id="775" w:author="Gabriella Meltzer" w:date="2024-01-02T23:39:00Z"/>
                      <w:rFonts w:ascii="Arial" w:hAnsi="Arial" w:cs="Arial"/>
                      <w:sz w:val="20"/>
                      <w:szCs w:val="20"/>
                    </w:rPr>
                  </w:pPr>
                  <w:ins w:id="776" w:author="Gabriella Meltzer" w:date="2024-01-02T23:39:00Z">
                    <w:r w:rsidRPr="00706857">
                      <w:rPr>
                        <w:rFonts w:ascii="Arial" w:hAnsi="Arial" w:cs="Arial"/>
                        <w:sz w:val="20"/>
                        <w:szCs w:val="20"/>
                      </w:rPr>
                      <w:t>0.02</w:t>
                    </w:r>
                  </w:ins>
                </w:p>
              </w:tc>
              <w:tc>
                <w:tcPr>
                  <w:tcW w:w="720" w:type="dxa"/>
                  <w:tcBorders>
                    <w:top w:val="single" w:sz="4" w:space="0" w:color="auto"/>
                  </w:tcBorders>
                </w:tcPr>
                <w:p w14:paraId="65A32EB4" w14:textId="77777777" w:rsidR="00706857" w:rsidRPr="00706857" w:rsidRDefault="00706857" w:rsidP="00706857">
                  <w:pPr>
                    <w:spacing w:after="200"/>
                    <w:rPr>
                      <w:ins w:id="777" w:author="Gabriella Meltzer" w:date="2024-01-02T23:39:00Z"/>
                      <w:rFonts w:ascii="Arial" w:hAnsi="Arial" w:cs="Arial"/>
                      <w:sz w:val="20"/>
                      <w:szCs w:val="20"/>
                    </w:rPr>
                  </w:pPr>
                  <w:ins w:id="778" w:author="Gabriella Meltzer" w:date="2024-01-02T23:39:00Z">
                    <w:r w:rsidRPr="00706857">
                      <w:rPr>
                        <w:rFonts w:ascii="Arial" w:hAnsi="Arial" w:cs="Arial"/>
                        <w:sz w:val="20"/>
                        <w:szCs w:val="20"/>
                      </w:rPr>
                      <w:t>0.05</w:t>
                    </w:r>
                  </w:ins>
                </w:p>
              </w:tc>
              <w:tc>
                <w:tcPr>
                  <w:tcW w:w="720" w:type="dxa"/>
                  <w:tcBorders>
                    <w:top w:val="single" w:sz="4" w:space="0" w:color="auto"/>
                  </w:tcBorders>
                </w:tcPr>
                <w:p w14:paraId="40438F39" w14:textId="77777777" w:rsidR="00706857" w:rsidRPr="00706857" w:rsidRDefault="00706857" w:rsidP="00706857">
                  <w:pPr>
                    <w:spacing w:after="200"/>
                    <w:rPr>
                      <w:ins w:id="779" w:author="Gabriella Meltzer" w:date="2024-01-02T23:39:00Z"/>
                      <w:rFonts w:ascii="Arial" w:hAnsi="Arial" w:cs="Arial"/>
                      <w:sz w:val="20"/>
                      <w:szCs w:val="20"/>
                    </w:rPr>
                  </w:pPr>
                  <w:ins w:id="780" w:author="Gabriella Meltzer" w:date="2024-01-02T23:39:00Z">
                    <w:r w:rsidRPr="00706857">
                      <w:rPr>
                        <w:rFonts w:ascii="Arial" w:hAnsi="Arial" w:cs="Arial"/>
                        <w:sz w:val="20"/>
                        <w:szCs w:val="20"/>
                      </w:rPr>
                      <w:t>0.09</w:t>
                    </w:r>
                  </w:ins>
                </w:p>
              </w:tc>
              <w:tc>
                <w:tcPr>
                  <w:tcW w:w="720" w:type="dxa"/>
                  <w:tcBorders>
                    <w:top w:val="single" w:sz="4" w:space="0" w:color="auto"/>
                    <w:right w:val="single" w:sz="2" w:space="0" w:color="auto"/>
                  </w:tcBorders>
                </w:tcPr>
                <w:p w14:paraId="7ADA63C2" w14:textId="77777777" w:rsidR="00706857" w:rsidRPr="00706857" w:rsidRDefault="00706857" w:rsidP="00706857">
                  <w:pPr>
                    <w:spacing w:after="200"/>
                    <w:rPr>
                      <w:ins w:id="781" w:author="Gabriella Meltzer" w:date="2024-01-02T23:39:00Z"/>
                      <w:rFonts w:ascii="Arial" w:hAnsi="Arial" w:cs="Arial"/>
                      <w:sz w:val="20"/>
                      <w:szCs w:val="20"/>
                    </w:rPr>
                  </w:pPr>
                  <w:ins w:id="782" w:author="Gabriella Meltzer" w:date="2024-01-02T23:39:00Z">
                    <w:r w:rsidRPr="00706857">
                      <w:rPr>
                        <w:rFonts w:ascii="Arial" w:hAnsi="Arial" w:cs="Arial"/>
                        <w:sz w:val="20"/>
                        <w:szCs w:val="20"/>
                      </w:rPr>
                      <w:t>0.17</w:t>
                    </w:r>
                  </w:ins>
                </w:p>
              </w:tc>
            </w:tr>
            <w:tr w:rsidR="00706857" w:rsidRPr="00706857" w14:paraId="1957D3A3" w14:textId="77777777" w:rsidTr="00786FE5">
              <w:trPr>
                <w:ins w:id="783" w:author="Gabriella Meltzer" w:date="2024-01-02T23:39:00Z"/>
              </w:trPr>
              <w:tc>
                <w:tcPr>
                  <w:tcW w:w="3420" w:type="dxa"/>
                  <w:vMerge/>
                  <w:tcBorders>
                    <w:left w:val="single" w:sz="2" w:space="0" w:color="auto"/>
                  </w:tcBorders>
                </w:tcPr>
                <w:p w14:paraId="422F120D" w14:textId="77777777" w:rsidR="00706857" w:rsidRPr="00706857" w:rsidRDefault="00706857" w:rsidP="00706857">
                  <w:pPr>
                    <w:spacing w:after="200"/>
                    <w:rPr>
                      <w:ins w:id="784" w:author="Gabriella Meltzer" w:date="2024-01-02T23:39:00Z"/>
                      <w:rFonts w:ascii="Arial" w:hAnsi="Arial" w:cs="Arial"/>
                      <w:sz w:val="20"/>
                      <w:szCs w:val="20"/>
                    </w:rPr>
                  </w:pPr>
                </w:p>
              </w:tc>
              <w:tc>
                <w:tcPr>
                  <w:tcW w:w="3420" w:type="dxa"/>
                  <w:tcBorders>
                    <w:left w:val="single" w:sz="2" w:space="0" w:color="auto"/>
                  </w:tcBorders>
                </w:tcPr>
                <w:p w14:paraId="22D44242" w14:textId="77777777" w:rsidR="00706857" w:rsidRPr="00706857" w:rsidRDefault="00706857" w:rsidP="00706857">
                  <w:pPr>
                    <w:spacing w:after="200"/>
                    <w:rPr>
                      <w:ins w:id="785" w:author="Gabriella Meltzer" w:date="2024-01-02T23:39:00Z"/>
                      <w:rFonts w:ascii="Arial" w:hAnsi="Arial" w:cs="Arial"/>
                      <w:sz w:val="20"/>
                      <w:szCs w:val="20"/>
                    </w:rPr>
                  </w:pPr>
                  <w:ins w:id="786" w:author="Gabriella Meltzer" w:date="2024-01-02T23:39:00Z">
                    <w:r w:rsidRPr="00706857">
                      <w:rPr>
                        <w:rFonts w:ascii="Arial" w:hAnsi="Arial" w:cs="Arial"/>
                        <w:sz w:val="20"/>
                        <w:szCs w:val="20"/>
                      </w:rPr>
                      <w:t>Percent Urban Schools</w:t>
                    </w:r>
                  </w:ins>
                </w:p>
              </w:tc>
              <w:tc>
                <w:tcPr>
                  <w:tcW w:w="810" w:type="dxa"/>
                </w:tcPr>
                <w:p w14:paraId="43FEA708" w14:textId="77777777" w:rsidR="00706857" w:rsidRPr="00706857" w:rsidRDefault="00706857" w:rsidP="00706857">
                  <w:pPr>
                    <w:spacing w:after="200"/>
                    <w:rPr>
                      <w:ins w:id="787" w:author="Gabriella Meltzer" w:date="2024-01-02T23:39:00Z"/>
                      <w:rFonts w:ascii="Arial" w:hAnsi="Arial" w:cs="Arial"/>
                      <w:sz w:val="20"/>
                      <w:szCs w:val="20"/>
                    </w:rPr>
                  </w:pPr>
                </w:p>
              </w:tc>
              <w:tc>
                <w:tcPr>
                  <w:tcW w:w="720" w:type="dxa"/>
                </w:tcPr>
                <w:p w14:paraId="1B5ABB92" w14:textId="77777777" w:rsidR="00706857" w:rsidRPr="00706857" w:rsidRDefault="00706857" w:rsidP="00706857">
                  <w:pPr>
                    <w:spacing w:after="200"/>
                    <w:rPr>
                      <w:ins w:id="788" w:author="Gabriella Meltzer" w:date="2024-01-02T23:39:00Z"/>
                      <w:rFonts w:ascii="Arial" w:hAnsi="Arial" w:cs="Arial"/>
                      <w:sz w:val="20"/>
                      <w:szCs w:val="20"/>
                    </w:rPr>
                  </w:pPr>
                  <w:ins w:id="789" w:author="Gabriella Meltzer" w:date="2024-01-02T23:39:00Z">
                    <w:r w:rsidRPr="00706857">
                      <w:rPr>
                        <w:rFonts w:ascii="Arial" w:hAnsi="Arial" w:cs="Arial"/>
                        <w:sz w:val="20"/>
                        <w:szCs w:val="20"/>
                      </w:rPr>
                      <w:t>0.00</w:t>
                    </w:r>
                  </w:ins>
                </w:p>
              </w:tc>
              <w:tc>
                <w:tcPr>
                  <w:tcW w:w="720" w:type="dxa"/>
                </w:tcPr>
                <w:p w14:paraId="02DA8578" w14:textId="77777777" w:rsidR="00706857" w:rsidRPr="00706857" w:rsidRDefault="00706857" w:rsidP="00706857">
                  <w:pPr>
                    <w:spacing w:after="200"/>
                    <w:rPr>
                      <w:ins w:id="790" w:author="Gabriella Meltzer" w:date="2024-01-02T23:39:00Z"/>
                      <w:rFonts w:ascii="Arial" w:hAnsi="Arial" w:cs="Arial"/>
                      <w:sz w:val="20"/>
                      <w:szCs w:val="20"/>
                    </w:rPr>
                  </w:pPr>
                  <w:ins w:id="791" w:author="Gabriella Meltzer" w:date="2024-01-02T23:39:00Z">
                    <w:r w:rsidRPr="00706857">
                      <w:rPr>
                        <w:rFonts w:ascii="Arial" w:hAnsi="Arial" w:cs="Arial"/>
                        <w:sz w:val="20"/>
                        <w:szCs w:val="20"/>
                      </w:rPr>
                      <w:t>0.00</w:t>
                    </w:r>
                  </w:ins>
                </w:p>
              </w:tc>
              <w:tc>
                <w:tcPr>
                  <w:tcW w:w="720" w:type="dxa"/>
                </w:tcPr>
                <w:p w14:paraId="143EED44" w14:textId="77777777" w:rsidR="00706857" w:rsidRPr="00706857" w:rsidRDefault="00706857" w:rsidP="00706857">
                  <w:pPr>
                    <w:spacing w:after="200"/>
                    <w:rPr>
                      <w:ins w:id="792" w:author="Gabriella Meltzer" w:date="2024-01-02T23:39:00Z"/>
                      <w:rFonts w:ascii="Arial" w:hAnsi="Arial" w:cs="Arial"/>
                      <w:sz w:val="20"/>
                      <w:szCs w:val="20"/>
                    </w:rPr>
                  </w:pPr>
                  <w:ins w:id="793" w:author="Gabriella Meltzer" w:date="2024-01-02T23:39:00Z">
                    <w:r w:rsidRPr="00706857">
                      <w:rPr>
                        <w:rFonts w:ascii="Arial" w:hAnsi="Arial" w:cs="Arial"/>
                        <w:sz w:val="20"/>
                        <w:szCs w:val="20"/>
                      </w:rPr>
                      <w:t>0.00</w:t>
                    </w:r>
                  </w:ins>
                </w:p>
              </w:tc>
              <w:tc>
                <w:tcPr>
                  <w:tcW w:w="720" w:type="dxa"/>
                </w:tcPr>
                <w:p w14:paraId="4D2104AC" w14:textId="77777777" w:rsidR="00706857" w:rsidRPr="00706857" w:rsidRDefault="00706857" w:rsidP="00706857">
                  <w:pPr>
                    <w:spacing w:after="200"/>
                    <w:rPr>
                      <w:ins w:id="794" w:author="Gabriella Meltzer" w:date="2024-01-02T23:39:00Z"/>
                      <w:rFonts w:ascii="Arial" w:hAnsi="Arial" w:cs="Arial"/>
                      <w:sz w:val="20"/>
                      <w:szCs w:val="20"/>
                    </w:rPr>
                  </w:pPr>
                  <w:ins w:id="795" w:author="Gabriella Meltzer" w:date="2024-01-02T23:39:00Z">
                    <w:r w:rsidRPr="00706857">
                      <w:rPr>
                        <w:rFonts w:ascii="Arial" w:hAnsi="Arial" w:cs="Arial"/>
                        <w:sz w:val="20"/>
                        <w:szCs w:val="20"/>
                      </w:rPr>
                      <w:t>0.00</w:t>
                    </w:r>
                  </w:ins>
                </w:p>
              </w:tc>
              <w:tc>
                <w:tcPr>
                  <w:tcW w:w="720" w:type="dxa"/>
                  <w:tcBorders>
                    <w:right w:val="single" w:sz="2" w:space="0" w:color="auto"/>
                  </w:tcBorders>
                </w:tcPr>
                <w:p w14:paraId="06BD2975" w14:textId="77777777" w:rsidR="00706857" w:rsidRPr="00706857" w:rsidRDefault="00706857" w:rsidP="00706857">
                  <w:pPr>
                    <w:spacing w:after="200"/>
                    <w:rPr>
                      <w:ins w:id="796" w:author="Gabriella Meltzer" w:date="2024-01-02T23:39:00Z"/>
                      <w:rFonts w:ascii="Arial" w:hAnsi="Arial" w:cs="Arial"/>
                      <w:sz w:val="20"/>
                      <w:szCs w:val="20"/>
                    </w:rPr>
                  </w:pPr>
                  <w:ins w:id="797" w:author="Gabriella Meltzer" w:date="2024-01-02T23:39:00Z">
                    <w:r w:rsidRPr="00706857">
                      <w:rPr>
                        <w:rFonts w:ascii="Arial" w:hAnsi="Arial" w:cs="Arial"/>
                        <w:sz w:val="20"/>
                        <w:szCs w:val="20"/>
                      </w:rPr>
                      <w:t>0.58</w:t>
                    </w:r>
                  </w:ins>
                </w:p>
              </w:tc>
              <w:tc>
                <w:tcPr>
                  <w:tcW w:w="720" w:type="dxa"/>
                  <w:tcBorders>
                    <w:left w:val="single" w:sz="2" w:space="0" w:color="auto"/>
                  </w:tcBorders>
                </w:tcPr>
                <w:p w14:paraId="21EC215B" w14:textId="77777777" w:rsidR="00706857" w:rsidRPr="00706857" w:rsidRDefault="00706857" w:rsidP="00706857">
                  <w:pPr>
                    <w:spacing w:after="200"/>
                    <w:rPr>
                      <w:ins w:id="798" w:author="Gabriella Meltzer" w:date="2024-01-02T23:39:00Z"/>
                      <w:rFonts w:ascii="Arial" w:hAnsi="Arial" w:cs="Arial"/>
                      <w:sz w:val="20"/>
                      <w:szCs w:val="20"/>
                    </w:rPr>
                  </w:pPr>
                  <w:ins w:id="799" w:author="Gabriella Meltzer" w:date="2024-01-02T23:39:00Z">
                    <w:r w:rsidRPr="00706857">
                      <w:rPr>
                        <w:rFonts w:ascii="Arial" w:hAnsi="Arial" w:cs="Arial"/>
                        <w:sz w:val="20"/>
                        <w:szCs w:val="20"/>
                      </w:rPr>
                      <w:t>0.00</w:t>
                    </w:r>
                  </w:ins>
                </w:p>
              </w:tc>
              <w:tc>
                <w:tcPr>
                  <w:tcW w:w="720" w:type="dxa"/>
                </w:tcPr>
                <w:p w14:paraId="7AC86E35" w14:textId="77777777" w:rsidR="00706857" w:rsidRPr="00706857" w:rsidRDefault="00706857" w:rsidP="00706857">
                  <w:pPr>
                    <w:spacing w:after="200"/>
                    <w:rPr>
                      <w:ins w:id="800" w:author="Gabriella Meltzer" w:date="2024-01-02T23:39:00Z"/>
                      <w:rFonts w:ascii="Arial" w:hAnsi="Arial" w:cs="Arial"/>
                      <w:sz w:val="20"/>
                      <w:szCs w:val="20"/>
                    </w:rPr>
                  </w:pPr>
                  <w:ins w:id="801" w:author="Gabriella Meltzer" w:date="2024-01-02T23:39:00Z">
                    <w:r w:rsidRPr="00706857">
                      <w:rPr>
                        <w:rFonts w:ascii="Arial" w:hAnsi="Arial" w:cs="Arial"/>
                        <w:sz w:val="20"/>
                        <w:szCs w:val="20"/>
                      </w:rPr>
                      <w:t>0.00</w:t>
                    </w:r>
                  </w:ins>
                </w:p>
              </w:tc>
              <w:tc>
                <w:tcPr>
                  <w:tcW w:w="720" w:type="dxa"/>
                </w:tcPr>
                <w:p w14:paraId="7638D266" w14:textId="77777777" w:rsidR="00706857" w:rsidRPr="00706857" w:rsidRDefault="00706857" w:rsidP="00706857">
                  <w:pPr>
                    <w:spacing w:after="200"/>
                    <w:rPr>
                      <w:ins w:id="802" w:author="Gabriella Meltzer" w:date="2024-01-02T23:39:00Z"/>
                      <w:rFonts w:ascii="Arial" w:hAnsi="Arial" w:cs="Arial"/>
                      <w:sz w:val="20"/>
                      <w:szCs w:val="20"/>
                    </w:rPr>
                  </w:pPr>
                  <w:ins w:id="803" w:author="Gabriella Meltzer" w:date="2024-01-02T23:39:00Z">
                    <w:r w:rsidRPr="00706857">
                      <w:rPr>
                        <w:rFonts w:ascii="Arial" w:hAnsi="Arial" w:cs="Arial"/>
                        <w:sz w:val="20"/>
                        <w:szCs w:val="20"/>
                      </w:rPr>
                      <w:t>0.00</w:t>
                    </w:r>
                  </w:ins>
                </w:p>
              </w:tc>
              <w:tc>
                <w:tcPr>
                  <w:tcW w:w="720" w:type="dxa"/>
                </w:tcPr>
                <w:p w14:paraId="7CEC89AA" w14:textId="77777777" w:rsidR="00706857" w:rsidRPr="00706857" w:rsidRDefault="00706857" w:rsidP="00706857">
                  <w:pPr>
                    <w:spacing w:after="200"/>
                    <w:rPr>
                      <w:ins w:id="804" w:author="Gabriella Meltzer" w:date="2024-01-02T23:39:00Z"/>
                      <w:rFonts w:ascii="Arial" w:hAnsi="Arial" w:cs="Arial"/>
                      <w:sz w:val="20"/>
                      <w:szCs w:val="20"/>
                    </w:rPr>
                  </w:pPr>
                  <w:ins w:id="805" w:author="Gabriella Meltzer" w:date="2024-01-02T23:39:00Z">
                    <w:r w:rsidRPr="00706857">
                      <w:rPr>
                        <w:rFonts w:ascii="Arial" w:hAnsi="Arial" w:cs="Arial"/>
                        <w:sz w:val="20"/>
                        <w:szCs w:val="20"/>
                      </w:rPr>
                      <w:t>0.00</w:t>
                    </w:r>
                  </w:ins>
                </w:p>
              </w:tc>
              <w:tc>
                <w:tcPr>
                  <w:tcW w:w="720" w:type="dxa"/>
                  <w:tcBorders>
                    <w:right w:val="single" w:sz="2" w:space="0" w:color="auto"/>
                  </w:tcBorders>
                </w:tcPr>
                <w:p w14:paraId="196A2D48" w14:textId="77777777" w:rsidR="00706857" w:rsidRPr="00706857" w:rsidRDefault="00706857" w:rsidP="00706857">
                  <w:pPr>
                    <w:spacing w:after="200"/>
                    <w:rPr>
                      <w:ins w:id="806" w:author="Gabriella Meltzer" w:date="2024-01-02T23:39:00Z"/>
                      <w:rFonts w:ascii="Arial" w:hAnsi="Arial" w:cs="Arial"/>
                      <w:sz w:val="20"/>
                      <w:szCs w:val="20"/>
                    </w:rPr>
                  </w:pPr>
                  <w:ins w:id="807" w:author="Gabriella Meltzer" w:date="2024-01-02T23:39:00Z">
                    <w:r w:rsidRPr="00706857">
                      <w:rPr>
                        <w:rFonts w:ascii="Arial" w:hAnsi="Arial" w:cs="Arial"/>
                        <w:sz w:val="20"/>
                        <w:szCs w:val="20"/>
                      </w:rPr>
                      <w:t>0.58</w:t>
                    </w:r>
                  </w:ins>
                </w:p>
              </w:tc>
            </w:tr>
            <w:tr w:rsidR="00706857" w:rsidRPr="00706857" w14:paraId="2A65003D" w14:textId="77777777" w:rsidTr="00786FE5">
              <w:trPr>
                <w:ins w:id="808" w:author="Gabriella Meltzer" w:date="2024-01-02T23:39:00Z"/>
              </w:trPr>
              <w:tc>
                <w:tcPr>
                  <w:tcW w:w="3420" w:type="dxa"/>
                  <w:vMerge/>
                  <w:tcBorders>
                    <w:left w:val="single" w:sz="2" w:space="0" w:color="auto"/>
                  </w:tcBorders>
                </w:tcPr>
                <w:p w14:paraId="595EDBB2" w14:textId="77777777" w:rsidR="00706857" w:rsidRPr="00706857" w:rsidRDefault="00706857" w:rsidP="00706857">
                  <w:pPr>
                    <w:spacing w:after="200"/>
                    <w:rPr>
                      <w:ins w:id="809" w:author="Gabriella Meltzer" w:date="2024-01-02T23:39:00Z"/>
                      <w:rFonts w:ascii="Arial" w:hAnsi="Arial" w:cs="Arial"/>
                      <w:sz w:val="20"/>
                      <w:szCs w:val="20"/>
                    </w:rPr>
                  </w:pPr>
                </w:p>
              </w:tc>
              <w:tc>
                <w:tcPr>
                  <w:tcW w:w="3420" w:type="dxa"/>
                  <w:tcBorders>
                    <w:left w:val="single" w:sz="2" w:space="0" w:color="auto"/>
                  </w:tcBorders>
                </w:tcPr>
                <w:p w14:paraId="271F2072" w14:textId="77777777" w:rsidR="00706857" w:rsidRPr="00706857" w:rsidRDefault="00706857" w:rsidP="00706857">
                  <w:pPr>
                    <w:spacing w:after="200"/>
                    <w:rPr>
                      <w:ins w:id="810" w:author="Gabriella Meltzer" w:date="2024-01-02T23:39:00Z"/>
                      <w:rFonts w:ascii="Arial" w:hAnsi="Arial" w:cs="Arial"/>
                      <w:sz w:val="20"/>
                      <w:szCs w:val="20"/>
                    </w:rPr>
                  </w:pPr>
                  <w:ins w:id="811" w:author="Gabriella Meltzer" w:date="2024-01-02T23:39:00Z">
                    <w:r w:rsidRPr="00706857">
                      <w:rPr>
                        <w:rFonts w:ascii="Arial" w:hAnsi="Arial" w:cs="Arial"/>
                        <w:sz w:val="20"/>
                        <w:szCs w:val="20"/>
                      </w:rPr>
                      <w:t>Percent with College Degree</w:t>
                    </w:r>
                  </w:ins>
                </w:p>
              </w:tc>
              <w:tc>
                <w:tcPr>
                  <w:tcW w:w="810" w:type="dxa"/>
                </w:tcPr>
                <w:p w14:paraId="702C74A7" w14:textId="77777777" w:rsidR="00706857" w:rsidRPr="00706857" w:rsidRDefault="00706857" w:rsidP="00706857">
                  <w:pPr>
                    <w:spacing w:after="200"/>
                    <w:rPr>
                      <w:ins w:id="812" w:author="Gabriella Meltzer" w:date="2024-01-02T23:39:00Z"/>
                      <w:rFonts w:ascii="Arial" w:hAnsi="Arial" w:cs="Arial"/>
                      <w:sz w:val="20"/>
                      <w:szCs w:val="20"/>
                    </w:rPr>
                  </w:pPr>
                </w:p>
              </w:tc>
              <w:tc>
                <w:tcPr>
                  <w:tcW w:w="720" w:type="dxa"/>
                </w:tcPr>
                <w:p w14:paraId="74841031" w14:textId="77777777" w:rsidR="00706857" w:rsidRPr="00706857" w:rsidRDefault="00706857" w:rsidP="00706857">
                  <w:pPr>
                    <w:spacing w:after="200"/>
                    <w:rPr>
                      <w:ins w:id="813" w:author="Gabriella Meltzer" w:date="2024-01-02T23:39:00Z"/>
                      <w:rFonts w:ascii="Arial" w:hAnsi="Arial" w:cs="Arial"/>
                      <w:sz w:val="20"/>
                      <w:szCs w:val="20"/>
                    </w:rPr>
                  </w:pPr>
                  <w:ins w:id="814" w:author="Gabriella Meltzer" w:date="2024-01-02T23:39:00Z">
                    <w:r w:rsidRPr="00706857">
                      <w:rPr>
                        <w:rFonts w:ascii="Arial" w:hAnsi="Arial" w:cs="Arial"/>
                        <w:sz w:val="20"/>
                        <w:szCs w:val="20"/>
                      </w:rPr>
                      <w:t>0.09</w:t>
                    </w:r>
                  </w:ins>
                </w:p>
              </w:tc>
              <w:tc>
                <w:tcPr>
                  <w:tcW w:w="720" w:type="dxa"/>
                </w:tcPr>
                <w:p w14:paraId="096E2CCD" w14:textId="77777777" w:rsidR="00706857" w:rsidRPr="00706857" w:rsidRDefault="00706857" w:rsidP="00706857">
                  <w:pPr>
                    <w:spacing w:after="200"/>
                    <w:rPr>
                      <w:ins w:id="815" w:author="Gabriella Meltzer" w:date="2024-01-02T23:39:00Z"/>
                      <w:rFonts w:ascii="Arial" w:hAnsi="Arial" w:cs="Arial"/>
                      <w:sz w:val="20"/>
                      <w:szCs w:val="20"/>
                    </w:rPr>
                  </w:pPr>
                  <w:ins w:id="816" w:author="Gabriella Meltzer" w:date="2024-01-02T23:39:00Z">
                    <w:r w:rsidRPr="00706857">
                      <w:rPr>
                        <w:rFonts w:ascii="Arial" w:hAnsi="Arial" w:cs="Arial"/>
                        <w:sz w:val="20"/>
                        <w:szCs w:val="20"/>
                      </w:rPr>
                      <w:t>0.12</w:t>
                    </w:r>
                  </w:ins>
                </w:p>
              </w:tc>
              <w:tc>
                <w:tcPr>
                  <w:tcW w:w="720" w:type="dxa"/>
                </w:tcPr>
                <w:p w14:paraId="62B977D5" w14:textId="77777777" w:rsidR="00706857" w:rsidRPr="00706857" w:rsidRDefault="00706857" w:rsidP="00706857">
                  <w:pPr>
                    <w:spacing w:after="200"/>
                    <w:rPr>
                      <w:ins w:id="817" w:author="Gabriella Meltzer" w:date="2024-01-02T23:39:00Z"/>
                      <w:rFonts w:ascii="Arial" w:hAnsi="Arial" w:cs="Arial"/>
                      <w:sz w:val="20"/>
                      <w:szCs w:val="20"/>
                    </w:rPr>
                  </w:pPr>
                  <w:ins w:id="818" w:author="Gabriella Meltzer" w:date="2024-01-02T23:39:00Z">
                    <w:r w:rsidRPr="00706857">
                      <w:rPr>
                        <w:rFonts w:ascii="Arial" w:hAnsi="Arial" w:cs="Arial"/>
                        <w:sz w:val="20"/>
                        <w:szCs w:val="20"/>
                      </w:rPr>
                      <w:t>0.16</w:t>
                    </w:r>
                  </w:ins>
                </w:p>
              </w:tc>
              <w:tc>
                <w:tcPr>
                  <w:tcW w:w="720" w:type="dxa"/>
                </w:tcPr>
                <w:p w14:paraId="00370B89" w14:textId="77777777" w:rsidR="00706857" w:rsidRPr="00706857" w:rsidRDefault="00706857" w:rsidP="00706857">
                  <w:pPr>
                    <w:spacing w:after="200"/>
                    <w:rPr>
                      <w:ins w:id="819" w:author="Gabriella Meltzer" w:date="2024-01-02T23:39:00Z"/>
                      <w:rFonts w:ascii="Arial" w:hAnsi="Arial" w:cs="Arial"/>
                      <w:sz w:val="20"/>
                      <w:szCs w:val="20"/>
                    </w:rPr>
                  </w:pPr>
                  <w:ins w:id="820" w:author="Gabriella Meltzer" w:date="2024-01-02T23:39:00Z">
                    <w:r w:rsidRPr="00706857">
                      <w:rPr>
                        <w:rFonts w:ascii="Arial" w:hAnsi="Arial" w:cs="Arial"/>
                        <w:sz w:val="20"/>
                        <w:szCs w:val="20"/>
                      </w:rPr>
                      <w:t>0.21</w:t>
                    </w:r>
                  </w:ins>
                </w:p>
              </w:tc>
              <w:tc>
                <w:tcPr>
                  <w:tcW w:w="720" w:type="dxa"/>
                  <w:tcBorders>
                    <w:right w:val="single" w:sz="2" w:space="0" w:color="auto"/>
                  </w:tcBorders>
                </w:tcPr>
                <w:p w14:paraId="5AC2427C" w14:textId="77777777" w:rsidR="00706857" w:rsidRPr="00706857" w:rsidRDefault="00706857" w:rsidP="00706857">
                  <w:pPr>
                    <w:spacing w:after="200"/>
                    <w:rPr>
                      <w:ins w:id="821" w:author="Gabriella Meltzer" w:date="2024-01-02T23:39:00Z"/>
                      <w:rFonts w:ascii="Arial" w:hAnsi="Arial" w:cs="Arial"/>
                      <w:sz w:val="20"/>
                      <w:szCs w:val="20"/>
                    </w:rPr>
                  </w:pPr>
                  <w:ins w:id="822" w:author="Gabriella Meltzer" w:date="2024-01-02T23:39:00Z">
                    <w:r w:rsidRPr="00706857">
                      <w:rPr>
                        <w:rFonts w:ascii="Arial" w:hAnsi="Arial" w:cs="Arial"/>
                        <w:sz w:val="20"/>
                        <w:szCs w:val="20"/>
                      </w:rPr>
                      <w:t>0.34</w:t>
                    </w:r>
                  </w:ins>
                </w:p>
              </w:tc>
              <w:tc>
                <w:tcPr>
                  <w:tcW w:w="720" w:type="dxa"/>
                  <w:tcBorders>
                    <w:left w:val="single" w:sz="2" w:space="0" w:color="auto"/>
                  </w:tcBorders>
                </w:tcPr>
                <w:p w14:paraId="697D8655" w14:textId="77777777" w:rsidR="00706857" w:rsidRPr="00706857" w:rsidRDefault="00706857" w:rsidP="00706857">
                  <w:pPr>
                    <w:spacing w:after="200"/>
                    <w:rPr>
                      <w:ins w:id="823" w:author="Gabriella Meltzer" w:date="2024-01-02T23:39:00Z"/>
                      <w:rFonts w:ascii="Arial" w:hAnsi="Arial" w:cs="Arial"/>
                      <w:sz w:val="20"/>
                      <w:szCs w:val="20"/>
                    </w:rPr>
                  </w:pPr>
                  <w:ins w:id="824" w:author="Gabriella Meltzer" w:date="2024-01-02T23:39:00Z">
                    <w:r w:rsidRPr="00706857">
                      <w:rPr>
                        <w:rFonts w:ascii="Arial" w:hAnsi="Arial" w:cs="Arial"/>
                        <w:sz w:val="20"/>
                        <w:szCs w:val="20"/>
                      </w:rPr>
                      <w:t>0.10</w:t>
                    </w:r>
                  </w:ins>
                </w:p>
              </w:tc>
              <w:tc>
                <w:tcPr>
                  <w:tcW w:w="720" w:type="dxa"/>
                </w:tcPr>
                <w:p w14:paraId="0F9759B3" w14:textId="77777777" w:rsidR="00706857" w:rsidRPr="00706857" w:rsidRDefault="00706857" w:rsidP="00706857">
                  <w:pPr>
                    <w:spacing w:after="200"/>
                    <w:rPr>
                      <w:ins w:id="825" w:author="Gabriella Meltzer" w:date="2024-01-02T23:39:00Z"/>
                      <w:rFonts w:ascii="Arial" w:hAnsi="Arial" w:cs="Arial"/>
                      <w:sz w:val="20"/>
                      <w:szCs w:val="20"/>
                    </w:rPr>
                  </w:pPr>
                  <w:ins w:id="826" w:author="Gabriella Meltzer" w:date="2024-01-02T23:39:00Z">
                    <w:r w:rsidRPr="00706857">
                      <w:rPr>
                        <w:rFonts w:ascii="Arial" w:hAnsi="Arial" w:cs="Arial"/>
                        <w:sz w:val="20"/>
                        <w:szCs w:val="20"/>
                      </w:rPr>
                      <w:t>0.14</w:t>
                    </w:r>
                  </w:ins>
                </w:p>
              </w:tc>
              <w:tc>
                <w:tcPr>
                  <w:tcW w:w="720" w:type="dxa"/>
                </w:tcPr>
                <w:p w14:paraId="3C58F44E" w14:textId="77777777" w:rsidR="00706857" w:rsidRPr="00706857" w:rsidRDefault="00706857" w:rsidP="00706857">
                  <w:pPr>
                    <w:spacing w:after="200"/>
                    <w:rPr>
                      <w:ins w:id="827" w:author="Gabriella Meltzer" w:date="2024-01-02T23:39:00Z"/>
                      <w:rFonts w:ascii="Arial" w:hAnsi="Arial" w:cs="Arial"/>
                      <w:sz w:val="20"/>
                      <w:szCs w:val="20"/>
                    </w:rPr>
                  </w:pPr>
                  <w:ins w:id="828" w:author="Gabriella Meltzer" w:date="2024-01-02T23:39:00Z">
                    <w:r w:rsidRPr="00706857">
                      <w:rPr>
                        <w:rFonts w:ascii="Arial" w:hAnsi="Arial" w:cs="Arial"/>
                        <w:sz w:val="20"/>
                        <w:szCs w:val="20"/>
                      </w:rPr>
                      <w:t>0.18</w:t>
                    </w:r>
                  </w:ins>
                </w:p>
              </w:tc>
              <w:tc>
                <w:tcPr>
                  <w:tcW w:w="720" w:type="dxa"/>
                </w:tcPr>
                <w:p w14:paraId="3BA12ABB" w14:textId="77777777" w:rsidR="00706857" w:rsidRPr="00706857" w:rsidRDefault="00706857" w:rsidP="00706857">
                  <w:pPr>
                    <w:spacing w:after="200"/>
                    <w:rPr>
                      <w:ins w:id="829" w:author="Gabriella Meltzer" w:date="2024-01-02T23:39:00Z"/>
                      <w:rFonts w:ascii="Arial" w:hAnsi="Arial" w:cs="Arial"/>
                      <w:sz w:val="20"/>
                      <w:szCs w:val="20"/>
                    </w:rPr>
                  </w:pPr>
                  <w:ins w:id="830" w:author="Gabriella Meltzer" w:date="2024-01-02T23:39:00Z">
                    <w:r w:rsidRPr="00706857">
                      <w:rPr>
                        <w:rFonts w:ascii="Arial" w:hAnsi="Arial" w:cs="Arial"/>
                        <w:sz w:val="20"/>
                        <w:szCs w:val="20"/>
                      </w:rPr>
                      <w:t>0.24</w:t>
                    </w:r>
                  </w:ins>
                </w:p>
              </w:tc>
              <w:tc>
                <w:tcPr>
                  <w:tcW w:w="720" w:type="dxa"/>
                  <w:tcBorders>
                    <w:right w:val="single" w:sz="2" w:space="0" w:color="auto"/>
                  </w:tcBorders>
                </w:tcPr>
                <w:p w14:paraId="30F10BF8" w14:textId="77777777" w:rsidR="00706857" w:rsidRPr="00706857" w:rsidRDefault="00706857" w:rsidP="00706857">
                  <w:pPr>
                    <w:spacing w:after="200"/>
                    <w:rPr>
                      <w:ins w:id="831" w:author="Gabriella Meltzer" w:date="2024-01-02T23:39:00Z"/>
                      <w:rFonts w:ascii="Arial" w:hAnsi="Arial" w:cs="Arial"/>
                      <w:sz w:val="20"/>
                      <w:szCs w:val="20"/>
                    </w:rPr>
                  </w:pPr>
                  <w:ins w:id="832" w:author="Gabriella Meltzer" w:date="2024-01-02T23:39:00Z">
                    <w:r w:rsidRPr="00706857">
                      <w:rPr>
                        <w:rFonts w:ascii="Arial" w:hAnsi="Arial" w:cs="Arial"/>
                        <w:sz w:val="20"/>
                        <w:szCs w:val="20"/>
                      </w:rPr>
                      <w:t>0.40</w:t>
                    </w:r>
                  </w:ins>
                </w:p>
              </w:tc>
            </w:tr>
            <w:tr w:rsidR="00706857" w:rsidRPr="00706857" w14:paraId="56F9542B" w14:textId="77777777" w:rsidTr="00786FE5">
              <w:trPr>
                <w:ins w:id="833" w:author="Gabriella Meltzer" w:date="2024-01-02T23:39:00Z"/>
              </w:trPr>
              <w:tc>
                <w:tcPr>
                  <w:tcW w:w="3420" w:type="dxa"/>
                  <w:vMerge/>
                  <w:tcBorders>
                    <w:left w:val="single" w:sz="2" w:space="0" w:color="auto"/>
                  </w:tcBorders>
                </w:tcPr>
                <w:p w14:paraId="7FC6E126" w14:textId="77777777" w:rsidR="00706857" w:rsidRPr="00706857" w:rsidRDefault="00706857" w:rsidP="00706857">
                  <w:pPr>
                    <w:spacing w:after="200"/>
                    <w:rPr>
                      <w:ins w:id="834" w:author="Gabriella Meltzer" w:date="2024-01-02T23:39:00Z"/>
                      <w:rFonts w:ascii="Arial" w:hAnsi="Arial" w:cs="Arial"/>
                      <w:sz w:val="20"/>
                      <w:szCs w:val="20"/>
                    </w:rPr>
                  </w:pPr>
                </w:p>
              </w:tc>
              <w:tc>
                <w:tcPr>
                  <w:tcW w:w="3420" w:type="dxa"/>
                  <w:tcBorders>
                    <w:left w:val="single" w:sz="2" w:space="0" w:color="auto"/>
                  </w:tcBorders>
                </w:tcPr>
                <w:p w14:paraId="0BB86977" w14:textId="77777777" w:rsidR="00706857" w:rsidRPr="00706857" w:rsidRDefault="00706857" w:rsidP="00706857">
                  <w:pPr>
                    <w:spacing w:after="200"/>
                    <w:rPr>
                      <w:ins w:id="835" w:author="Gabriella Meltzer" w:date="2024-01-02T23:39:00Z"/>
                      <w:rFonts w:ascii="Arial" w:hAnsi="Arial" w:cs="Arial"/>
                      <w:sz w:val="20"/>
                      <w:szCs w:val="20"/>
                    </w:rPr>
                  </w:pPr>
                  <w:ins w:id="836" w:author="Gabriella Meltzer" w:date="2024-01-02T23:39:00Z">
                    <w:r w:rsidRPr="00706857">
                      <w:rPr>
                        <w:rFonts w:ascii="Arial" w:hAnsi="Arial" w:cs="Arial"/>
                        <w:sz w:val="20"/>
                        <w:szCs w:val="20"/>
                      </w:rPr>
                      <w:t xml:space="preserve">Percent Living in Poverty </w:t>
                    </w:r>
                  </w:ins>
                </w:p>
              </w:tc>
              <w:tc>
                <w:tcPr>
                  <w:tcW w:w="810" w:type="dxa"/>
                </w:tcPr>
                <w:p w14:paraId="3CB2BB0B" w14:textId="77777777" w:rsidR="00706857" w:rsidRPr="00706857" w:rsidRDefault="00706857" w:rsidP="00706857">
                  <w:pPr>
                    <w:spacing w:after="200"/>
                    <w:rPr>
                      <w:ins w:id="837" w:author="Gabriella Meltzer" w:date="2024-01-02T23:39:00Z"/>
                      <w:rFonts w:ascii="Arial" w:hAnsi="Arial" w:cs="Arial"/>
                      <w:sz w:val="20"/>
                      <w:szCs w:val="20"/>
                    </w:rPr>
                  </w:pPr>
                </w:p>
              </w:tc>
              <w:tc>
                <w:tcPr>
                  <w:tcW w:w="720" w:type="dxa"/>
                </w:tcPr>
                <w:p w14:paraId="2FBE7368" w14:textId="77777777" w:rsidR="00706857" w:rsidRPr="00706857" w:rsidRDefault="00706857" w:rsidP="00706857">
                  <w:pPr>
                    <w:spacing w:after="200"/>
                    <w:rPr>
                      <w:ins w:id="838" w:author="Gabriella Meltzer" w:date="2024-01-02T23:39:00Z"/>
                      <w:rFonts w:ascii="Arial" w:hAnsi="Arial" w:cs="Arial"/>
                      <w:sz w:val="20"/>
                      <w:szCs w:val="20"/>
                    </w:rPr>
                  </w:pPr>
                  <w:ins w:id="839" w:author="Gabriella Meltzer" w:date="2024-01-02T23:39:00Z">
                    <w:r w:rsidRPr="00706857">
                      <w:rPr>
                        <w:rFonts w:ascii="Arial" w:hAnsi="Arial" w:cs="Arial"/>
                        <w:sz w:val="20"/>
                        <w:szCs w:val="20"/>
                      </w:rPr>
                      <w:t>0.09</w:t>
                    </w:r>
                  </w:ins>
                </w:p>
              </w:tc>
              <w:tc>
                <w:tcPr>
                  <w:tcW w:w="720" w:type="dxa"/>
                </w:tcPr>
                <w:p w14:paraId="385E3187" w14:textId="77777777" w:rsidR="00706857" w:rsidRPr="00706857" w:rsidRDefault="00706857" w:rsidP="00706857">
                  <w:pPr>
                    <w:spacing w:after="200"/>
                    <w:rPr>
                      <w:ins w:id="840" w:author="Gabriella Meltzer" w:date="2024-01-02T23:39:00Z"/>
                      <w:rFonts w:ascii="Arial" w:hAnsi="Arial" w:cs="Arial"/>
                      <w:sz w:val="20"/>
                      <w:szCs w:val="20"/>
                    </w:rPr>
                  </w:pPr>
                  <w:ins w:id="841" w:author="Gabriella Meltzer" w:date="2024-01-02T23:39:00Z">
                    <w:r w:rsidRPr="00706857">
                      <w:rPr>
                        <w:rFonts w:ascii="Arial" w:hAnsi="Arial" w:cs="Arial"/>
                        <w:sz w:val="20"/>
                        <w:szCs w:val="20"/>
                      </w:rPr>
                      <w:t>0.13</w:t>
                    </w:r>
                  </w:ins>
                </w:p>
              </w:tc>
              <w:tc>
                <w:tcPr>
                  <w:tcW w:w="720" w:type="dxa"/>
                </w:tcPr>
                <w:p w14:paraId="109ECC3B" w14:textId="77777777" w:rsidR="00706857" w:rsidRPr="00706857" w:rsidRDefault="00706857" w:rsidP="00706857">
                  <w:pPr>
                    <w:spacing w:after="200"/>
                    <w:rPr>
                      <w:ins w:id="842" w:author="Gabriella Meltzer" w:date="2024-01-02T23:39:00Z"/>
                      <w:rFonts w:ascii="Arial" w:hAnsi="Arial" w:cs="Arial"/>
                      <w:sz w:val="20"/>
                      <w:szCs w:val="20"/>
                    </w:rPr>
                  </w:pPr>
                  <w:ins w:id="843" w:author="Gabriella Meltzer" w:date="2024-01-02T23:39:00Z">
                    <w:r w:rsidRPr="00706857">
                      <w:rPr>
                        <w:rFonts w:ascii="Arial" w:hAnsi="Arial" w:cs="Arial"/>
                        <w:sz w:val="20"/>
                        <w:szCs w:val="20"/>
                      </w:rPr>
                      <w:t>0.17</w:t>
                    </w:r>
                  </w:ins>
                </w:p>
              </w:tc>
              <w:tc>
                <w:tcPr>
                  <w:tcW w:w="720" w:type="dxa"/>
                </w:tcPr>
                <w:p w14:paraId="370DB226" w14:textId="77777777" w:rsidR="00706857" w:rsidRPr="00706857" w:rsidRDefault="00706857" w:rsidP="00706857">
                  <w:pPr>
                    <w:spacing w:after="200"/>
                    <w:rPr>
                      <w:ins w:id="844" w:author="Gabriella Meltzer" w:date="2024-01-02T23:39:00Z"/>
                      <w:rFonts w:ascii="Arial" w:hAnsi="Arial" w:cs="Arial"/>
                      <w:sz w:val="20"/>
                      <w:szCs w:val="20"/>
                    </w:rPr>
                  </w:pPr>
                  <w:ins w:id="845" w:author="Gabriella Meltzer" w:date="2024-01-02T23:39:00Z">
                    <w:r w:rsidRPr="00706857">
                      <w:rPr>
                        <w:rFonts w:ascii="Arial" w:hAnsi="Arial" w:cs="Arial"/>
                        <w:sz w:val="20"/>
                        <w:szCs w:val="20"/>
                      </w:rPr>
                      <w:t>0.20</w:t>
                    </w:r>
                  </w:ins>
                </w:p>
              </w:tc>
              <w:tc>
                <w:tcPr>
                  <w:tcW w:w="720" w:type="dxa"/>
                  <w:tcBorders>
                    <w:right w:val="single" w:sz="2" w:space="0" w:color="auto"/>
                  </w:tcBorders>
                </w:tcPr>
                <w:p w14:paraId="237836EB" w14:textId="77777777" w:rsidR="00706857" w:rsidRPr="00706857" w:rsidRDefault="00706857" w:rsidP="00706857">
                  <w:pPr>
                    <w:spacing w:after="200"/>
                    <w:rPr>
                      <w:ins w:id="846" w:author="Gabriella Meltzer" w:date="2024-01-02T23:39:00Z"/>
                      <w:rFonts w:ascii="Arial" w:hAnsi="Arial" w:cs="Arial"/>
                      <w:sz w:val="20"/>
                      <w:szCs w:val="20"/>
                    </w:rPr>
                  </w:pPr>
                  <w:ins w:id="847" w:author="Gabriella Meltzer" w:date="2024-01-02T23:39:00Z">
                    <w:r w:rsidRPr="00706857">
                      <w:rPr>
                        <w:rFonts w:ascii="Arial" w:hAnsi="Arial" w:cs="Arial"/>
                        <w:sz w:val="20"/>
                        <w:szCs w:val="20"/>
                      </w:rPr>
                      <w:t>0.27</w:t>
                    </w:r>
                  </w:ins>
                </w:p>
              </w:tc>
              <w:tc>
                <w:tcPr>
                  <w:tcW w:w="720" w:type="dxa"/>
                  <w:tcBorders>
                    <w:left w:val="single" w:sz="2" w:space="0" w:color="auto"/>
                  </w:tcBorders>
                </w:tcPr>
                <w:p w14:paraId="55DFAA6A" w14:textId="77777777" w:rsidR="00706857" w:rsidRPr="00706857" w:rsidRDefault="00706857" w:rsidP="00706857">
                  <w:pPr>
                    <w:spacing w:after="200"/>
                    <w:rPr>
                      <w:ins w:id="848" w:author="Gabriella Meltzer" w:date="2024-01-02T23:39:00Z"/>
                      <w:rFonts w:ascii="Arial" w:hAnsi="Arial" w:cs="Arial"/>
                      <w:sz w:val="20"/>
                      <w:szCs w:val="20"/>
                    </w:rPr>
                  </w:pPr>
                  <w:ins w:id="849" w:author="Gabriella Meltzer" w:date="2024-01-02T23:39:00Z">
                    <w:r w:rsidRPr="00706857">
                      <w:rPr>
                        <w:rFonts w:ascii="Arial" w:hAnsi="Arial" w:cs="Arial"/>
                        <w:sz w:val="20"/>
                        <w:szCs w:val="20"/>
                      </w:rPr>
                      <w:t>0.09</w:t>
                    </w:r>
                  </w:ins>
                </w:p>
              </w:tc>
              <w:tc>
                <w:tcPr>
                  <w:tcW w:w="720" w:type="dxa"/>
                </w:tcPr>
                <w:p w14:paraId="00998492" w14:textId="77777777" w:rsidR="00706857" w:rsidRPr="00706857" w:rsidRDefault="00706857" w:rsidP="00706857">
                  <w:pPr>
                    <w:spacing w:after="200"/>
                    <w:rPr>
                      <w:ins w:id="850" w:author="Gabriella Meltzer" w:date="2024-01-02T23:39:00Z"/>
                      <w:rFonts w:ascii="Arial" w:hAnsi="Arial" w:cs="Arial"/>
                      <w:sz w:val="20"/>
                      <w:szCs w:val="20"/>
                    </w:rPr>
                  </w:pPr>
                  <w:ins w:id="851" w:author="Gabriella Meltzer" w:date="2024-01-02T23:39:00Z">
                    <w:r w:rsidRPr="00706857">
                      <w:rPr>
                        <w:rFonts w:ascii="Arial" w:hAnsi="Arial" w:cs="Arial"/>
                        <w:sz w:val="20"/>
                        <w:szCs w:val="20"/>
                      </w:rPr>
                      <w:t>0.13</w:t>
                    </w:r>
                  </w:ins>
                </w:p>
              </w:tc>
              <w:tc>
                <w:tcPr>
                  <w:tcW w:w="720" w:type="dxa"/>
                </w:tcPr>
                <w:p w14:paraId="1C7F8346" w14:textId="77777777" w:rsidR="00706857" w:rsidRPr="00706857" w:rsidRDefault="00706857" w:rsidP="00706857">
                  <w:pPr>
                    <w:spacing w:after="200"/>
                    <w:rPr>
                      <w:ins w:id="852" w:author="Gabriella Meltzer" w:date="2024-01-02T23:39:00Z"/>
                      <w:rFonts w:ascii="Arial" w:hAnsi="Arial" w:cs="Arial"/>
                      <w:sz w:val="20"/>
                      <w:szCs w:val="20"/>
                    </w:rPr>
                  </w:pPr>
                  <w:ins w:id="853" w:author="Gabriella Meltzer" w:date="2024-01-02T23:39:00Z">
                    <w:r w:rsidRPr="00706857">
                      <w:rPr>
                        <w:rFonts w:ascii="Arial" w:hAnsi="Arial" w:cs="Arial"/>
                        <w:sz w:val="20"/>
                        <w:szCs w:val="20"/>
                      </w:rPr>
                      <w:t>0.16</w:t>
                    </w:r>
                  </w:ins>
                </w:p>
              </w:tc>
              <w:tc>
                <w:tcPr>
                  <w:tcW w:w="720" w:type="dxa"/>
                </w:tcPr>
                <w:p w14:paraId="62DBCAAD" w14:textId="77777777" w:rsidR="00706857" w:rsidRPr="00706857" w:rsidRDefault="00706857" w:rsidP="00706857">
                  <w:pPr>
                    <w:spacing w:after="200"/>
                    <w:rPr>
                      <w:ins w:id="854" w:author="Gabriella Meltzer" w:date="2024-01-02T23:39:00Z"/>
                      <w:rFonts w:ascii="Arial" w:hAnsi="Arial" w:cs="Arial"/>
                      <w:sz w:val="20"/>
                      <w:szCs w:val="20"/>
                    </w:rPr>
                  </w:pPr>
                  <w:ins w:id="855" w:author="Gabriella Meltzer" w:date="2024-01-02T23:39:00Z">
                    <w:r w:rsidRPr="00706857">
                      <w:rPr>
                        <w:rFonts w:ascii="Arial" w:hAnsi="Arial" w:cs="Arial"/>
                        <w:sz w:val="20"/>
                        <w:szCs w:val="20"/>
                      </w:rPr>
                      <w:t>0.20</w:t>
                    </w:r>
                  </w:ins>
                </w:p>
              </w:tc>
              <w:tc>
                <w:tcPr>
                  <w:tcW w:w="720" w:type="dxa"/>
                  <w:tcBorders>
                    <w:right w:val="single" w:sz="2" w:space="0" w:color="auto"/>
                  </w:tcBorders>
                </w:tcPr>
                <w:p w14:paraId="24FB47AC" w14:textId="77777777" w:rsidR="00706857" w:rsidRPr="00706857" w:rsidRDefault="00706857" w:rsidP="00706857">
                  <w:pPr>
                    <w:spacing w:after="200"/>
                    <w:rPr>
                      <w:ins w:id="856" w:author="Gabriella Meltzer" w:date="2024-01-02T23:39:00Z"/>
                      <w:rFonts w:ascii="Arial" w:hAnsi="Arial" w:cs="Arial"/>
                      <w:sz w:val="20"/>
                      <w:szCs w:val="20"/>
                    </w:rPr>
                  </w:pPr>
                  <w:ins w:id="857" w:author="Gabriella Meltzer" w:date="2024-01-02T23:39:00Z">
                    <w:r w:rsidRPr="00706857">
                      <w:rPr>
                        <w:rFonts w:ascii="Arial" w:hAnsi="Arial" w:cs="Arial"/>
                        <w:sz w:val="20"/>
                        <w:szCs w:val="20"/>
                      </w:rPr>
                      <w:t>0.26</w:t>
                    </w:r>
                  </w:ins>
                </w:p>
              </w:tc>
            </w:tr>
            <w:tr w:rsidR="00706857" w:rsidRPr="00706857" w14:paraId="283198F9" w14:textId="77777777" w:rsidTr="00786FE5">
              <w:trPr>
                <w:ins w:id="858" w:author="Gabriella Meltzer" w:date="2024-01-02T23:39:00Z"/>
              </w:trPr>
              <w:tc>
                <w:tcPr>
                  <w:tcW w:w="3420" w:type="dxa"/>
                  <w:vMerge/>
                  <w:tcBorders>
                    <w:left w:val="single" w:sz="2" w:space="0" w:color="auto"/>
                  </w:tcBorders>
                </w:tcPr>
                <w:p w14:paraId="361EE8C9" w14:textId="77777777" w:rsidR="00706857" w:rsidRPr="00706857" w:rsidRDefault="00706857" w:rsidP="00706857">
                  <w:pPr>
                    <w:spacing w:after="200"/>
                    <w:rPr>
                      <w:ins w:id="859" w:author="Gabriella Meltzer" w:date="2024-01-02T23:39:00Z"/>
                      <w:rFonts w:ascii="Arial" w:hAnsi="Arial" w:cs="Arial"/>
                      <w:sz w:val="20"/>
                      <w:szCs w:val="20"/>
                    </w:rPr>
                  </w:pPr>
                </w:p>
              </w:tc>
              <w:tc>
                <w:tcPr>
                  <w:tcW w:w="3420" w:type="dxa"/>
                  <w:tcBorders>
                    <w:left w:val="single" w:sz="2" w:space="0" w:color="auto"/>
                  </w:tcBorders>
                </w:tcPr>
                <w:p w14:paraId="5AD547D3" w14:textId="77777777" w:rsidR="00706857" w:rsidRPr="00706857" w:rsidRDefault="00706857" w:rsidP="00706857">
                  <w:pPr>
                    <w:spacing w:after="200"/>
                    <w:rPr>
                      <w:ins w:id="860" w:author="Gabriella Meltzer" w:date="2024-01-02T23:39:00Z"/>
                      <w:rFonts w:ascii="Arial" w:hAnsi="Arial" w:cs="Arial"/>
                      <w:sz w:val="20"/>
                      <w:szCs w:val="20"/>
                    </w:rPr>
                  </w:pPr>
                  <w:ins w:id="861" w:author="Gabriella Meltzer" w:date="2024-01-02T23:39:00Z">
                    <w:r w:rsidRPr="00706857">
                      <w:rPr>
                        <w:rFonts w:ascii="Arial" w:hAnsi="Arial" w:cs="Arial"/>
                        <w:sz w:val="20"/>
                        <w:szCs w:val="20"/>
                      </w:rPr>
                      <w:t>Percent Single-Mother Households</w:t>
                    </w:r>
                  </w:ins>
                </w:p>
              </w:tc>
              <w:tc>
                <w:tcPr>
                  <w:tcW w:w="810" w:type="dxa"/>
                </w:tcPr>
                <w:p w14:paraId="43315D91" w14:textId="77777777" w:rsidR="00706857" w:rsidRPr="00706857" w:rsidRDefault="00706857" w:rsidP="00706857">
                  <w:pPr>
                    <w:spacing w:after="200"/>
                    <w:rPr>
                      <w:ins w:id="862" w:author="Gabriella Meltzer" w:date="2024-01-02T23:39:00Z"/>
                      <w:rFonts w:ascii="Arial" w:hAnsi="Arial" w:cs="Arial"/>
                      <w:sz w:val="20"/>
                      <w:szCs w:val="20"/>
                    </w:rPr>
                  </w:pPr>
                </w:p>
              </w:tc>
              <w:tc>
                <w:tcPr>
                  <w:tcW w:w="720" w:type="dxa"/>
                </w:tcPr>
                <w:p w14:paraId="57DF5D70" w14:textId="77777777" w:rsidR="00706857" w:rsidRPr="00706857" w:rsidRDefault="00706857" w:rsidP="00706857">
                  <w:pPr>
                    <w:spacing w:after="200"/>
                    <w:rPr>
                      <w:ins w:id="863" w:author="Gabriella Meltzer" w:date="2024-01-02T23:39:00Z"/>
                      <w:rFonts w:ascii="Arial" w:hAnsi="Arial" w:cs="Arial"/>
                      <w:sz w:val="20"/>
                      <w:szCs w:val="20"/>
                    </w:rPr>
                  </w:pPr>
                  <w:ins w:id="864" w:author="Gabriella Meltzer" w:date="2024-01-02T23:39:00Z">
                    <w:r w:rsidRPr="00706857">
                      <w:rPr>
                        <w:rFonts w:ascii="Arial" w:hAnsi="Arial" w:cs="Arial"/>
                        <w:sz w:val="20"/>
                        <w:szCs w:val="20"/>
                      </w:rPr>
                      <w:t>0.11</w:t>
                    </w:r>
                  </w:ins>
                </w:p>
              </w:tc>
              <w:tc>
                <w:tcPr>
                  <w:tcW w:w="720" w:type="dxa"/>
                </w:tcPr>
                <w:p w14:paraId="2F1082C1" w14:textId="77777777" w:rsidR="00706857" w:rsidRPr="00706857" w:rsidRDefault="00706857" w:rsidP="00706857">
                  <w:pPr>
                    <w:spacing w:after="200"/>
                    <w:rPr>
                      <w:ins w:id="865" w:author="Gabriella Meltzer" w:date="2024-01-02T23:39:00Z"/>
                      <w:rFonts w:ascii="Arial" w:hAnsi="Arial" w:cs="Arial"/>
                      <w:sz w:val="20"/>
                      <w:szCs w:val="20"/>
                    </w:rPr>
                  </w:pPr>
                  <w:ins w:id="866" w:author="Gabriella Meltzer" w:date="2024-01-02T23:39:00Z">
                    <w:r w:rsidRPr="00706857">
                      <w:rPr>
                        <w:rFonts w:ascii="Arial" w:hAnsi="Arial" w:cs="Arial"/>
                        <w:sz w:val="20"/>
                        <w:szCs w:val="20"/>
                      </w:rPr>
                      <w:t>0.15</w:t>
                    </w:r>
                  </w:ins>
                </w:p>
              </w:tc>
              <w:tc>
                <w:tcPr>
                  <w:tcW w:w="720" w:type="dxa"/>
                </w:tcPr>
                <w:p w14:paraId="277503A0" w14:textId="77777777" w:rsidR="00706857" w:rsidRPr="00706857" w:rsidRDefault="00706857" w:rsidP="00706857">
                  <w:pPr>
                    <w:spacing w:after="200"/>
                    <w:rPr>
                      <w:ins w:id="867" w:author="Gabriella Meltzer" w:date="2024-01-02T23:39:00Z"/>
                      <w:rFonts w:ascii="Arial" w:hAnsi="Arial" w:cs="Arial"/>
                      <w:sz w:val="20"/>
                      <w:szCs w:val="20"/>
                    </w:rPr>
                  </w:pPr>
                  <w:ins w:id="868" w:author="Gabriella Meltzer" w:date="2024-01-02T23:39:00Z">
                    <w:r w:rsidRPr="00706857">
                      <w:rPr>
                        <w:rFonts w:ascii="Arial" w:hAnsi="Arial" w:cs="Arial"/>
                        <w:sz w:val="20"/>
                        <w:szCs w:val="20"/>
                      </w:rPr>
                      <w:t>0.18</w:t>
                    </w:r>
                  </w:ins>
                </w:p>
              </w:tc>
              <w:tc>
                <w:tcPr>
                  <w:tcW w:w="720" w:type="dxa"/>
                </w:tcPr>
                <w:p w14:paraId="4F18DEFA" w14:textId="77777777" w:rsidR="00706857" w:rsidRPr="00706857" w:rsidRDefault="00706857" w:rsidP="00706857">
                  <w:pPr>
                    <w:spacing w:after="200"/>
                    <w:rPr>
                      <w:ins w:id="869" w:author="Gabriella Meltzer" w:date="2024-01-02T23:39:00Z"/>
                      <w:rFonts w:ascii="Arial" w:hAnsi="Arial" w:cs="Arial"/>
                      <w:sz w:val="20"/>
                      <w:szCs w:val="20"/>
                    </w:rPr>
                  </w:pPr>
                  <w:ins w:id="870" w:author="Gabriella Meltzer" w:date="2024-01-02T23:39:00Z">
                    <w:r w:rsidRPr="00706857">
                      <w:rPr>
                        <w:rFonts w:ascii="Arial" w:hAnsi="Arial" w:cs="Arial"/>
                        <w:sz w:val="20"/>
                        <w:szCs w:val="20"/>
                      </w:rPr>
                      <w:t>0.22</w:t>
                    </w:r>
                  </w:ins>
                </w:p>
              </w:tc>
              <w:tc>
                <w:tcPr>
                  <w:tcW w:w="720" w:type="dxa"/>
                  <w:tcBorders>
                    <w:right w:val="single" w:sz="2" w:space="0" w:color="auto"/>
                  </w:tcBorders>
                </w:tcPr>
                <w:p w14:paraId="082EEC19" w14:textId="77777777" w:rsidR="00706857" w:rsidRPr="00706857" w:rsidRDefault="00706857" w:rsidP="00706857">
                  <w:pPr>
                    <w:spacing w:after="200"/>
                    <w:rPr>
                      <w:ins w:id="871" w:author="Gabriella Meltzer" w:date="2024-01-02T23:39:00Z"/>
                      <w:rFonts w:ascii="Arial" w:hAnsi="Arial" w:cs="Arial"/>
                      <w:sz w:val="20"/>
                      <w:szCs w:val="20"/>
                    </w:rPr>
                  </w:pPr>
                  <w:ins w:id="872" w:author="Gabriella Meltzer" w:date="2024-01-02T23:39:00Z">
                    <w:r w:rsidRPr="00706857">
                      <w:rPr>
                        <w:rFonts w:ascii="Arial" w:hAnsi="Arial" w:cs="Arial"/>
                        <w:sz w:val="20"/>
                        <w:szCs w:val="20"/>
                      </w:rPr>
                      <w:t>0.27</w:t>
                    </w:r>
                  </w:ins>
                </w:p>
              </w:tc>
              <w:tc>
                <w:tcPr>
                  <w:tcW w:w="720" w:type="dxa"/>
                  <w:tcBorders>
                    <w:left w:val="single" w:sz="2" w:space="0" w:color="auto"/>
                  </w:tcBorders>
                </w:tcPr>
                <w:p w14:paraId="0B24354E" w14:textId="77777777" w:rsidR="00706857" w:rsidRPr="00706857" w:rsidRDefault="00706857" w:rsidP="00706857">
                  <w:pPr>
                    <w:spacing w:after="200"/>
                    <w:rPr>
                      <w:ins w:id="873" w:author="Gabriella Meltzer" w:date="2024-01-02T23:39:00Z"/>
                      <w:rFonts w:ascii="Arial" w:hAnsi="Arial" w:cs="Arial"/>
                      <w:sz w:val="20"/>
                      <w:szCs w:val="20"/>
                    </w:rPr>
                  </w:pPr>
                  <w:ins w:id="874" w:author="Gabriella Meltzer" w:date="2024-01-02T23:39:00Z">
                    <w:r w:rsidRPr="00706857">
                      <w:rPr>
                        <w:rFonts w:ascii="Arial" w:hAnsi="Arial" w:cs="Arial"/>
                        <w:sz w:val="20"/>
                        <w:szCs w:val="20"/>
                      </w:rPr>
                      <w:t>0.12</w:t>
                    </w:r>
                  </w:ins>
                </w:p>
              </w:tc>
              <w:tc>
                <w:tcPr>
                  <w:tcW w:w="720" w:type="dxa"/>
                </w:tcPr>
                <w:p w14:paraId="071DA9FC" w14:textId="77777777" w:rsidR="00706857" w:rsidRPr="00706857" w:rsidRDefault="00706857" w:rsidP="00706857">
                  <w:pPr>
                    <w:spacing w:after="200"/>
                    <w:rPr>
                      <w:ins w:id="875" w:author="Gabriella Meltzer" w:date="2024-01-02T23:39:00Z"/>
                      <w:rFonts w:ascii="Arial" w:hAnsi="Arial" w:cs="Arial"/>
                      <w:sz w:val="20"/>
                      <w:szCs w:val="20"/>
                    </w:rPr>
                  </w:pPr>
                  <w:ins w:id="876" w:author="Gabriella Meltzer" w:date="2024-01-02T23:39:00Z">
                    <w:r w:rsidRPr="00706857">
                      <w:rPr>
                        <w:rFonts w:ascii="Arial" w:hAnsi="Arial" w:cs="Arial"/>
                        <w:sz w:val="20"/>
                        <w:szCs w:val="20"/>
                      </w:rPr>
                      <w:t>0.15</w:t>
                    </w:r>
                  </w:ins>
                </w:p>
              </w:tc>
              <w:tc>
                <w:tcPr>
                  <w:tcW w:w="720" w:type="dxa"/>
                </w:tcPr>
                <w:p w14:paraId="180EE850" w14:textId="77777777" w:rsidR="00706857" w:rsidRPr="00706857" w:rsidRDefault="00706857" w:rsidP="00706857">
                  <w:pPr>
                    <w:spacing w:after="200"/>
                    <w:rPr>
                      <w:ins w:id="877" w:author="Gabriella Meltzer" w:date="2024-01-02T23:39:00Z"/>
                      <w:rFonts w:ascii="Arial" w:hAnsi="Arial" w:cs="Arial"/>
                      <w:sz w:val="20"/>
                      <w:szCs w:val="20"/>
                    </w:rPr>
                  </w:pPr>
                  <w:ins w:id="878" w:author="Gabriella Meltzer" w:date="2024-01-02T23:39:00Z">
                    <w:r w:rsidRPr="00706857">
                      <w:rPr>
                        <w:rFonts w:ascii="Arial" w:hAnsi="Arial" w:cs="Arial"/>
                        <w:sz w:val="20"/>
                        <w:szCs w:val="20"/>
                      </w:rPr>
                      <w:t>0.18</w:t>
                    </w:r>
                  </w:ins>
                </w:p>
              </w:tc>
              <w:tc>
                <w:tcPr>
                  <w:tcW w:w="720" w:type="dxa"/>
                </w:tcPr>
                <w:p w14:paraId="0EF30EA5" w14:textId="77777777" w:rsidR="00706857" w:rsidRPr="00706857" w:rsidRDefault="00706857" w:rsidP="00706857">
                  <w:pPr>
                    <w:spacing w:after="200"/>
                    <w:rPr>
                      <w:ins w:id="879" w:author="Gabriella Meltzer" w:date="2024-01-02T23:39:00Z"/>
                      <w:rFonts w:ascii="Arial" w:hAnsi="Arial" w:cs="Arial"/>
                      <w:sz w:val="20"/>
                      <w:szCs w:val="20"/>
                    </w:rPr>
                  </w:pPr>
                  <w:ins w:id="880" w:author="Gabriella Meltzer" w:date="2024-01-02T23:39:00Z">
                    <w:r w:rsidRPr="00706857">
                      <w:rPr>
                        <w:rFonts w:ascii="Arial" w:hAnsi="Arial" w:cs="Arial"/>
                        <w:sz w:val="20"/>
                        <w:szCs w:val="20"/>
                      </w:rPr>
                      <w:t>0.22</w:t>
                    </w:r>
                  </w:ins>
                </w:p>
              </w:tc>
              <w:tc>
                <w:tcPr>
                  <w:tcW w:w="720" w:type="dxa"/>
                  <w:tcBorders>
                    <w:right w:val="single" w:sz="2" w:space="0" w:color="auto"/>
                  </w:tcBorders>
                </w:tcPr>
                <w:p w14:paraId="1D8591A8" w14:textId="77777777" w:rsidR="00706857" w:rsidRPr="00706857" w:rsidRDefault="00706857" w:rsidP="00706857">
                  <w:pPr>
                    <w:spacing w:after="200"/>
                    <w:rPr>
                      <w:ins w:id="881" w:author="Gabriella Meltzer" w:date="2024-01-02T23:39:00Z"/>
                      <w:rFonts w:ascii="Arial" w:hAnsi="Arial" w:cs="Arial"/>
                      <w:sz w:val="20"/>
                      <w:szCs w:val="20"/>
                    </w:rPr>
                  </w:pPr>
                  <w:ins w:id="882" w:author="Gabriella Meltzer" w:date="2024-01-02T23:39:00Z">
                    <w:r w:rsidRPr="00706857">
                      <w:rPr>
                        <w:rFonts w:ascii="Arial" w:hAnsi="Arial" w:cs="Arial"/>
                        <w:sz w:val="20"/>
                        <w:szCs w:val="20"/>
                      </w:rPr>
                      <w:t>0.29</w:t>
                    </w:r>
                  </w:ins>
                </w:p>
              </w:tc>
            </w:tr>
            <w:tr w:rsidR="00706857" w:rsidRPr="00706857" w14:paraId="5DD28C6E" w14:textId="77777777" w:rsidTr="00786FE5">
              <w:trPr>
                <w:ins w:id="883" w:author="Gabriella Meltzer" w:date="2024-01-02T23:39:00Z"/>
              </w:trPr>
              <w:tc>
                <w:tcPr>
                  <w:tcW w:w="3420" w:type="dxa"/>
                  <w:vMerge/>
                  <w:tcBorders>
                    <w:left w:val="single" w:sz="2" w:space="0" w:color="auto"/>
                    <w:bottom w:val="single" w:sz="2" w:space="0" w:color="auto"/>
                  </w:tcBorders>
                </w:tcPr>
                <w:p w14:paraId="11C6521D" w14:textId="77777777" w:rsidR="00706857" w:rsidRPr="00706857" w:rsidRDefault="00706857" w:rsidP="00706857">
                  <w:pPr>
                    <w:spacing w:after="200"/>
                    <w:rPr>
                      <w:ins w:id="884" w:author="Gabriella Meltzer" w:date="2024-01-02T23:39:00Z"/>
                      <w:rFonts w:ascii="Arial" w:hAnsi="Arial" w:cs="Arial"/>
                      <w:sz w:val="20"/>
                      <w:szCs w:val="20"/>
                    </w:rPr>
                  </w:pPr>
                </w:p>
              </w:tc>
              <w:tc>
                <w:tcPr>
                  <w:tcW w:w="3420" w:type="dxa"/>
                  <w:tcBorders>
                    <w:left w:val="single" w:sz="2" w:space="0" w:color="auto"/>
                    <w:bottom w:val="single" w:sz="2" w:space="0" w:color="auto"/>
                  </w:tcBorders>
                </w:tcPr>
                <w:p w14:paraId="0048EB38" w14:textId="77777777" w:rsidR="00706857" w:rsidRPr="00706857" w:rsidRDefault="00706857" w:rsidP="00706857">
                  <w:pPr>
                    <w:spacing w:after="200"/>
                    <w:rPr>
                      <w:ins w:id="885" w:author="Gabriella Meltzer" w:date="2024-01-02T23:39:00Z"/>
                      <w:rFonts w:ascii="Arial" w:hAnsi="Arial" w:cs="Arial"/>
                      <w:sz w:val="20"/>
                      <w:szCs w:val="20"/>
                    </w:rPr>
                  </w:pPr>
                  <w:ins w:id="886" w:author="Gabriella Meltzer" w:date="2024-01-02T23:39:00Z">
                    <w:r w:rsidRPr="00706857">
                      <w:rPr>
                        <w:rFonts w:ascii="Arial" w:hAnsi="Arial" w:cs="Arial"/>
                        <w:sz w:val="20"/>
                        <w:szCs w:val="20"/>
                      </w:rPr>
                      <w:t>Percent Special Education</w:t>
                    </w:r>
                  </w:ins>
                </w:p>
              </w:tc>
              <w:tc>
                <w:tcPr>
                  <w:tcW w:w="810" w:type="dxa"/>
                  <w:tcBorders>
                    <w:bottom w:val="single" w:sz="2" w:space="0" w:color="auto"/>
                  </w:tcBorders>
                </w:tcPr>
                <w:p w14:paraId="08747E2B" w14:textId="77777777" w:rsidR="00706857" w:rsidRPr="00706857" w:rsidRDefault="00706857" w:rsidP="00706857">
                  <w:pPr>
                    <w:spacing w:after="200"/>
                    <w:rPr>
                      <w:ins w:id="887" w:author="Gabriella Meltzer" w:date="2024-01-02T23:39:00Z"/>
                      <w:rFonts w:ascii="Arial" w:hAnsi="Arial" w:cs="Arial"/>
                      <w:sz w:val="20"/>
                      <w:szCs w:val="20"/>
                    </w:rPr>
                  </w:pPr>
                </w:p>
              </w:tc>
              <w:tc>
                <w:tcPr>
                  <w:tcW w:w="720" w:type="dxa"/>
                  <w:tcBorders>
                    <w:bottom w:val="single" w:sz="2" w:space="0" w:color="auto"/>
                  </w:tcBorders>
                </w:tcPr>
                <w:p w14:paraId="7818DB49" w14:textId="77777777" w:rsidR="00706857" w:rsidRPr="00706857" w:rsidRDefault="00706857" w:rsidP="00706857">
                  <w:pPr>
                    <w:spacing w:after="200"/>
                    <w:rPr>
                      <w:ins w:id="888" w:author="Gabriella Meltzer" w:date="2024-01-02T23:39:00Z"/>
                      <w:rFonts w:ascii="Arial" w:hAnsi="Arial" w:cs="Arial"/>
                      <w:sz w:val="20"/>
                      <w:szCs w:val="20"/>
                    </w:rPr>
                  </w:pPr>
                  <w:ins w:id="889" w:author="Gabriella Meltzer" w:date="2024-01-02T23:39:00Z">
                    <w:r w:rsidRPr="00706857">
                      <w:rPr>
                        <w:rFonts w:ascii="Arial" w:hAnsi="Arial" w:cs="Arial"/>
                        <w:sz w:val="20"/>
                        <w:szCs w:val="20"/>
                      </w:rPr>
                      <w:t>0.08</w:t>
                    </w:r>
                  </w:ins>
                </w:p>
              </w:tc>
              <w:tc>
                <w:tcPr>
                  <w:tcW w:w="720" w:type="dxa"/>
                  <w:tcBorders>
                    <w:bottom w:val="single" w:sz="2" w:space="0" w:color="auto"/>
                  </w:tcBorders>
                </w:tcPr>
                <w:p w14:paraId="6CA1796B" w14:textId="77777777" w:rsidR="00706857" w:rsidRPr="00706857" w:rsidRDefault="00706857" w:rsidP="00706857">
                  <w:pPr>
                    <w:spacing w:after="200"/>
                    <w:rPr>
                      <w:ins w:id="890" w:author="Gabriella Meltzer" w:date="2024-01-02T23:39:00Z"/>
                      <w:rFonts w:ascii="Arial" w:hAnsi="Arial" w:cs="Arial"/>
                      <w:sz w:val="20"/>
                      <w:szCs w:val="20"/>
                    </w:rPr>
                  </w:pPr>
                  <w:ins w:id="891" w:author="Gabriella Meltzer" w:date="2024-01-02T23:39:00Z">
                    <w:r w:rsidRPr="00706857">
                      <w:rPr>
                        <w:rFonts w:ascii="Arial" w:hAnsi="Arial" w:cs="Arial"/>
                        <w:sz w:val="20"/>
                        <w:szCs w:val="20"/>
                      </w:rPr>
                      <w:t>0.11</w:t>
                    </w:r>
                  </w:ins>
                </w:p>
              </w:tc>
              <w:tc>
                <w:tcPr>
                  <w:tcW w:w="720" w:type="dxa"/>
                  <w:tcBorders>
                    <w:bottom w:val="single" w:sz="2" w:space="0" w:color="auto"/>
                  </w:tcBorders>
                </w:tcPr>
                <w:p w14:paraId="09BBDCCF" w14:textId="77777777" w:rsidR="00706857" w:rsidRPr="00706857" w:rsidRDefault="00706857" w:rsidP="00706857">
                  <w:pPr>
                    <w:spacing w:after="200"/>
                    <w:rPr>
                      <w:ins w:id="892" w:author="Gabriella Meltzer" w:date="2024-01-02T23:39:00Z"/>
                      <w:rFonts w:ascii="Arial" w:hAnsi="Arial" w:cs="Arial"/>
                      <w:sz w:val="20"/>
                      <w:szCs w:val="20"/>
                    </w:rPr>
                  </w:pPr>
                  <w:ins w:id="893" w:author="Gabriella Meltzer" w:date="2024-01-02T23:39:00Z">
                    <w:r w:rsidRPr="00706857">
                      <w:rPr>
                        <w:rFonts w:ascii="Arial" w:hAnsi="Arial" w:cs="Arial"/>
                        <w:sz w:val="20"/>
                        <w:szCs w:val="20"/>
                      </w:rPr>
                      <w:t>0.12</w:t>
                    </w:r>
                  </w:ins>
                </w:p>
              </w:tc>
              <w:tc>
                <w:tcPr>
                  <w:tcW w:w="720" w:type="dxa"/>
                  <w:tcBorders>
                    <w:bottom w:val="single" w:sz="2" w:space="0" w:color="auto"/>
                  </w:tcBorders>
                </w:tcPr>
                <w:p w14:paraId="0712AA13" w14:textId="77777777" w:rsidR="00706857" w:rsidRPr="00706857" w:rsidRDefault="00706857" w:rsidP="00706857">
                  <w:pPr>
                    <w:spacing w:after="200"/>
                    <w:rPr>
                      <w:ins w:id="894" w:author="Gabriella Meltzer" w:date="2024-01-02T23:39:00Z"/>
                      <w:rFonts w:ascii="Arial" w:hAnsi="Arial" w:cs="Arial"/>
                      <w:sz w:val="20"/>
                      <w:szCs w:val="20"/>
                    </w:rPr>
                  </w:pPr>
                  <w:ins w:id="895"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72134935" w14:textId="77777777" w:rsidR="00706857" w:rsidRPr="00706857" w:rsidRDefault="00706857" w:rsidP="00706857">
                  <w:pPr>
                    <w:spacing w:after="200"/>
                    <w:rPr>
                      <w:ins w:id="896" w:author="Gabriella Meltzer" w:date="2024-01-02T23:39:00Z"/>
                      <w:rFonts w:ascii="Arial" w:hAnsi="Arial" w:cs="Arial"/>
                      <w:sz w:val="20"/>
                      <w:szCs w:val="20"/>
                    </w:rPr>
                  </w:pPr>
                  <w:ins w:id="897" w:author="Gabriella Meltzer" w:date="2024-01-02T23:39:00Z">
                    <w:r w:rsidRPr="00706857">
                      <w:rPr>
                        <w:rFonts w:ascii="Arial" w:hAnsi="Arial" w:cs="Arial"/>
                        <w:sz w:val="20"/>
                        <w:szCs w:val="20"/>
                      </w:rPr>
                      <w:t>0.18</w:t>
                    </w:r>
                  </w:ins>
                </w:p>
              </w:tc>
              <w:tc>
                <w:tcPr>
                  <w:tcW w:w="720" w:type="dxa"/>
                  <w:tcBorders>
                    <w:left w:val="single" w:sz="2" w:space="0" w:color="auto"/>
                    <w:bottom w:val="single" w:sz="2" w:space="0" w:color="auto"/>
                  </w:tcBorders>
                </w:tcPr>
                <w:p w14:paraId="68EC59D5" w14:textId="77777777" w:rsidR="00706857" w:rsidRPr="00706857" w:rsidRDefault="00706857" w:rsidP="00706857">
                  <w:pPr>
                    <w:spacing w:after="200"/>
                    <w:rPr>
                      <w:ins w:id="898" w:author="Gabriella Meltzer" w:date="2024-01-02T23:39:00Z"/>
                      <w:rFonts w:ascii="Arial" w:hAnsi="Arial" w:cs="Arial"/>
                      <w:sz w:val="20"/>
                      <w:szCs w:val="20"/>
                    </w:rPr>
                  </w:pPr>
                  <w:ins w:id="899" w:author="Gabriella Meltzer" w:date="2024-01-02T23:39:00Z">
                    <w:r w:rsidRPr="00706857">
                      <w:rPr>
                        <w:rFonts w:ascii="Arial" w:hAnsi="Arial" w:cs="Arial"/>
                        <w:sz w:val="20"/>
                        <w:szCs w:val="20"/>
                      </w:rPr>
                      <w:t>0.08</w:t>
                    </w:r>
                  </w:ins>
                </w:p>
              </w:tc>
              <w:tc>
                <w:tcPr>
                  <w:tcW w:w="720" w:type="dxa"/>
                  <w:tcBorders>
                    <w:bottom w:val="single" w:sz="2" w:space="0" w:color="auto"/>
                  </w:tcBorders>
                </w:tcPr>
                <w:p w14:paraId="4E3F29A7" w14:textId="77777777" w:rsidR="00706857" w:rsidRPr="00706857" w:rsidRDefault="00706857" w:rsidP="00706857">
                  <w:pPr>
                    <w:spacing w:after="200"/>
                    <w:rPr>
                      <w:ins w:id="900" w:author="Gabriella Meltzer" w:date="2024-01-02T23:39:00Z"/>
                      <w:rFonts w:ascii="Arial" w:hAnsi="Arial" w:cs="Arial"/>
                      <w:sz w:val="20"/>
                      <w:szCs w:val="20"/>
                    </w:rPr>
                  </w:pPr>
                  <w:ins w:id="901" w:author="Gabriella Meltzer" w:date="2024-01-02T23:39:00Z">
                    <w:r w:rsidRPr="00706857">
                      <w:rPr>
                        <w:rFonts w:ascii="Arial" w:hAnsi="Arial" w:cs="Arial"/>
                        <w:sz w:val="20"/>
                        <w:szCs w:val="20"/>
                      </w:rPr>
                      <w:t>0.10</w:t>
                    </w:r>
                  </w:ins>
                </w:p>
              </w:tc>
              <w:tc>
                <w:tcPr>
                  <w:tcW w:w="720" w:type="dxa"/>
                  <w:tcBorders>
                    <w:bottom w:val="single" w:sz="2" w:space="0" w:color="auto"/>
                  </w:tcBorders>
                </w:tcPr>
                <w:p w14:paraId="682DCD5F" w14:textId="77777777" w:rsidR="00706857" w:rsidRPr="00706857" w:rsidRDefault="00706857" w:rsidP="00706857">
                  <w:pPr>
                    <w:spacing w:after="200"/>
                    <w:rPr>
                      <w:ins w:id="902" w:author="Gabriella Meltzer" w:date="2024-01-02T23:39:00Z"/>
                      <w:rFonts w:ascii="Arial" w:hAnsi="Arial" w:cs="Arial"/>
                      <w:sz w:val="20"/>
                      <w:szCs w:val="20"/>
                    </w:rPr>
                  </w:pPr>
                  <w:ins w:id="903" w:author="Gabriella Meltzer" w:date="2024-01-02T23:39:00Z">
                    <w:r w:rsidRPr="00706857">
                      <w:rPr>
                        <w:rFonts w:ascii="Arial" w:hAnsi="Arial" w:cs="Arial"/>
                        <w:sz w:val="20"/>
                        <w:szCs w:val="20"/>
                      </w:rPr>
                      <w:t>0.12</w:t>
                    </w:r>
                  </w:ins>
                </w:p>
              </w:tc>
              <w:tc>
                <w:tcPr>
                  <w:tcW w:w="720" w:type="dxa"/>
                  <w:tcBorders>
                    <w:bottom w:val="single" w:sz="2" w:space="0" w:color="auto"/>
                  </w:tcBorders>
                </w:tcPr>
                <w:p w14:paraId="402CB052" w14:textId="77777777" w:rsidR="00706857" w:rsidRPr="00706857" w:rsidRDefault="00706857" w:rsidP="00706857">
                  <w:pPr>
                    <w:spacing w:after="200"/>
                    <w:rPr>
                      <w:ins w:id="904" w:author="Gabriella Meltzer" w:date="2024-01-02T23:39:00Z"/>
                      <w:rFonts w:ascii="Arial" w:hAnsi="Arial" w:cs="Arial"/>
                      <w:sz w:val="20"/>
                      <w:szCs w:val="20"/>
                    </w:rPr>
                  </w:pPr>
                  <w:ins w:id="905" w:author="Gabriella Meltzer" w:date="2024-01-02T23:39:00Z">
                    <w:r w:rsidRPr="00706857">
                      <w:rPr>
                        <w:rFonts w:ascii="Arial" w:hAnsi="Arial" w:cs="Arial"/>
                        <w:sz w:val="20"/>
                        <w:szCs w:val="20"/>
                      </w:rPr>
                      <w:t>0.14</w:t>
                    </w:r>
                  </w:ins>
                </w:p>
              </w:tc>
              <w:tc>
                <w:tcPr>
                  <w:tcW w:w="720" w:type="dxa"/>
                  <w:tcBorders>
                    <w:bottom w:val="single" w:sz="2" w:space="0" w:color="auto"/>
                    <w:right w:val="single" w:sz="2" w:space="0" w:color="auto"/>
                  </w:tcBorders>
                </w:tcPr>
                <w:p w14:paraId="0D750878" w14:textId="77777777" w:rsidR="00706857" w:rsidRPr="00706857" w:rsidRDefault="00706857" w:rsidP="00706857">
                  <w:pPr>
                    <w:spacing w:after="200"/>
                    <w:rPr>
                      <w:ins w:id="906" w:author="Gabriella Meltzer" w:date="2024-01-02T23:39:00Z"/>
                      <w:rFonts w:ascii="Arial" w:hAnsi="Arial" w:cs="Arial"/>
                      <w:sz w:val="20"/>
                      <w:szCs w:val="20"/>
                    </w:rPr>
                  </w:pPr>
                  <w:ins w:id="907" w:author="Gabriella Meltzer" w:date="2024-01-02T23:39:00Z">
                    <w:r w:rsidRPr="00706857">
                      <w:rPr>
                        <w:rFonts w:ascii="Arial" w:hAnsi="Arial" w:cs="Arial"/>
                        <w:sz w:val="20"/>
                        <w:szCs w:val="20"/>
                      </w:rPr>
                      <w:t>0.18</w:t>
                    </w:r>
                  </w:ins>
                </w:p>
              </w:tc>
            </w:tr>
          </w:tbl>
          <w:p w14:paraId="45AAA9BF" w14:textId="70E27739" w:rsidR="00D17A73" w:rsidRPr="007701F7" w:rsidDel="00706857" w:rsidRDefault="00D17A73" w:rsidP="004A585E">
            <w:pPr>
              <w:rPr>
                <w:del w:id="908" w:author="Gabriella Meltzer" w:date="2024-01-02T23:39:00Z"/>
                <w:rFonts w:ascii="Arial" w:hAnsi="Arial" w:cs="Arial"/>
                <w:sz w:val="20"/>
                <w:szCs w:val="20"/>
              </w:rPr>
            </w:pPr>
          </w:p>
        </w:tc>
        <w:tc>
          <w:tcPr>
            <w:tcW w:w="3870" w:type="dxa"/>
            <w:tcBorders>
              <w:top w:val="single" w:sz="2" w:space="0" w:color="auto"/>
              <w:left w:val="single" w:sz="2" w:space="0" w:color="auto"/>
              <w:bottom w:val="single" w:sz="2" w:space="0" w:color="auto"/>
            </w:tcBorders>
          </w:tcPr>
          <w:p w14:paraId="3F3ED5FC" w14:textId="3B04B460" w:rsidR="00D17A73" w:rsidRPr="007701F7" w:rsidDel="00706857" w:rsidRDefault="00D17A73" w:rsidP="004A585E">
            <w:pPr>
              <w:rPr>
                <w:del w:id="909" w:author="Gabriella Meltzer" w:date="2024-01-02T23:39:00Z"/>
                <w:rFonts w:ascii="Arial" w:hAnsi="Arial" w:cs="Arial"/>
                <w:sz w:val="20"/>
                <w:szCs w:val="20"/>
              </w:rPr>
            </w:pPr>
          </w:p>
        </w:tc>
        <w:tc>
          <w:tcPr>
            <w:tcW w:w="898" w:type="dxa"/>
            <w:tcBorders>
              <w:top w:val="single" w:sz="2" w:space="0" w:color="auto"/>
              <w:bottom w:val="single" w:sz="2" w:space="0" w:color="auto"/>
            </w:tcBorders>
          </w:tcPr>
          <w:p w14:paraId="68A3F6F7" w14:textId="1C2E0B46" w:rsidR="00D17A73" w:rsidRPr="007701F7" w:rsidDel="00706857" w:rsidRDefault="00D17A73" w:rsidP="004A585E">
            <w:pPr>
              <w:rPr>
                <w:del w:id="910" w:author="Gabriella Meltzer" w:date="2024-01-02T23:39:00Z"/>
                <w:rFonts w:ascii="Arial" w:hAnsi="Arial" w:cs="Arial"/>
                <w:b/>
                <w:bCs/>
                <w:sz w:val="20"/>
                <w:szCs w:val="20"/>
              </w:rPr>
            </w:pPr>
            <w:del w:id="911" w:author="Gabriella Meltzer" w:date="2024-01-02T23:39:00Z">
              <w:r w:rsidRPr="007701F7" w:rsidDel="00706857">
                <w:rPr>
                  <w:rFonts w:ascii="Arial" w:hAnsi="Arial" w:cs="Arial"/>
                  <w:b/>
                  <w:bCs/>
                  <w:sz w:val="20"/>
                  <w:szCs w:val="20"/>
                </w:rPr>
                <w:delText>Grade</w:delText>
              </w:r>
            </w:del>
          </w:p>
        </w:tc>
        <w:tc>
          <w:tcPr>
            <w:tcW w:w="3600" w:type="dxa"/>
            <w:gridSpan w:val="5"/>
            <w:tcBorders>
              <w:top w:val="single" w:sz="2" w:space="0" w:color="auto"/>
              <w:bottom w:val="single" w:sz="2" w:space="0" w:color="auto"/>
              <w:right w:val="single" w:sz="2" w:space="0" w:color="auto"/>
            </w:tcBorders>
          </w:tcPr>
          <w:p w14:paraId="75465A70" w14:textId="38C214C7" w:rsidR="00D17A73" w:rsidRPr="007701F7" w:rsidDel="00706857" w:rsidRDefault="00D17A73" w:rsidP="004A585E">
            <w:pPr>
              <w:jc w:val="center"/>
              <w:rPr>
                <w:del w:id="912" w:author="Gabriella Meltzer" w:date="2024-01-02T23:39:00Z"/>
                <w:rFonts w:ascii="Arial" w:hAnsi="Arial" w:cs="Arial"/>
                <w:b/>
                <w:bCs/>
                <w:sz w:val="20"/>
                <w:szCs w:val="20"/>
              </w:rPr>
            </w:pPr>
            <w:del w:id="913" w:author="Gabriella Meltzer" w:date="2024-01-02T23:39:00Z">
              <w:r w:rsidRPr="007701F7" w:rsidDel="00706857">
                <w:rPr>
                  <w:rFonts w:ascii="Arial" w:hAnsi="Arial" w:cs="Arial"/>
                  <w:b/>
                  <w:bCs/>
                  <w:sz w:val="20"/>
                  <w:szCs w:val="20"/>
                </w:rPr>
                <w:delText>2009 percentiles</w:delText>
              </w:r>
            </w:del>
          </w:p>
        </w:tc>
        <w:tc>
          <w:tcPr>
            <w:tcW w:w="3600" w:type="dxa"/>
            <w:gridSpan w:val="5"/>
            <w:tcBorders>
              <w:top w:val="single" w:sz="2" w:space="0" w:color="auto"/>
              <w:left w:val="single" w:sz="2" w:space="0" w:color="auto"/>
              <w:bottom w:val="single" w:sz="2" w:space="0" w:color="auto"/>
              <w:right w:val="single" w:sz="2" w:space="0" w:color="auto"/>
            </w:tcBorders>
          </w:tcPr>
          <w:p w14:paraId="27086C6E" w14:textId="15934AC4" w:rsidR="00D17A73" w:rsidRPr="007701F7" w:rsidDel="00706857" w:rsidRDefault="00D17A73" w:rsidP="004A585E">
            <w:pPr>
              <w:jc w:val="center"/>
              <w:rPr>
                <w:del w:id="914" w:author="Gabriella Meltzer" w:date="2024-01-02T23:39:00Z"/>
                <w:rFonts w:ascii="Arial" w:hAnsi="Arial" w:cs="Arial"/>
                <w:b/>
                <w:bCs/>
                <w:sz w:val="20"/>
                <w:szCs w:val="20"/>
              </w:rPr>
            </w:pPr>
            <w:del w:id="915" w:author="Gabriella Meltzer" w:date="2024-01-02T23:39:00Z">
              <w:r w:rsidRPr="007701F7" w:rsidDel="00706857">
                <w:rPr>
                  <w:rFonts w:ascii="Arial" w:hAnsi="Arial" w:cs="Arial"/>
                  <w:b/>
                  <w:bCs/>
                  <w:sz w:val="20"/>
                  <w:szCs w:val="20"/>
                </w:rPr>
                <w:delText>2018 percentiles</w:delText>
              </w:r>
            </w:del>
          </w:p>
        </w:tc>
      </w:tr>
      <w:tr w:rsidR="00D17A73" w:rsidRPr="007701F7" w:rsidDel="00706857" w14:paraId="320ED998" w14:textId="4C4627B2" w:rsidTr="007701F7">
        <w:trPr>
          <w:del w:id="916" w:author="Gabriella Meltzer" w:date="2024-01-02T23:39:00Z"/>
        </w:trPr>
        <w:tc>
          <w:tcPr>
            <w:tcW w:w="2882" w:type="dxa"/>
            <w:vMerge w:val="restart"/>
            <w:tcBorders>
              <w:top w:val="single" w:sz="2" w:space="0" w:color="auto"/>
              <w:left w:val="single" w:sz="2" w:space="0" w:color="auto"/>
            </w:tcBorders>
            <w:vAlign w:val="center"/>
          </w:tcPr>
          <w:p w14:paraId="3F4348BC" w14:textId="772C4DFE" w:rsidR="00D17A73" w:rsidRPr="007701F7" w:rsidDel="00706857" w:rsidRDefault="00D17A73" w:rsidP="004A585E">
            <w:pPr>
              <w:jc w:val="center"/>
              <w:rPr>
                <w:del w:id="917" w:author="Gabriella Meltzer" w:date="2024-01-02T23:39:00Z"/>
                <w:rFonts w:ascii="Arial" w:hAnsi="Arial" w:cs="Arial"/>
                <w:sz w:val="20"/>
                <w:szCs w:val="20"/>
              </w:rPr>
            </w:pPr>
            <w:del w:id="918" w:author="Gabriella Meltzer" w:date="2024-01-02T23:39:00Z">
              <w:r w:rsidRPr="007701F7" w:rsidDel="00706857">
                <w:rPr>
                  <w:rFonts w:ascii="Arial" w:hAnsi="Arial" w:cs="Arial"/>
                  <w:sz w:val="20"/>
                  <w:szCs w:val="20"/>
                </w:rPr>
                <w:delText>Grade-specific standardized test scores</w:delText>
              </w:r>
            </w:del>
          </w:p>
        </w:tc>
        <w:tc>
          <w:tcPr>
            <w:tcW w:w="3870" w:type="dxa"/>
            <w:tcBorders>
              <w:top w:val="single" w:sz="2" w:space="0" w:color="auto"/>
              <w:left w:val="single" w:sz="2" w:space="0" w:color="auto"/>
            </w:tcBorders>
          </w:tcPr>
          <w:p w14:paraId="134A1EB4" w14:textId="79B91370" w:rsidR="00D17A73" w:rsidRPr="007701F7" w:rsidDel="00706857" w:rsidRDefault="00D17A73" w:rsidP="004A585E">
            <w:pPr>
              <w:rPr>
                <w:del w:id="919" w:author="Gabriella Meltzer" w:date="2024-01-02T23:39:00Z"/>
                <w:rFonts w:ascii="Arial" w:hAnsi="Arial" w:cs="Arial"/>
                <w:sz w:val="20"/>
                <w:szCs w:val="20"/>
              </w:rPr>
            </w:pPr>
          </w:p>
        </w:tc>
        <w:tc>
          <w:tcPr>
            <w:tcW w:w="898" w:type="dxa"/>
            <w:tcBorders>
              <w:top w:val="single" w:sz="2" w:space="0" w:color="auto"/>
            </w:tcBorders>
          </w:tcPr>
          <w:p w14:paraId="1D88A108" w14:textId="4C2BADCB" w:rsidR="00D17A73" w:rsidRPr="007701F7" w:rsidDel="00706857" w:rsidRDefault="00D17A73" w:rsidP="004A585E">
            <w:pPr>
              <w:rPr>
                <w:del w:id="920" w:author="Gabriella Meltzer" w:date="2024-01-02T23:39:00Z"/>
                <w:rFonts w:ascii="Arial" w:hAnsi="Arial" w:cs="Arial"/>
                <w:sz w:val="20"/>
                <w:szCs w:val="20"/>
              </w:rPr>
            </w:pPr>
          </w:p>
        </w:tc>
        <w:tc>
          <w:tcPr>
            <w:tcW w:w="720" w:type="dxa"/>
            <w:tcBorders>
              <w:top w:val="single" w:sz="2" w:space="0" w:color="auto"/>
            </w:tcBorders>
          </w:tcPr>
          <w:p w14:paraId="1D9667E1" w14:textId="7BF865B5" w:rsidR="00D17A73" w:rsidRPr="007701F7" w:rsidDel="00706857" w:rsidRDefault="00D17A73" w:rsidP="004A585E">
            <w:pPr>
              <w:rPr>
                <w:del w:id="921" w:author="Gabriella Meltzer" w:date="2024-01-02T23:39:00Z"/>
                <w:rFonts w:ascii="Arial" w:hAnsi="Arial" w:cs="Arial"/>
                <w:sz w:val="20"/>
                <w:szCs w:val="20"/>
              </w:rPr>
            </w:pPr>
            <w:del w:id="922"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E1BF084" w14:textId="502DAD49" w:rsidR="00D17A73" w:rsidRPr="007701F7" w:rsidDel="00706857" w:rsidRDefault="00D17A73" w:rsidP="004A585E">
            <w:pPr>
              <w:rPr>
                <w:del w:id="923" w:author="Gabriella Meltzer" w:date="2024-01-02T23:39:00Z"/>
                <w:rFonts w:ascii="Arial" w:hAnsi="Arial" w:cs="Arial"/>
                <w:sz w:val="20"/>
                <w:szCs w:val="20"/>
              </w:rPr>
            </w:pPr>
            <w:del w:id="924"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00E6C043" w14:textId="775942BC" w:rsidR="00D17A73" w:rsidRPr="007701F7" w:rsidDel="00706857" w:rsidRDefault="00D17A73" w:rsidP="004A585E">
            <w:pPr>
              <w:rPr>
                <w:del w:id="925" w:author="Gabriella Meltzer" w:date="2024-01-02T23:39:00Z"/>
                <w:rFonts w:ascii="Arial" w:hAnsi="Arial" w:cs="Arial"/>
                <w:sz w:val="20"/>
                <w:szCs w:val="20"/>
              </w:rPr>
            </w:pPr>
            <w:del w:id="926"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2F6A88AE" w14:textId="72B76962" w:rsidR="00D17A73" w:rsidRPr="007701F7" w:rsidDel="00706857" w:rsidRDefault="00D17A73" w:rsidP="004A585E">
            <w:pPr>
              <w:rPr>
                <w:del w:id="927" w:author="Gabriella Meltzer" w:date="2024-01-02T23:39:00Z"/>
                <w:rFonts w:ascii="Arial" w:hAnsi="Arial" w:cs="Arial"/>
                <w:sz w:val="20"/>
                <w:szCs w:val="20"/>
              </w:rPr>
            </w:pPr>
            <w:del w:id="928"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right w:val="single" w:sz="2" w:space="0" w:color="auto"/>
            </w:tcBorders>
          </w:tcPr>
          <w:p w14:paraId="250A59D9" w14:textId="6FBCF2D0" w:rsidR="00D17A73" w:rsidRPr="007701F7" w:rsidDel="00706857" w:rsidRDefault="00D17A73" w:rsidP="004A585E">
            <w:pPr>
              <w:rPr>
                <w:del w:id="929" w:author="Gabriella Meltzer" w:date="2024-01-02T23:39:00Z"/>
                <w:rFonts w:ascii="Arial" w:hAnsi="Arial" w:cs="Arial"/>
                <w:sz w:val="20"/>
                <w:szCs w:val="20"/>
              </w:rPr>
            </w:pPr>
            <w:del w:id="930"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left w:val="single" w:sz="2" w:space="0" w:color="auto"/>
            </w:tcBorders>
          </w:tcPr>
          <w:p w14:paraId="1925A89F" w14:textId="680CA076" w:rsidR="00D17A73" w:rsidRPr="007701F7" w:rsidDel="00706857" w:rsidRDefault="00D17A73" w:rsidP="004A585E">
            <w:pPr>
              <w:rPr>
                <w:del w:id="931" w:author="Gabriella Meltzer" w:date="2024-01-02T23:39:00Z"/>
                <w:rFonts w:ascii="Arial" w:hAnsi="Arial" w:cs="Arial"/>
                <w:sz w:val="20"/>
                <w:szCs w:val="20"/>
              </w:rPr>
            </w:pPr>
            <w:del w:id="932" w:author="Gabriella Meltzer" w:date="2024-01-02T23:39:00Z">
              <w:r w:rsidRPr="007701F7" w:rsidDel="00706857">
                <w:rPr>
                  <w:rFonts w:ascii="Arial" w:hAnsi="Arial" w:cs="Arial"/>
                  <w:sz w:val="20"/>
                  <w:szCs w:val="20"/>
                </w:rPr>
                <w:delText>5</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54C2A23B" w14:textId="45DEEBF7" w:rsidR="00D17A73" w:rsidRPr="007701F7" w:rsidDel="00706857" w:rsidRDefault="00D17A73" w:rsidP="004A585E">
            <w:pPr>
              <w:rPr>
                <w:del w:id="933" w:author="Gabriella Meltzer" w:date="2024-01-02T23:39:00Z"/>
                <w:rFonts w:ascii="Arial" w:hAnsi="Arial" w:cs="Arial"/>
                <w:sz w:val="20"/>
                <w:szCs w:val="20"/>
              </w:rPr>
            </w:pPr>
            <w:del w:id="934" w:author="Gabriella Meltzer" w:date="2024-01-02T23:39:00Z">
              <w:r w:rsidRPr="007701F7" w:rsidDel="00706857">
                <w:rPr>
                  <w:rFonts w:ascii="Arial" w:hAnsi="Arial" w:cs="Arial"/>
                  <w:sz w:val="20"/>
                  <w:szCs w:val="20"/>
                </w:rPr>
                <w:delText>25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c>
          <w:tcPr>
            <w:tcW w:w="720" w:type="dxa"/>
            <w:tcBorders>
              <w:top w:val="single" w:sz="2" w:space="0" w:color="auto"/>
            </w:tcBorders>
          </w:tcPr>
          <w:p w14:paraId="49D6980C" w14:textId="0DA4C043" w:rsidR="00D17A73" w:rsidRPr="007701F7" w:rsidDel="00706857" w:rsidRDefault="00D17A73" w:rsidP="004A585E">
            <w:pPr>
              <w:rPr>
                <w:del w:id="935" w:author="Gabriella Meltzer" w:date="2024-01-02T23:39:00Z"/>
                <w:rFonts w:ascii="Arial" w:hAnsi="Arial" w:cs="Arial"/>
                <w:sz w:val="20"/>
                <w:szCs w:val="20"/>
              </w:rPr>
            </w:pPr>
            <w:del w:id="936" w:author="Gabriella Meltzer" w:date="2024-01-02T23:39:00Z">
              <w:r w:rsidRPr="007701F7" w:rsidDel="00706857">
                <w:rPr>
                  <w:rFonts w:ascii="Arial" w:hAnsi="Arial" w:cs="Arial"/>
                  <w:sz w:val="20"/>
                  <w:szCs w:val="20"/>
                </w:rPr>
                <w:delText>50</w:delText>
              </w:r>
              <w:r w:rsidRPr="007701F7" w:rsidDel="00706857">
                <w:rPr>
                  <w:rFonts w:ascii="Arial" w:hAnsi="Arial" w:cs="Arial"/>
                  <w:sz w:val="20"/>
                  <w:szCs w:val="20"/>
                  <w:vertAlign w:val="superscript"/>
                </w:rPr>
                <w:delText>th</w:delText>
              </w:r>
            </w:del>
          </w:p>
        </w:tc>
        <w:tc>
          <w:tcPr>
            <w:tcW w:w="720" w:type="dxa"/>
            <w:tcBorders>
              <w:top w:val="single" w:sz="2" w:space="0" w:color="auto"/>
            </w:tcBorders>
          </w:tcPr>
          <w:p w14:paraId="4893E804" w14:textId="705ACBAD" w:rsidR="00D17A73" w:rsidRPr="007701F7" w:rsidDel="00706857" w:rsidRDefault="00D17A73" w:rsidP="004A585E">
            <w:pPr>
              <w:rPr>
                <w:del w:id="937" w:author="Gabriella Meltzer" w:date="2024-01-02T23:39:00Z"/>
                <w:rFonts w:ascii="Arial" w:hAnsi="Arial" w:cs="Arial"/>
                <w:sz w:val="20"/>
                <w:szCs w:val="20"/>
              </w:rPr>
            </w:pPr>
            <w:del w:id="938" w:author="Gabriella Meltzer" w:date="2024-01-02T23:39:00Z">
              <w:r w:rsidRPr="007701F7" w:rsidDel="00706857">
                <w:rPr>
                  <w:rFonts w:ascii="Arial" w:hAnsi="Arial" w:cs="Arial"/>
                  <w:sz w:val="20"/>
                  <w:szCs w:val="20"/>
                </w:rPr>
                <w:delText>75</w:delText>
              </w:r>
              <w:r w:rsidRPr="007701F7" w:rsidDel="00706857">
                <w:rPr>
                  <w:rFonts w:ascii="Arial" w:hAnsi="Arial" w:cs="Arial"/>
                  <w:sz w:val="20"/>
                  <w:szCs w:val="20"/>
                  <w:vertAlign w:val="superscript"/>
                </w:rPr>
                <w:delText>th</w:delText>
              </w:r>
            </w:del>
          </w:p>
        </w:tc>
        <w:tc>
          <w:tcPr>
            <w:tcW w:w="720" w:type="dxa"/>
            <w:tcBorders>
              <w:top w:val="single" w:sz="2" w:space="0" w:color="auto"/>
              <w:right w:val="single" w:sz="2" w:space="0" w:color="auto"/>
            </w:tcBorders>
          </w:tcPr>
          <w:p w14:paraId="6D38AB41" w14:textId="3D60F93B" w:rsidR="00D17A73" w:rsidRPr="007701F7" w:rsidDel="00706857" w:rsidRDefault="00D17A73" w:rsidP="004A585E">
            <w:pPr>
              <w:rPr>
                <w:del w:id="939" w:author="Gabriella Meltzer" w:date="2024-01-02T23:39:00Z"/>
                <w:rFonts w:ascii="Arial" w:hAnsi="Arial" w:cs="Arial"/>
                <w:sz w:val="20"/>
                <w:szCs w:val="20"/>
              </w:rPr>
            </w:pPr>
            <w:del w:id="940" w:author="Gabriella Meltzer" w:date="2024-01-02T23:39:00Z">
              <w:r w:rsidRPr="007701F7" w:rsidDel="00706857">
                <w:rPr>
                  <w:rFonts w:ascii="Arial" w:hAnsi="Arial" w:cs="Arial"/>
                  <w:sz w:val="20"/>
                  <w:szCs w:val="20"/>
                </w:rPr>
                <w:delText>95</w:delText>
              </w:r>
              <w:r w:rsidRPr="007701F7" w:rsidDel="00706857">
                <w:rPr>
                  <w:rFonts w:ascii="Arial" w:hAnsi="Arial" w:cs="Arial"/>
                  <w:sz w:val="20"/>
                  <w:szCs w:val="20"/>
                  <w:vertAlign w:val="superscript"/>
                </w:rPr>
                <w:delText>th</w:delText>
              </w:r>
              <w:r w:rsidRPr="007701F7" w:rsidDel="00706857">
                <w:rPr>
                  <w:rFonts w:ascii="Arial" w:hAnsi="Arial" w:cs="Arial"/>
                  <w:sz w:val="20"/>
                  <w:szCs w:val="20"/>
                </w:rPr>
                <w:delText xml:space="preserve"> </w:delText>
              </w:r>
            </w:del>
          </w:p>
        </w:tc>
      </w:tr>
      <w:tr w:rsidR="00D17A73" w:rsidRPr="007701F7" w:rsidDel="00706857" w14:paraId="5667F78F" w14:textId="79C97474" w:rsidTr="007701F7">
        <w:trPr>
          <w:del w:id="941" w:author="Gabriella Meltzer" w:date="2024-01-02T23:39:00Z"/>
        </w:trPr>
        <w:tc>
          <w:tcPr>
            <w:tcW w:w="2882" w:type="dxa"/>
            <w:vMerge/>
            <w:tcBorders>
              <w:left w:val="single" w:sz="2" w:space="0" w:color="auto"/>
            </w:tcBorders>
          </w:tcPr>
          <w:p w14:paraId="7EBE7528" w14:textId="3A6DBAA5" w:rsidR="00D17A73" w:rsidRPr="007701F7" w:rsidDel="00706857" w:rsidRDefault="00D17A73" w:rsidP="004A585E">
            <w:pPr>
              <w:rPr>
                <w:del w:id="942" w:author="Gabriella Meltzer" w:date="2024-01-02T23:39:00Z"/>
                <w:rFonts w:ascii="Arial" w:hAnsi="Arial" w:cs="Arial"/>
                <w:sz w:val="20"/>
                <w:szCs w:val="20"/>
              </w:rPr>
            </w:pPr>
          </w:p>
        </w:tc>
        <w:tc>
          <w:tcPr>
            <w:tcW w:w="3870" w:type="dxa"/>
            <w:vMerge w:val="restart"/>
            <w:tcBorders>
              <w:left w:val="single" w:sz="2" w:space="0" w:color="auto"/>
            </w:tcBorders>
          </w:tcPr>
          <w:p w14:paraId="6BA170AC" w14:textId="33CE9ED2" w:rsidR="00D17A73" w:rsidRPr="007701F7" w:rsidDel="00706857" w:rsidRDefault="00D17A73" w:rsidP="004A585E">
            <w:pPr>
              <w:rPr>
                <w:del w:id="943" w:author="Gabriella Meltzer" w:date="2024-01-02T23:39:00Z"/>
                <w:rFonts w:ascii="Arial" w:hAnsi="Arial" w:cs="Arial"/>
                <w:sz w:val="20"/>
                <w:szCs w:val="20"/>
              </w:rPr>
            </w:pPr>
            <w:del w:id="944" w:author="Gabriella Meltzer" w:date="2024-01-02T23:39:00Z">
              <w:r w:rsidRPr="007701F7" w:rsidDel="00706857">
                <w:rPr>
                  <w:rFonts w:ascii="Arial" w:hAnsi="Arial" w:cs="Arial"/>
                  <w:sz w:val="20"/>
                  <w:szCs w:val="20"/>
                </w:rPr>
                <w:delText>Mean Standardized Math Score</w:delText>
              </w:r>
            </w:del>
          </w:p>
        </w:tc>
        <w:tc>
          <w:tcPr>
            <w:tcW w:w="898" w:type="dxa"/>
          </w:tcPr>
          <w:p w14:paraId="2B6C5B1D" w14:textId="2793C309" w:rsidR="00D17A73" w:rsidRPr="007701F7" w:rsidDel="00706857" w:rsidRDefault="00D17A73" w:rsidP="004A585E">
            <w:pPr>
              <w:rPr>
                <w:del w:id="945" w:author="Gabriella Meltzer" w:date="2024-01-02T23:39:00Z"/>
                <w:rFonts w:ascii="Arial" w:hAnsi="Arial" w:cs="Arial"/>
                <w:sz w:val="20"/>
                <w:szCs w:val="20"/>
              </w:rPr>
            </w:pPr>
            <w:del w:id="946" w:author="Gabriella Meltzer" w:date="2024-01-02T23:39:00Z">
              <w:r w:rsidRPr="007701F7" w:rsidDel="00706857">
                <w:rPr>
                  <w:rFonts w:ascii="Arial" w:hAnsi="Arial" w:cs="Arial"/>
                  <w:sz w:val="20"/>
                  <w:szCs w:val="20"/>
                </w:rPr>
                <w:delText>3</w:delText>
              </w:r>
            </w:del>
          </w:p>
        </w:tc>
        <w:tc>
          <w:tcPr>
            <w:tcW w:w="720" w:type="dxa"/>
          </w:tcPr>
          <w:p w14:paraId="76F03F46" w14:textId="2CAAC0B0" w:rsidR="00D17A73" w:rsidRPr="007701F7" w:rsidDel="00706857" w:rsidRDefault="00D17A73" w:rsidP="004A585E">
            <w:pPr>
              <w:rPr>
                <w:del w:id="947" w:author="Gabriella Meltzer" w:date="2024-01-02T23:39:00Z"/>
                <w:rFonts w:ascii="Arial" w:hAnsi="Arial" w:cs="Arial"/>
                <w:sz w:val="20"/>
                <w:szCs w:val="20"/>
              </w:rPr>
            </w:pPr>
            <w:del w:id="948" w:author="Gabriella Meltzer" w:date="2024-01-02T23:39:00Z">
              <w:r w:rsidRPr="007701F7" w:rsidDel="00706857">
                <w:rPr>
                  <w:rFonts w:ascii="Arial" w:hAnsi="Arial" w:cs="Arial"/>
                  <w:sz w:val="20"/>
                  <w:szCs w:val="20"/>
                </w:rPr>
                <w:delText>1.33</w:delText>
              </w:r>
            </w:del>
          </w:p>
        </w:tc>
        <w:tc>
          <w:tcPr>
            <w:tcW w:w="720" w:type="dxa"/>
          </w:tcPr>
          <w:p w14:paraId="79B8552A" w14:textId="2BEAC1E4" w:rsidR="00D17A73" w:rsidRPr="007701F7" w:rsidDel="00706857" w:rsidRDefault="00D17A73" w:rsidP="004A585E">
            <w:pPr>
              <w:rPr>
                <w:del w:id="949" w:author="Gabriella Meltzer" w:date="2024-01-02T23:39:00Z"/>
                <w:rFonts w:ascii="Arial" w:hAnsi="Arial" w:cs="Arial"/>
                <w:sz w:val="20"/>
                <w:szCs w:val="20"/>
              </w:rPr>
            </w:pPr>
            <w:del w:id="950" w:author="Gabriella Meltzer" w:date="2024-01-02T23:39:00Z">
              <w:r w:rsidRPr="007701F7" w:rsidDel="00706857">
                <w:rPr>
                  <w:rFonts w:ascii="Arial" w:hAnsi="Arial" w:cs="Arial"/>
                  <w:sz w:val="20"/>
                  <w:szCs w:val="20"/>
                </w:rPr>
                <w:delText>2.34</w:delText>
              </w:r>
            </w:del>
          </w:p>
        </w:tc>
        <w:tc>
          <w:tcPr>
            <w:tcW w:w="720" w:type="dxa"/>
          </w:tcPr>
          <w:p w14:paraId="2FA82C76" w14:textId="3D2EF67F" w:rsidR="00D17A73" w:rsidRPr="007701F7" w:rsidDel="00706857" w:rsidRDefault="00D17A73" w:rsidP="004A585E">
            <w:pPr>
              <w:rPr>
                <w:del w:id="951" w:author="Gabriella Meltzer" w:date="2024-01-02T23:39:00Z"/>
                <w:rFonts w:ascii="Arial" w:hAnsi="Arial" w:cs="Arial"/>
                <w:sz w:val="20"/>
                <w:szCs w:val="20"/>
              </w:rPr>
            </w:pPr>
            <w:del w:id="952" w:author="Gabriella Meltzer" w:date="2024-01-02T23:39:00Z">
              <w:r w:rsidRPr="007701F7" w:rsidDel="00706857">
                <w:rPr>
                  <w:rFonts w:ascii="Arial" w:hAnsi="Arial" w:cs="Arial"/>
                  <w:sz w:val="20"/>
                  <w:szCs w:val="20"/>
                </w:rPr>
                <w:delText>2.90</w:delText>
              </w:r>
            </w:del>
          </w:p>
        </w:tc>
        <w:tc>
          <w:tcPr>
            <w:tcW w:w="720" w:type="dxa"/>
          </w:tcPr>
          <w:p w14:paraId="61BE7C9D" w14:textId="70794DB0" w:rsidR="00D17A73" w:rsidRPr="007701F7" w:rsidDel="00706857" w:rsidRDefault="00D17A73" w:rsidP="004A585E">
            <w:pPr>
              <w:rPr>
                <w:del w:id="953" w:author="Gabriella Meltzer" w:date="2024-01-02T23:39:00Z"/>
                <w:rFonts w:ascii="Arial" w:hAnsi="Arial" w:cs="Arial"/>
                <w:sz w:val="20"/>
                <w:szCs w:val="20"/>
              </w:rPr>
            </w:pPr>
            <w:del w:id="954" w:author="Gabriella Meltzer" w:date="2024-01-02T23:39:00Z">
              <w:r w:rsidRPr="007701F7" w:rsidDel="00706857">
                <w:rPr>
                  <w:rFonts w:ascii="Arial" w:hAnsi="Arial" w:cs="Arial"/>
                  <w:sz w:val="20"/>
                  <w:szCs w:val="20"/>
                </w:rPr>
                <w:delText>3.39</w:delText>
              </w:r>
            </w:del>
          </w:p>
        </w:tc>
        <w:tc>
          <w:tcPr>
            <w:tcW w:w="720" w:type="dxa"/>
            <w:tcBorders>
              <w:right w:val="single" w:sz="2" w:space="0" w:color="auto"/>
            </w:tcBorders>
          </w:tcPr>
          <w:p w14:paraId="63BF7364" w14:textId="1FA5780A" w:rsidR="00D17A73" w:rsidRPr="007701F7" w:rsidDel="00706857" w:rsidRDefault="00D17A73" w:rsidP="004A585E">
            <w:pPr>
              <w:rPr>
                <w:del w:id="955" w:author="Gabriella Meltzer" w:date="2024-01-02T23:39:00Z"/>
                <w:rFonts w:ascii="Arial" w:hAnsi="Arial" w:cs="Arial"/>
                <w:sz w:val="20"/>
                <w:szCs w:val="20"/>
              </w:rPr>
            </w:pPr>
            <w:del w:id="956" w:author="Gabriella Meltzer" w:date="2024-01-02T23:39:00Z">
              <w:r w:rsidRPr="007701F7" w:rsidDel="00706857">
                <w:rPr>
                  <w:rFonts w:ascii="Arial" w:hAnsi="Arial" w:cs="Arial"/>
                  <w:sz w:val="20"/>
                  <w:szCs w:val="20"/>
                </w:rPr>
                <w:delText>4.06</w:delText>
              </w:r>
            </w:del>
          </w:p>
        </w:tc>
        <w:tc>
          <w:tcPr>
            <w:tcW w:w="720" w:type="dxa"/>
            <w:tcBorders>
              <w:left w:val="single" w:sz="2" w:space="0" w:color="auto"/>
            </w:tcBorders>
          </w:tcPr>
          <w:p w14:paraId="42BAB3CC" w14:textId="166E35EA" w:rsidR="00D17A73" w:rsidRPr="007701F7" w:rsidDel="00706857" w:rsidRDefault="00D17A73" w:rsidP="004A585E">
            <w:pPr>
              <w:rPr>
                <w:del w:id="957" w:author="Gabriella Meltzer" w:date="2024-01-02T23:39:00Z"/>
                <w:rFonts w:ascii="Arial" w:hAnsi="Arial" w:cs="Arial"/>
                <w:sz w:val="20"/>
                <w:szCs w:val="20"/>
              </w:rPr>
            </w:pPr>
            <w:del w:id="958" w:author="Gabriella Meltzer" w:date="2024-01-02T23:39:00Z">
              <w:r w:rsidRPr="007701F7" w:rsidDel="00706857">
                <w:rPr>
                  <w:rFonts w:ascii="Arial" w:hAnsi="Arial" w:cs="Arial"/>
                  <w:sz w:val="20"/>
                  <w:szCs w:val="20"/>
                </w:rPr>
                <w:delText>1.57</w:delText>
              </w:r>
            </w:del>
          </w:p>
        </w:tc>
        <w:tc>
          <w:tcPr>
            <w:tcW w:w="720" w:type="dxa"/>
          </w:tcPr>
          <w:p w14:paraId="0F90653D" w14:textId="18A4676D" w:rsidR="00D17A73" w:rsidRPr="007701F7" w:rsidDel="00706857" w:rsidRDefault="00D17A73" w:rsidP="004A585E">
            <w:pPr>
              <w:rPr>
                <w:del w:id="959" w:author="Gabriella Meltzer" w:date="2024-01-02T23:39:00Z"/>
                <w:rFonts w:ascii="Arial" w:hAnsi="Arial" w:cs="Arial"/>
                <w:sz w:val="20"/>
                <w:szCs w:val="20"/>
              </w:rPr>
            </w:pPr>
            <w:del w:id="960" w:author="Gabriella Meltzer" w:date="2024-01-02T23:39:00Z">
              <w:r w:rsidRPr="007701F7" w:rsidDel="00706857">
                <w:rPr>
                  <w:rFonts w:ascii="Arial" w:hAnsi="Arial" w:cs="Arial"/>
                  <w:sz w:val="20"/>
                  <w:szCs w:val="20"/>
                </w:rPr>
                <w:delText>2.40</w:delText>
              </w:r>
            </w:del>
          </w:p>
        </w:tc>
        <w:tc>
          <w:tcPr>
            <w:tcW w:w="720" w:type="dxa"/>
          </w:tcPr>
          <w:p w14:paraId="31889D9E" w14:textId="58ACB092" w:rsidR="00D17A73" w:rsidRPr="007701F7" w:rsidDel="00706857" w:rsidRDefault="00D17A73" w:rsidP="004A585E">
            <w:pPr>
              <w:rPr>
                <w:del w:id="961" w:author="Gabriella Meltzer" w:date="2024-01-02T23:39:00Z"/>
                <w:rFonts w:ascii="Arial" w:hAnsi="Arial" w:cs="Arial"/>
                <w:sz w:val="20"/>
                <w:szCs w:val="20"/>
              </w:rPr>
            </w:pPr>
            <w:del w:id="962" w:author="Gabriella Meltzer" w:date="2024-01-02T23:39:00Z">
              <w:r w:rsidRPr="007701F7" w:rsidDel="00706857">
                <w:rPr>
                  <w:rFonts w:ascii="Arial" w:hAnsi="Arial" w:cs="Arial"/>
                  <w:sz w:val="20"/>
                  <w:szCs w:val="20"/>
                </w:rPr>
                <w:delText>2.95</w:delText>
              </w:r>
            </w:del>
          </w:p>
        </w:tc>
        <w:tc>
          <w:tcPr>
            <w:tcW w:w="720" w:type="dxa"/>
          </w:tcPr>
          <w:p w14:paraId="611382AC" w14:textId="0C55C6C2" w:rsidR="00D17A73" w:rsidRPr="007701F7" w:rsidDel="00706857" w:rsidRDefault="00D17A73" w:rsidP="004A585E">
            <w:pPr>
              <w:rPr>
                <w:del w:id="963" w:author="Gabriella Meltzer" w:date="2024-01-02T23:39:00Z"/>
                <w:rFonts w:ascii="Arial" w:hAnsi="Arial" w:cs="Arial"/>
                <w:sz w:val="20"/>
                <w:szCs w:val="20"/>
              </w:rPr>
            </w:pPr>
            <w:del w:id="964" w:author="Gabriella Meltzer" w:date="2024-01-02T23:39:00Z">
              <w:r w:rsidRPr="007701F7" w:rsidDel="00706857">
                <w:rPr>
                  <w:rFonts w:ascii="Arial" w:hAnsi="Arial" w:cs="Arial"/>
                  <w:sz w:val="20"/>
                  <w:szCs w:val="20"/>
                </w:rPr>
                <w:delText>3.42</w:delText>
              </w:r>
            </w:del>
          </w:p>
        </w:tc>
        <w:tc>
          <w:tcPr>
            <w:tcW w:w="720" w:type="dxa"/>
            <w:tcBorders>
              <w:right w:val="single" w:sz="2" w:space="0" w:color="auto"/>
            </w:tcBorders>
          </w:tcPr>
          <w:p w14:paraId="4488FD3D" w14:textId="69DA6109" w:rsidR="00D17A73" w:rsidRPr="007701F7" w:rsidDel="00706857" w:rsidRDefault="00D17A73" w:rsidP="004A585E">
            <w:pPr>
              <w:rPr>
                <w:del w:id="965" w:author="Gabriella Meltzer" w:date="2024-01-02T23:39:00Z"/>
                <w:rFonts w:ascii="Arial" w:hAnsi="Arial" w:cs="Arial"/>
                <w:sz w:val="20"/>
                <w:szCs w:val="20"/>
              </w:rPr>
            </w:pPr>
            <w:del w:id="966" w:author="Gabriella Meltzer" w:date="2024-01-02T23:39:00Z">
              <w:r w:rsidRPr="007701F7" w:rsidDel="00706857">
                <w:rPr>
                  <w:rFonts w:ascii="Arial" w:hAnsi="Arial" w:cs="Arial"/>
                  <w:sz w:val="20"/>
                  <w:szCs w:val="20"/>
                </w:rPr>
                <w:delText>4.20</w:delText>
              </w:r>
            </w:del>
          </w:p>
        </w:tc>
      </w:tr>
      <w:tr w:rsidR="00D17A73" w:rsidRPr="007701F7" w:rsidDel="00706857" w14:paraId="69BA7C8B" w14:textId="7E310C27" w:rsidTr="007701F7">
        <w:trPr>
          <w:del w:id="967" w:author="Gabriella Meltzer" w:date="2024-01-02T23:39:00Z"/>
        </w:trPr>
        <w:tc>
          <w:tcPr>
            <w:tcW w:w="2882" w:type="dxa"/>
            <w:vMerge/>
            <w:tcBorders>
              <w:left w:val="single" w:sz="2" w:space="0" w:color="auto"/>
            </w:tcBorders>
          </w:tcPr>
          <w:p w14:paraId="6D910017" w14:textId="40856C58" w:rsidR="00D17A73" w:rsidRPr="007701F7" w:rsidDel="00706857" w:rsidRDefault="00D17A73" w:rsidP="004A585E">
            <w:pPr>
              <w:rPr>
                <w:del w:id="968" w:author="Gabriella Meltzer" w:date="2024-01-02T23:39:00Z"/>
                <w:rFonts w:ascii="Arial" w:hAnsi="Arial" w:cs="Arial"/>
                <w:sz w:val="20"/>
                <w:szCs w:val="20"/>
              </w:rPr>
            </w:pPr>
          </w:p>
        </w:tc>
        <w:tc>
          <w:tcPr>
            <w:tcW w:w="3870" w:type="dxa"/>
            <w:vMerge/>
            <w:tcBorders>
              <w:left w:val="single" w:sz="2" w:space="0" w:color="auto"/>
            </w:tcBorders>
          </w:tcPr>
          <w:p w14:paraId="6EBD55B5" w14:textId="599A3C84" w:rsidR="00D17A73" w:rsidRPr="007701F7" w:rsidDel="00706857" w:rsidRDefault="00D17A73" w:rsidP="004A585E">
            <w:pPr>
              <w:rPr>
                <w:del w:id="969" w:author="Gabriella Meltzer" w:date="2024-01-02T23:39:00Z"/>
                <w:rFonts w:ascii="Arial" w:hAnsi="Arial" w:cs="Arial"/>
                <w:sz w:val="20"/>
                <w:szCs w:val="20"/>
              </w:rPr>
            </w:pPr>
          </w:p>
        </w:tc>
        <w:tc>
          <w:tcPr>
            <w:tcW w:w="898" w:type="dxa"/>
          </w:tcPr>
          <w:p w14:paraId="708DFB8F" w14:textId="4BD4E4F5" w:rsidR="00D17A73" w:rsidRPr="007701F7" w:rsidDel="00706857" w:rsidRDefault="00D17A73" w:rsidP="004A585E">
            <w:pPr>
              <w:rPr>
                <w:del w:id="970" w:author="Gabriella Meltzer" w:date="2024-01-02T23:39:00Z"/>
                <w:rFonts w:ascii="Arial" w:hAnsi="Arial" w:cs="Arial"/>
                <w:sz w:val="20"/>
                <w:szCs w:val="20"/>
              </w:rPr>
            </w:pPr>
            <w:del w:id="971" w:author="Gabriella Meltzer" w:date="2024-01-02T23:39:00Z">
              <w:r w:rsidRPr="007701F7" w:rsidDel="00706857">
                <w:rPr>
                  <w:rFonts w:ascii="Arial" w:hAnsi="Arial" w:cs="Arial"/>
                  <w:sz w:val="20"/>
                  <w:szCs w:val="20"/>
                </w:rPr>
                <w:delText>4</w:delText>
              </w:r>
            </w:del>
          </w:p>
        </w:tc>
        <w:tc>
          <w:tcPr>
            <w:tcW w:w="720" w:type="dxa"/>
          </w:tcPr>
          <w:p w14:paraId="11F89211" w14:textId="2CD543F1" w:rsidR="00D17A73" w:rsidRPr="007701F7" w:rsidDel="00706857" w:rsidRDefault="00D17A73" w:rsidP="004A585E">
            <w:pPr>
              <w:rPr>
                <w:del w:id="972" w:author="Gabriella Meltzer" w:date="2024-01-02T23:39:00Z"/>
                <w:rFonts w:ascii="Arial" w:hAnsi="Arial" w:cs="Arial"/>
                <w:sz w:val="20"/>
                <w:szCs w:val="20"/>
              </w:rPr>
            </w:pPr>
            <w:del w:id="973" w:author="Gabriella Meltzer" w:date="2024-01-02T23:39:00Z">
              <w:r w:rsidRPr="007701F7" w:rsidDel="00706857">
                <w:rPr>
                  <w:rFonts w:ascii="Arial" w:hAnsi="Arial" w:cs="Arial"/>
                  <w:sz w:val="20"/>
                  <w:szCs w:val="20"/>
                </w:rPr>
                <w:delText>2.28</w:delText>
              </w:r>
            </w:del>
          </w:p>
        </w:tc>
        <w:tc>
          <w:tcPr>
            <w:tcW w:w="720" w:type="dxa"/>
          </w:tcPr>
          <w:p w14:paraId="0808460F" w14:textId="5F19F64E" w:rsidR="00D17A73" w:rsidRPr="007701F7" w:rsidDel="00706857" w:rsidRDefault="00D17A73" w:rsidP="004A585E">
            <w:pPr>
              <w:rPr>
                <w:del w:id="974" w:author="Gabriella Meltzer" w:date="2024-01-02T23:39:00Z"/>
                <w:rFonts w:ascii="Arial" w:hAnsi="Arial" w:cs="Arial"/>
                <w:sz w:val="20"/>
                <w:szCs w:val="20"/>
              </w:rPr>
            </w:pPr>
            <w:del w:id="975" w:author="Gabriella Meltzer" w:date="2024-01-02T23:39:00Z">
              <w:r w:rsidRPr="007701F7" w:rsidDel="00706857">
                <w:rPr>
                  <w:rFonts w:ascii="Arial" w:hAnsi="Arial" w:cs="Arial"/>
                  <w:sz w:val="20"/>
                  <w:szCs w:val="20"/>
                </w:rPr>
                <w:delText>3.26</w:delText>
              </w:r>
            </w:del>
          </w:p>
        </w:tc>
        <w:tc>
          <w:tcPr>
            <w:tcW w:w="720" w:type="dxa"/>
          </w:tcPr>
          <w:p w14:paraId="4074638C" w14:textId="7BEF04AC" w:rsidR="00D17A73" w:rsidRPr="007701F7" w:rsidDel="00706857" w:rsidRDefault="00D17A73" w:rsidP="004A585E">
            <w:pPr>
              <w:rPr>
                <w:del w:id="976" w:author="Gabriella Meltzer" w:date="2024-01-02T23:39:00Z"/>
                <w:rFonts w:ascii="Arial" w:hAnsi="Arial" w:cs="Arial"/>
                <w:sz w:val="20"/>
                <w:szCs w:val="20"/>
              </w:rPr>
            </w:pPr>
            <w:del w:id="977" w:author="Gabriella Meltzer" w:date="2024-01-02T23:39:00Z">
              <w:r w:rsidRPr="007701F7" w:rsidDel="00706857">
                <w:rPr>
                  <w:rFonts w:ascii="Arial" w:hAnsi="Arial" w:cs="Arial"/>
                  <w:sz w:val="20"/>
                  <w:szCs w:val="20"/>
                </w:rPr>
                <w:delText>3.82</w:delText>
              </w:r>
            </w:del>
          </w:p>
        </w:tc>
        <w:tc>
          <w:tcPr>
            <w:tcW w:w="720" w:type="dxa"/>
          </w:tcPr>
          <w:p w14:paraId="4C1BD13E" w14:textId="7C36640D" w:rsidR="00D17A73" w:rsidRPr="007701F7" w:rsidDel="00706857" w:rsidRDefault="00D17A73" w:rsidP="004A585E">
            <w:pPr>
              <w:rPr>
                <w:del w:id="978" w:author="Gabriella Meltzer" w:date="2024-01-02T23:39:00Z"/>
                <w:rFonts w:ascii="Arial" w:hAnsi="Arial" w:cs="Arial"/>
                <w:sz w:val="20"/>
                <w:szCs w:val="20"/>
              </w:rPr>
            </w:pPr>
            <w:del w:id="979" w:author="Gabriella Meltzer" w:date="2024-01-02T23:39:00Z">
              <w:r w:rsidRPr="007701F7" w:rsidDel="00706857">
                <w:rPr>
                  <w:rFonts w:ascii="Arial" w:hAnsi="Arial" w:cs="Arial"/>
                  <w:sz w:val="20"/>
                  <w:szCs w:val="20"/>
                </w:rPr>
                <w:delText>4.29</w:delText>
              </w:r>
            </w:del>
          </w:p>
        </w:tc>
        <w:tc>
          <w:tcPr>
            <w:tcW w:w="720" w:type="dxa"/>
            <w:tcBorders>
              <w:right w:val="single" w:sz="2" w:space="0" w:color="auto"/>
            </w:tcBorders>
          </w:tcPr>
          <w:p w14:paraId="62371A21" w14:textId="72D91AD8" w:rsidR="00D17A73" w:rsidRPr="007701F7" w:rsidDel="00706857" w:rsidRDefault="00D17A73" w:rsidP="004A585E">
            <w:pPr>
              <w:rPr>
                <w:del w:id="980" w:author="Gabriella Meltzer" w:date="2024-01-02T23:39:00Z"/>
                <w:rFonts w:ascii="Arial" w:hAnsi="Arial" w:cs="Arial"/>
                <w:sz w:val="20"/>
                <w:szCs w:val="20"/>
              </w:rPr>
            </w:pPr>
            <w:del w:id="981" w:author="Gabriella Meltzer" w:date="2024-01-02T23:39:00Z">
              <w:r w:rsidRPr="007701F7" w:rsidDel="00706857">
                <w:rPr>
                  <w:rFonts w:ascii="Arial" w:hAnsi="Arial" w:cs="Arial"/>
                  <w:sz w:val="20"/>
                  <w:szCs w:val="20"/>
                </w:rPr>
                <w:delText>5.06</w:delText>
              </w:r>
            </w:del>
          </w:p>
        </w:tc>
        <w:tc>
          <w:tcPr>
            <w:tcW w:w="720" w:type="dxa"/>
            <w:tcBorders>
              <w:left w:val="single" w:sz="2" w:space="0" w:color="auto"/>
            </w:tcBorders>
          </w:tcPr>
          <w:p w14:paraId="76F23F53" w14:textId="0ECD6460" w:rsidR="00D17A73" w:rsidRPr="007701F7" w:rsidDel="00706857" w:rsidRDefault="00D17A73" w:rsidP="004A585E">
            <w:pPr>
              <w:rPr>
                <w:del w:id="982" w:author="Gabriella Meltzer" w:date="2024-01-02T23:39:00Z"/>
                <w:rFonts w:ascii="Arial" w:hAnsi="Arial" w:cs="Arial"/>
                <w:sz w:val="20"/>
                <w:szCs w:val="20"/>
              </w:rPr>
            </w:pPr>
            <w:del w:id="983" w:author="Gabriella Meltzer" w:date="2024-01-02T23:39:00Z">
              <w:r w:rsidRPr="007701F7" w:rsidDel="00706857">
                <w:rPr>
                  <w:rFonts w:ascii="Arial" w:hAnsi="Arial" w:cs="Arial"/>
                  <w:sz w:val="20"/>
                  <w:szCs w:val="20"/>
                </w:rPr>
                <w:delText>2.28</w:delText>
              </w:r>
            </w:del>
          </w:p>
        </w:tc>
        <w:tc>
          <w:tcPr>
            <w:tcW w:w="720" w:type="dxa"/>
          </w:tcPr>
          <w:p w14:paraId="46743D1A" w14:textId="555B86BD" w:rsidR="00D17A73" w:rsidRPr="007701F7" w:rsidDel="00706857" w:rsidRDefault="00D17A73" w:rsidP="004A585E">
            <w:pPr>
              <w:rPr>
                <w:del w:id="984" w:author="Gabriella Meltzer" w:date="2024-01-02T23:39:00Z"/>
                <w:rFonts w:ascii="Arial" w:hAnsi="Arial" w:cs="Arial"/>
                <w:sz w:val="20"/>
                <w:szCs w:val="20"/>
              </w:rPr>
            </w:pPr>
            <w:del w:id="985" w:author="Gabriella Meltzer" w:date="2024-01-02T23:39:00Z">
              <w:r w:rsidRPr="007701F7" w:rsidDel="00706857">
                <w:rPr>
                  <w:rFonts w:ascii="Arial" w:hAnsi="Arial" w:cs="Arial"/>
                  <w:sz w:val="20"/>
                  <w:szCs w:val="20"/>
                </w:rPr>
                <w:delText>3.28</w:delText>
              </w:r>
            </w:del>
          </w:p>
        </w:tc>
        <w:tc>
          <w:tcPr>
            <w:tcW w:w="720" w:type="dxa"/>
          </w:tcPr>
          <w:p w14:paraId="7458E24A" w14:textId="29B44C27" w:rsidR="00D17A73" w:rsidRPr="007701F7" w:rsidDel="00706857" w:rsidRDefault="00D17A73" w:rsidP="004A585E">
            <w:pPr>
              <w:rPr>
                <w:del w:id="986" w:author="Gabriella Meltzer" w:date="2024-01-02T23:39:00Z"/>
                <w:rFonts w:ascii="Arial" w:hAnsi="Arial" w:cs="Arial"/>
                <w:sz w:val="20"/>
                <w:szCs w:val="20"/>
              </w:rPr>
            </w:pPr>
            <w:del w:id="987" w:author="Gabriella Meltzer" w:date="2024-01-02T23:39:00Z">
              <w:r w:rsidRPr="007701F7" w:rsidDel="00706857">
                <w:rPr>
                  <w:rFonts w:ascii="Arial" w:hAnsi="Arial" w:cs="Arial"/>
                  <w:sz w:val="20"/>
                  <w:szCs w:val="20"/>
                </w:rPr>
                <w:delText>3.88</w:delText>
              </w:r>
            </w:del>
          </w:p>
        </w:tc>
        <w:tc>
          <w:tcPr>
            <w:tcW w:w="720" w:type="dxa"/>
          </w:tcPr>
          <w:p w14:paraId="10EE148A" w14:textId="42859BB7" w:rsidR="00D17A73" w:rsidRPr="007701F7" w:rsidDel="00706857" w:rsidRDefault="00D17A73" w:rsidP="004A585E">
            <w:pPr>
              <w:rPr>
                <w:del w:id="988" w:author="Gabriella Meltzer" w:date="2024-01-02T23:39:00Z"/>
                <w:rFonts w:ascii="Arial" w:hAnsi="Arial" w:cs="Arial"/>
                <w:sz w:val="20"/>
                <w:szCs w:val="20"/>
              </w:rPr>
            </w:pPr>
            <w:del w:id="989" w:author="Gabriella Meltzer" w:date="2024-01-02T23:39:00Z">
              <w:r w:rsidRPr="007701F7" w:rsidDel="00706857">
                <w:rPr>
                  <w:rFonts w:ascii="Arial" w:hAnsi="Arial" w:cs="Arial"/>
                  <w:sz w:val="20"/>
                  <w:szCs w:val="20"/>
                </w:rPr>
                <w:delText>4.41</w:delText>
              </w:r>
            </w:del>
          </w:p>
        </w:tc>
        <w:tc>
          <w:tcPr>
            <w:tcW w:w="720" w:type="dxa"/>
            <w:tcBorders>
              <w:right w:val="single" w:sz="2" w:space="0" w:color="auto"/>
            </w:tcBorders>
          </w:tcPr>
          <w:p w14:paraId="1896BC17" w14:textId="746913FF" w:rsidR="00D17A73" w:rsidRPr="007701F7" w:rsidDel="00706857" w:rsidRDefault="00D17A73" w:rsidP="004A585E">
            <w:pPr>
              <w:rPr>
                <w:del w:id="990" w:author="Gabriella Meltzer" w:date="2024-01-02T23:39:00Z"/>
                <w:rFonts w:ascii="Arial" w:hAnsi="Arial" w:cs="Arial"/>
                <w:sz w:val="20"/>
                <w:szCs w:val="20"/>
              </w:rPr>
            </w:pPr>
            <w:del w:id="991" w:author="Gabriella Meltzer" w:date="2024-01-02T23:39:00Z">
              <w:r w:rsidRPr="007701F7" w:rsidDel="00706857">
                <w:rPr>
                  <w:rFonts w:ascii="Arial" w:hAnsi="Arial" w:cs="Arial"/>
                  <w:sz w:val="20"/>
                  <w:szCs w:val="20"/>
                </w:rPr>
                <w:delText>5.21</w:delText>
              </w:r>
            </w:del>
          </w:p>
        </w:tc>
      </w:tr>
      <w:tr w:rsidR="00D17A73" w:rsidRPr="007701F7" w:rsidDel="00706857" w14:paraId="5063FB8C" w14:textId="27F193B5" w:rsidTr="007701F7">
        <w:trPr>
          <w:del w:id="992" w:author="Gabriella Meltzer" w:date="2024-01-02T23:39:00Z"/>
        </w:trPr>
        <w:tc>
          <w:tcPr>
            <w:tcW w:w="2882" w:type="dxa"/>
            <w:vMerge/>
            <w:tcBorders>
              <w:left w:val="single" w:sz="2" w:space="0" w:color="auto"/>
            </w:tcBorders>
          </w:tcPr>
          <w:p w14:paraId="3248D78F" w14:textId="3AAC3160" w:rsidR="00D17A73" w:rsidRPr="007701F7" w:rsidDel="00706857" w:rsidRDefault="00D17A73" w:rsidP="004A585E">
            <w:pPr>
              <w:rPr>
                <w:del w:id="993" w:author="Gabriella Meltzer" w:date="2024-01-02T23:39:00Z"/>
                <w:rFonts w:ascii="Arial" w:hAnsi="Arial" w:cs="Arial"/>
                <w:sz w:val="20"/>
                <w:szCs w:val="20"/>
              </w:rPr>
            </w:pPr>
          </w:p>
        </w:tc>
        <w:tc>
          <w:tcPr>
            <w:tcW w:w="3870" w:type="dxa"/>
            <w:vMerge/>
            <w:tcBorders>
              <w:left w:val="single" w:sz="2" w:space="0" w:color="auto"/>
            </w:tcBorders>
          </w:tcPr>
          <w:p w14:paraId="2F82547A" w14:textId="7AEEF76E" w:rsidR="00D17A73" w:rsidRPr="007701F7" w:rsidDel="00706857" w:rsidRDefault="00D17A73" w:rsidP="004A585E">
            <w:pPr>
              <w:rPr>
                <w:del w:id="994" w:author="Gabriella Meltzer" w:date="2024-01-02T23:39:00Z"/>
                <w:rFonts w:ascii="Arial" w:hAnsi="Arial" w:cs="Arial"/>
                <w:sz w:val="20"/>
                <w:szCs w:val="20"/>
              </w:rPr>
            </w:pPr>
          </w:p>
        </w:tc>
        <w:tc>
          <w:tcPr>
            <w:tcW w:w="898" w:type="dxa"/>
          </w:tcPr>
          <w:p w14:paraId="35EFA9C2" w14:textId="0D1B5B64" w:rsidR="00D17A73" w:rsidRPr="007701F7" w:rsidDel="00706857" w:rsidRDefault="00D17A73" w:rsidP="004A585E">
            <w:pPr>
              <w:rPr>
                <w:del w:id="995" w:author="Gabriella Meltzer" w:date="2024-01-02T23:39:00Z"/>
                <w:rFonts w:ascii="Arial" w:hAnsi="Arial" w:cs="Arial"/>
                <w:sz w:val="20"/>
                <w:szCs w:val="20"/>
              </w:rPr>
            </w:pPr>
            <w:del w:id="996" w:author="Gabriella Meltzer" w:date="2024-01-02T23:39:00Z">
              <w:r w:rsidRPr="007701F7" w:rsidDel="00706857">
                <w:rPr>
                  <w:rFonts w:ascii="Arial" w:hAnsi="Arial" w:cs="Arial"/>
                  <w:sz w:val="20"/>
                  <w:szCs w:val="20"/>
                </w:rPr>
                <w:delText>5</w:delText>
              </w:r>
            </w:del>
          </w:p>
        </w:tc>
        <w:tc>
          <w:tcPr>
            <w:tcW w:w="720" w:type="dxa"/>
          </w:tcPr>
          <w:p w14:paraId="46503E5C" w14:textId="70036BD8" w:rsidR="00D17A73" w:rsidRPr="007701F7" w:rsidDel="00706857" w:rsidRDefault="00D17A73" w:rsidP="004A585E">
            <w:pPr>
              <w:rPr>
                <w:del w:id="997" w:author="Gabriella Meltzer" w:date="2024-01-02T23:39:00Z"/>
                <w:rFonts w:ascii="Arial" w:hAnsi="Arial" w:cs="Arial"/>
                <w:sz w:val="20"/>
                <w:szCs w:val="20"/>
              </w:rPr>
            </w:pPr>
            <w:del w:id="998" w:author="Gabriella Meltzer" w:date="2024-01-02T23:39:00Z">
              <w:r w:rsidRPr="007701F7" w:rsidDel="00706857">
                <w:rPr>
                  <w:rFonts w:ascii="Arial" w:hAnsi="Arial" w:cs="Arial"/>
                  <w:sz w:val="20"/>
                  <w:szCs w:val="20"/>
                </w:rPr>
                <w:delText>3.07</w:delText>
              </w:r>
            </w:del>
          </w:p>
        </w:tc>
        <w:tc>
          <w:tcPr>
            <w:tcW w:w="720" w:type="dxa"/>
          </w:tcPr>
          <w:p w14:paraId="0F7522D2" w14:textId="02A0141E" w:rsidR="00D17A73" w:rsidRPr="007701F7" w:rsidDel="00706857" w:rsidRDefault="00D17A73" w:rsidP="004A585E">
            <w:pPr>
              <w:rPr>
                <w:del w:id="999" w:author="Gabriella Meltzer" w:date="2024-01-02T23:39:00Z"/>
                <w:rFonts w:ascii="Arial" w:hAnsi="Arial" w:cs="Arial"/>
                <w:sz w:val="20"/>
                <w:szCs w:val="20"/>
              </w:rPr>
            </w:pPr>
            <w:del w:id="1000" w:author="Gabriella Meltzer" w:date="2024-01-02T23:39:00Z">
              <w:r w:rsidRPr="007701F7" w:rsidDel="00706857">
                <w:rPr>
                  <w:rFonts w:ascii="Arial" w:hAnsi="Arial" w:cs="Arial"/>
                  <w:sz w:val="20"/>
                  <w:szCs w:val="20"/>
                </w:rPr>
                <w:delText>4.16</w:delText>
              </w:r>
            </w:del>
          </w:p>
        </w:tc>
        <w:tc>
          <w:tcPr>
            <w:tcW w:w="720" w:type="dxa"/>
          </w:tcPr>
          <w:p w14:paraId="1BC58C23" w14:textId="27627C40" w:rsidR="00D17A73" w:rsidRPr="007701F7" w:rsidDel="00706857" w:rsidRDefault="00D17A73" w:rsidP="004A585E">
            <w:pPr>
              <w:rPr>
                <w:del w:id="1001" w:author="Gabriella Meltzer" w:date="2024-01-02T23:39:00Z"/>
                <w:rFonts w:ascii="Arial" w:hAnsi="Arial" w:cs="Arial"/>
                <w:sz w:val="20"/>
                <w:szCs w:val="20"/>
              </w:rPr>
            </w:pPr>
            <w:del w:id="1002" w:author="Gabriella Meltzer" w:date="2024-01-02T23:39:00Z">
              <w:r w:rsidRPr="007701F7" w:rsidDel="00706857">
                <w:rPr>
                  <w:rFonts w:ascii="Arial" w:hAnsi="Arial" w:cs="Arial"/>
                  <w:sz w:val="20"/>
                  <w:szCs w:val="20"/>
                </w:rPr>
                <w:delText>4.80</w:delText>
              </w:r>
            </w:del>
          </w:p>
        </w:tc>
        <w:tc>
          <w:tcPr>
            <w:tcW w:w="720" w:type="dxa"/>
          </w:tcPr>
          <w:p w14:paraId="049DD6E3" w14:textId="6AD18490" w:rsidR="00D17A73" w:rsidRPr="007701F7" w:rsidDel="00706857" w:rsidRDefault="00D17A73" w:rsidP="004A585E">
            <w:pPr>
              <w:rPr>
                <w:del w:id="1003" w:author="Gabriella Meltzer" w:date="2024-01-02T23:39:00Z"/>
                <w:rFonts w:ascii="Arial" w:hAnsi="Arial" w:cs="Arial"/>
                <w:sz w:val="20"/>
                <w:szCs w:val="20"/>
              </w:rPr>
            </w:pPr>
            <w:del w:id="1004" w:author="Gabriella Meltzer" w:date="2024-01-02T23:39:00Z">
              <w:r w:rsidRPr="007701F7" w:rsidDel="00706857">
                <w:rPr>
                  <w:rFonts w:ascii="Arial" w:hAnsi="Arial" w:cs="Arial"/>
                  <w:sz w:val="20"/>
                  <w:szCs w:val="20"/>
                </w:rPr>
                <w:delText>5.30</w:delText>
              </w:r>
            </w:del>
          </w:p>
        </w:tc>
        <w:tc>
          <w:tcPr>
            <w:tcW w:w="720" w:type="dxa"/>
            <w:tcBorders>
              <w:right w:val="single" w:sz="2" w:space="0" w:color="auto"/>
            </w:tcBorders>
          </w:tcPr>
          <w:p w14:paraId="36497079" w14:textId="1EF6A039" w:rsidR="00D17A73" w:rsidRPr="007701F7" w:rsidDel="00706857" w:rsidRDefault="00D17A73" w:rsidP="004A585E">
            <w:pPr>
              <w:rPr>
                <w:del w:id="1005" w:author="Gabriella Meltzer" w:date="2024-01-02T23:39:00Z"/>
                <w:rFonts w:ascii="Arial" w:hAnsi="Arial" w:cs="Arial"/>
                <w:sz w:val="20"/>
                <w:szCs w:val="20"/>
              </w:rPr>
            </w:pPr>
            <w:del w:id="1006" w:author="Gabriella Meltzer" w:date="2024-01-02T23:39:00Z">
              <w:r w:rsidRPr="007701F7" w:rsidDel="00706857">
                <w:rPr>
                  <w:rFonts w:ascii="Arial" w:hAnsi="Arial" w:cs="Arial"/>
                  <w:sz w:val="20"/>
                  <w:szCs w:val="20"/>
                </w:rPr>
                <w:delText>6.04</w:delText>
              </w:r>
            </w:del>
          </w:p>
        </w:tc>
        <w:tc>
          <w:tcPr>
            <w:tcW w:w="720" w:type="dxa"/>
            <w:tcBorders>
              <w:left w:val="single" w:sz="2" w:space="0" w:color="auto"/>
            </w:tcBorders>
          </w:tcPr>
          <w:p w14:paraId="3A6C99AA" w14:textId="5FC29738" w:rsidR="00D17A73" w:rsidRPr="007701F7" w:rsidDel="00706857" w:rsidRDefault="00D17A73" w:rsidP="004A585E">
            <w:pPr>
              <w:rPr>
                <w:del w:id="1007" w:author="Gabriella Meltzer" w:date="2024-01-02T23:39:00Z"/>
                <w:rFonts w:ascii="Arial" w:hAnsi="Arial" w:cs="Arial"/>
                <w:sz w:val="20"/>
                <w:szCs w:val="20"/>
              </w:rPr>
            </w:pPr>
            <w:del w:id="1008" w:author="Gabriella Meltzer" w:date="2024-01-02T23:39:00Z">
              <w:r w:rsidRPr="007701F7" w:rsidDel="00706857">
                <w:rPr>
                  <w:rFonts w:ascii="Arial" w:hAnsi="Arial" w:cs="Arial"/>
                  <w:sz w:val="20"/>
                  <w:szCs w:val="20"/>
                </w:rPr>
                <w:delText>3.03</w:delText>
              </w:r>
            </w:del>
          </w:p>
        </w:tc>
        <w:tc>
          <w:tcPr>
            <w:tcW w:w="720" w:type="dxa"/>
          </w:tcPr>
          <w:p w14:paraId="734FE213" w14:textId="1BAA6D18" w:rsidR="00D17A73" w:rsidRPr="007701F7" w:rsidDel="00706857" w:rsidRDefault="00D17A73" w:rsidP="004A585E">
            <w:pPr>
              <w:rPr>
                <w:del w:id="1009" w:author="Gabriella Meltzer" w:date="2024-01-02T23:39:00Z"/>
                <w:rFonts w:ascii="Arial" w:hAnsi="Arial" w:cs="Arial"/>
                <w:sz w:val="20"/>
                <w:szCs w:val="20"/>
              </w:rPr>
            </w:pPr>
            <w:del w:id="1010" w:author="Gabriella Meltzer" w:date="2024-01-02T23:39:00Z">
              <w:r w:rsidRPr="007701F7" w:rsidDel="00706857">
                <w:rPr>
                  <w:rFonts w:ascii="Arial" w:hAnsi="Arial" w:cs="Arial"/>
                  <w:sz w:val="20"/>
                  <w:szCs w:val="20"/>
                </w:rPr>
                <w:delText>4.14</w:delText>
              </w:r>
            </w:del>
          </w:p>
        </w:tc>
        <w:tc>
          <w:tcPr>
            <w:tcW w:w="720" w:type="dxa"/>
          </w:tcPr>
          <w:p w14:paraId="5AA0F281" w14:textId="3A42B8D2" w:rsidR="00D17A73" w:rsidRPr="007701F7" w:rsidDel="00706857" w:rsidRDefault="00D17A73" w:rsidP="004A585E">
            <w:pPr>
              <w:rPr>
                <w:del w:id="1011" w:author="Gabriella Meltzer" w:date="2024-01-02T23:39:00Z"/>
                <w:rFonts w:ascii="Arial" w:hAnsi="Arial" w:cs="Arial"/>
                <w:sz w:val="20"/>
                <w:szCs w:val="20"/>
              </w:rPr>
            </w:pPr>
            <w:del w:id="1012" w:author="Gabriella Meltzer" w:date="2024-01-02T23:39:00Z">
              <w:r w:rsidRPr="007701F7" w:rsidDel="00706857">
                <w:rPr>
                  <w:rFonts w:ascii="Arial" w:hAnsi="Arial" w:cs="Arial"/>
                  <w:sz w:val="20"/>
                  <w:szCs w:val="20"/>
                </w:rPr>
                <w:delText>4.79</w:delText>
              </w:r>
            </w:del>
          </w:p>
        </w:tc>
        <w:tc>
          <w:tcPr>
            <w:tcW w:w="720" w:type="dxa"/>
          </w:tcPr>
          <w:p w14:paraId="6B842596" w14:textId="52B53226" w:rsidR="00D17A73" w:rsidRPr="007701F7" w:rsidDel="00706857" w:rsidRDefault="00D17A73" w:rsidP="004A585E">
            <w:pPr>
              <w:rPr>
                <w:del w:id="1013" w:author="Gabriella Meltzer" w:date="2024-01-02T23:39:00Z"/>
                <w:rFonts w:ascii="Arial" w:hAnsi="Arial" w:cs="Arial"/>
                <w:sz w:val="20"/>
                <w:szCs w:val="20"/>
              </w:rPr>
            </w:pPr>
            <w:del w:id="1014" w:author="Gabriella Meltzer" w:date="2024-01-02T23:39:00Z">
              <w:r w:rsidRPr="007701F7" w:rsidDel="00706857">
                <w:rPr>
                  <w:rFonts w:ascii="Arial" w:hAnsi="Arial" w:cs="Arial"/>
                  <w:sz w:val="20"/>
                  <w:szCs w:val="20"/>
                </w:rPr>
                <w:delText>5.36</w:delText>
              </w:r>
            </w:del>
          </w:p>
        </w:tc>
        <w:tc>
          <w:tcPr>
            <w:tcW w:w="720" w:type="dxa"/>
            <w:tcBorders>
              <w:right w:val="single" w:sz="2" w:space="0" w:color="auto"/>
            </w:tcBorders>
          </w:tcPr>
          <w:p w14:paraId="47A2ECD1" w14:textId="355C107E" w:rsidR="00D17A73" w:rsidRPr="007701F7" w:rsidDel="00706857" w:rsidRDefault="00D17A73" w:rsidP="004A585E">
            <w:pPr>
              <w:rPr>
                <w:del w:id="1015" w:author="Gabriella Meltzer" w:date="2024-01-02T23:39:00Z"/>
                <w:rFonts w:ascii="Arial" w:hAnsi="Arial" w:cs="Arial"/>
                <w:sz w:val="20"/>
                <w:szCs w:val="20"/>
              </w:rPr>
            </w:pPr>
            <w:del w:id="1016" w:author="Gabriella Meltzer" w:date="2024-01-02T23:39:00Z">
              <w:r w:rsidRPr="007701F7" w:rsidDel="00706857">
                <w:rPr>
                  <w:rFonts w:ascii="Arial" w:hAnsi="Arial" w:cs="Arial"/>
                  <w:sz w:val="20"/>
                  <w:szCs w:val="20"/>
                </w:rPr>
                <w:delText>6.24</w:delText>
              </w:r>
            </w:del>
          </w:p>
        </w:tc>
      </w:tr>
      <w:tr w:rsidR="00D17A73" w:rsidRPr="007701F7" w:rsidDel="00706857" w14:paraId="7810BE96" w14:textId="3CA42EA7" w:rsidTr="007701F7">
        <w:trPr>
          <w:del w:id="1017" w:author="Gabriella Meltzer" w:date="2024-01-02T23:39:00Z"/>
        </w:trPr>
        <w:tc>
          <w:tcPr>
            <w:tcW w:w="2882" w:type="dxa"/>
            <w:vMerge/>
            <w:tcBorders>
              <w:left w:val="single" w:sz="2" w:space="0" w:color="auto"/>
            </w:tcBorders>
          </w:tcPr>
          <w:p w14:paraId="26B5F9BC" w14:textId="79BC49BD" w:rsidR="00D17A73" w:rsidRPr="007701F7" w:rsidDel="00706857" w:rsidRDefault="00D17A73" w:rsidP="004A585E">
            <w:pPr>
              <w:rPr>
                <w:del w:id="1018" w:author="Gabriella Meltzer" w:date="2024-01-02T23:39:00Z"/>
                <w:rFonts w:ascii="Arial" w:hAnsi="Arial" w:cs="Arial"/>
                <w:sz w:val="20"/>
                <w:szCs w:val="20"/>
              </w:rPr>
            </w:pPr>
          </w:p>
        </w:tc>
        <w:tc>
          <w:tcPr>
            <w:tcW w:w="3870" w:type="dxa"/>
            <w:vMerge/>
            <w:tcBorders>
              <w:left w:val="single" w:sz="2" w:space="0" w:color="auto"/>
            </w:tcBorders>
          </w:tcPr>
          <w:p w14:paraId="2E3A6CE7" w14:textId="4765C056" w:rsidR="00D17A73" w:rsidRPr="007701F7" w:rsidDel="00706857" w:rsidRDefault="00D17A73" w:rsidP="004A585E">
            <w:pPr>
              <w:rPr>
                <w:del w:id="1019" w:author="Gabriella Meltzer" w:date="2024-01-02T23:39:00Z"/>
                <w:rFonts w:ascii="Arial" w:hAnsi="Arial" w:cs="Arial"/>
                <w:sz w:val="20"/>
                <w:szCs w:val="20"/>
              </w:rPr>
            </w:pPr>
          </w:p>
        </w:tc>
        <w:tc>
          <w:tcPr>
            <w:tcW w:w="898" w:type="dxa"/>
          </w:tcPr>
          <w:p w14:paraId="127097F6" w14:textId="31B13099" w:rsidR="00D17A73" w:rsidRPr="007701F7" w:rsidDel="00706857" w:rsidRDefault="00D17A73" w:rsidP="004A585E">
            <w:pPr>
              <w:rPr>
                <w:del w:id="1020" w:author="Gabriella Meltzer" w:date="2024-01-02T23:39:00Z"/>
                <w:rFonts w:ascii="Arial" w:hAnsi="Arial" w:cs="Arial"/>
                <w:sz w:val="20"/>
                <w:szCs w:val="20"/>
              </w:rPr>
            </w:pPr>
            <w:del w:id="1021" w:author="Gabriella Meltzer" w:date="2024-01-02T23:39:00Z">
              <w:r w:rsidRPr="007701F7" w:rsidDel="00706857">
                <w:rPr>
                  <w:rFonts w:ascii="Arial" w:hAnsi="Arial" w:cs="Arial"/>
                  <w:sz w:val="20"/>
                  <w:szCs w:val="20"/>
                </w:rPr>
                <w:delText>6</w:delText>
              </w:r>
            </w:del>
          </w:p>
        </w:tc>
        <w:tc>
          <w:tcPr>
            <w:tcW w:w="720" w:type="dxa"/>
          </w:tcPr>
          <w:p w14:paraId="04827B22" w14:textId="68779B76" w:rsidR="00D17A73" w:rsidRPr="007701F7" w:rsidDel="00706857" w:rsidRDefault="00D17A73" w:rsidP="004A585E">
            <w:pPr>
              <w:rPr>
                <w:del w:id="1022" w:author="Gabriella Meltzer" w:date="2024-01-02T23:39:00Z"/>
                <w:rFonts w:ascii="Arial" w:hAnsi="Arial" w:cs="Arial"/>
                <w:sz w:val="20"/>
                <w:szCs w:val="20"/>
              </w:rPr>
            </w:pPr>
            <w:del w:id="1023" w:author="Gabriella Meltzer" w:date="2024-01-02T23:39:00Z">
              <w:r w:rsidRPr="007701F7" w:rsidDel="00706857">
                <w:rPr>
                  <w:rFonts w:ascii="Arial" w:hAnsi="Arial" w:cs="Arial"/>
                  <w:sz w:val="20"/>
                  <w:szCs w:val="20"/>
                </w:rPr>
                <w:delText>4.07</w:delText>
              </w:r>
            </w:del>
          </w:p>
        </w:tc>
        <w:tc>
          <w:tcPr>
            <w:tcW w:w="720" w:type="dxa"/>
          </w:tcPr>
          <w:p w14:paraId="1CBA74C3" w14:textId="76F1FEF9" w:rsidR="00D17A73" w:rsidRPr="007701F7" w:rsidDel="00706857" w:rsidRDefault="00D17A73" w:rsidP="004A585E">
            <w:pPr>
              <w:rPr>
                <w:del w:id="1024" w:author="Gabriella Meltzer" w:date="2024-01-02T23:39:00Z"/>
                <w:rFonts w:ascii="Arial" w:hAnsi="Arial" w:cs="Arial"/>
                <w:sz w:val="20"/>
                <w:szCs w:val="20"/>
              </w:rPr>
            </w:pPr>
            <w:del w:id="1025" w:author="Gabriella Meltzer" w:date="2024-01-02T23:39:00Z">
              <w:r w:rsidRPr="007701F7" w:rsidDel="00706857">
                <w:rPr>
                  <w:rFonts w:ascii="Arial" w:hAnsi="Arial" w:cs="Arial"/>
                  <w:sz w:val="20"/>
                  <w:szCs w:val="20"/>
                </w:rPr>
                <w:delText>5.17</w:delText>
              </w:r>
            </w:del>
          </w:p>
        </w:tc>
        <w:tc>
          <w:tcPr>
            <w:tcW w:w="720" w:type="dxa"/>
          </w:tcPr>
          <w:p w14:paraId="381E132A" w14:textId="01C56F4D" w:rsidR="00D17A73" w:rsidRPr="007701F7" w:rsidDel="00706857" w:rsidRDefault="00D17A73" w:rsidP="004A585E">
            <w:pPr>
              <w:rPr>
                <w:del w:id="1026" w:author="Gabriella Meltzer" w:date="2024-01-02T23:39:00Z"/>
                <w:rFonts w:ascii="Arial" w:hAnsi="Arial" w:cs="Arial"/>
                <w:sz w:val="20"/>
                <w:szCs w:val="20"/>
              </w:rPr>
            </w:pPr>
            <w:del w:id="1027" w:author="Gabriella Meltzer" w:date="2024-01-02T23:39:00Z">
              <w:r w:rsidRPr="007701F7" w:rsidDel="00706857">
                <w:rPr>
                  <w:rFonts w:ascii="Arial" w:hAnsi="Arial" w:cs="Arial"/>
                  <w:sz w:val="20"/>
                  <w:szCs w:val="20"/>
                </w:rPr>
                <w:delText>5.82</w:delText>
              </w:r>
            </w:del>
          </w:p>
        </w:tc>
        <w:tc>
          <w:tcPr>
            <w:tcW w:w="720" w:type="dxa"/>
          </w:tcPr>
          <w:p w14:paraId="74D2002E" w14:textId="057B2BBD" w:rsidR="00D17A73" w:rsidRPr="007701F7" w:rsidDel="00706857" w:rsidRDefault="00D17A73" w:rsidP="004A585E">
            <w:pPr>
              <w:rPr>
                <w:del w:id="1028" w:author="Gabriella Meltzer" w:date="2024-01-02T23:39:00Z"/>
                <w:rFonts w:ascii="Arial" w:hAnsi="Arial" w:cs="Arial"/>
                <w:sz w:val="20"/>
                <w:szCs w:val="20"/>
              </w:rPr>
            </w:pPr>
            <w:del w:id="1029"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375DE151" w14:textId="609349EC" w:rsidR="00D17A73" w:rsidRPr="007701F7" w:rsidDel="00706857" w:rsidRDefault="00D17A73" w:rsidP="004A585E">
            <w:pPr>
              <w:rPr>
                <w:del w:id="1030" w:author="Gabriella Meltzer" w:date="2024-01-02T23:39:00Z"/>
                <w:rFonts w:ascii="Arial" w:hAnsi="Arial" w:cs="Arial"/>
                <w:sz w:val="20"/>
                <w:szCs w:val="20"/>
              </w:rPr>
            </w:pPr>
            <w:del w:id="1031" w:author="Gabriella Meltzer" w:date="2024-01-02T23:39:00Z">
              <w:r w:rsidRPr="007701F7" w:rsidDel="00706857">
                <w:rPr>
                  <w:rFonts w:ascii="Arial" w:hAnsi="Arial" w:cs="Arial"/>
                  <w:sz w:val="20"/>
                  <w:szCs w:val="20"/>
                </w:rPr>
                <w:delText>7.19</w:delText>
              </w:r>
            </w:del>
          </w:p>
        </w:tc>
        <w:tc>
          <w:tcPr>
            <w:tcW w:w="720" w:type="dxa"/>
            <w:tcBorders>
              <w:left w:val="single" w:sz="2" w:space="0" w:color="auto"/>
            </w:tcBorders>
          </w:tcPr>
          <w:p w14:paraId="2799BCF7" w14:textId="2BCD1FE7" w:rsidR="00D17A73" w:rsidRPr="007701F7" w:rsidDel="00706857" w:rsidRDefault="00D17A73" w:rsidP="004A585E">
            <w:pPr>
              <w:rPr>
                <w:del w:id="1032" w:author="Gabriella Meltzer" w:date="2024-01-02T23:39:00Z"/>
                <w:rFonts w:ascii="Arial" w:hAnsi="Arial" w:cs="Arial"/>
                <w:sz w:val="20"/>
                <w:szCs w:val="20"/>
              </w:rPr>
            </w:pPr>
            <w:del w:id="1033" w:author="Gabriella Meltzer" w:date="2024-01-02T23:39:00Z">
              <w:r w:rsidRPr="007701F7" w:rsidDel="00706857">
                <w:rPr>
                  <w:rFonts w:ascii="Arial" w:hAnsi="Arial" w:cs="Arial"/>
                  <w:sz w:val="20"/>
                  <w:szCs w:val="20"/>
                </w:rPr>
                <w:delText>3.87</w:delText>
              </w:r>
            </w:del>
          </w:p>
        </w:tc>
        <w:tc>
          <w:tcPr>
            <w:tcW w:w="720" w:type="dxa"/>
          </w:tcPr>
          <w:p w14:paraId="4FF30FB8" w14:textId="7A3C4A94" w:rsidR="00D17A73" w:rsidRPr="007701F7" w:rsidDel="00706857" w:rsidRDefault="00D17A73" w:rsidP="004A585E">
            <w:pPr>
              <w:rPr>
                <w:del w:id="1034" w:author="Gabriella Meltzer" w:date="2024-01-02T23:39:00Z"/>
                <w:rFonts w:ascii="Arial" w:hAnsi="Arial" w:cs="Arial"/>
                <w:sz w:val="20"/>
                <w:szCs w:val="20"/>
              </w:rPr>
            </w:pPr>
            <w:del w:id="1035" w:author="Gabriella Meltzer" w:date="2024-01-02T23:39:00Z">
              <w:r w:rsidRPr="007701F7" w:rsidDel="00706857">
                <w:rPr>
                  <w:rFonts w:ascii="Arial" w:hAnsi="Arial" w:cs="Arial"/>
                  <w:sz w:val="20"/>
                  <w:szCs w:val="20"/>
                </w:rPr>
                <w:delText>5.15</w:delText>
              </w:r>
            </w:del>
          </w:p>
        </w:tc>
        <w:tc>
          <w:tcPr>
            <w:tcW w:w="720" w:type="dxa"/>
          </w:tcPr>
          <w:p w14:paraId="3AAEE454" w14:textId="6165F16D" w:rsidR="00D17A73" w:rsidRPr="007701F7" w:rsidDel="00706857" w:rsidRDefault="00D17A73" w:rsidP="004A585E">
            <w:pPr>
              <w:rPr>
                <w:del w:id="1036" w:author="Gabriella Meltzer" w:date="2024-01-02T23:39:00Z"/>
                <w:rFonts w:ascii="Arial" w:hAnsi="Arial" w:cs="Arial"/>
                <w:sz w:val="20"/>
                <w:szCs w:val="20"/>
              </w:rPr>
            </w:pPr>
            <w:del w:id="1037" w:author="Gabriella Meltzer" w:date="2024-01-02T23:39:00Z">
              <w:r w:rsidRPr="007701F7" w:rsidDel="00706857">
                <w:rPr>
                  <w:rFonts w:ascii="Arial" w:hAnsi="Arial" w:cs="Arial"/>
                  <w:sz w:val="20"/>
                  <w:szCs w:val="20"/>
                </w:rPr>
                <w:delText>5.81</w:delText>
              </w:r>
            </w:del>
          </w:p>
        </w:tc>
        <w:tc>
          <w:tcPr>
            <w:tcW w:w="720" w:type="dxa"/>
          </w:tcPr>
          <w:p w14:paraId="627A463A" w14:textId="56805126" w:rsidR="00D17A73" w:rsidRPr="007701F7" w:rsidDel="00706857" w:rsidRDefault="00D17A73" w:rsidP="004A585E">
            <w:pPr>
              <w:rPr>
                <w:del w:id="1038" w:author="Gabriella Meltzer" w:date="2024-01-02T23:39:00Z"/>
                <w:rFonts w:ascii="Arial" w:hAnsi="Arial" w:cs="Arial"/>
                <w:sz w:val="20"/>
                <w:szCs w:val="20"/>
              </w:rPr>
            </w:pPr>
            <w:del w:id="1039" w:author="Gabriella Meltzer" w:date="2024-01-02T23:39:00Z">
              <w:r w:rsidRPr="007701F7" w:rsidDel="00706857">
                <w:rPr>
                  <w:rFonts w:ascii="Arial" w:hAnsi="Arial" w:cs="Arial"/>
                  <w:sz w:val="20"/>
                  <w:szCs w:val="20"/>
                </w:rPr>
                <w:delText>6.42</w:delText>
              </w:r>
            </w:del>
          </w:p>
        </w:tc>
        <w:tc>
          <w:tcPr>
            <w:tcW w:w="720" w:type="dxa"/>
            <w:tcBorders>
              <w:right w:val="single" w:sz="2" w:space="0" w:color="auto"/>
            </w:tcBorders>
          </w:tcPr>
          <w:p w14:paraId="07E50580" w14:textId="4932CB0B" w:rsidR="00D17A73" w:rsidRPr="007701F7" w:rsidDel="00706857" w:rsidRDefault="00D17A73" w:rsidP="004A585E">
            <w:pPr>
              <w:rPr>
                <w:del w:id="1040" w:author="Gabriella Meltzer" w:date="2024-01-02T23:39:00Z"/>
                <w:rFonts w:ascii="Arial" w:hAnsi="Arial" w:cs="Arial"/>
                <w:sz w:val="20"/>
                <w:szCs w:val="20"/>
              </w:rPr>
            </w:pPr>
            <w:del w:id="1041" w:author="Gabriella Meltzer" w:date="2024-01-02T23:39:00Z">
              <w:r w:rsidRPr="007701F7" w:rsidDel="00706857">
                <w:rPr>
                  <w:rFonts w:ascii="Arial" w:hAnsi="Arial" w:cs="Arial"/>
                  <w:sz w:val="20"/>
                  <w:szCs w:val="20"/>
                </w:rPr>
                <w:delText>7.38</w:delText>
              </w:r>
            </w:del>
          </w:p>
        </w:tc>
      </w:tr>
      <w:tr w:rsidR="00D17A73" w:rsidRPr="007701F7" w:rsidDel="00706857" w14:paraId="435C5069" w14:textId="284E906E" w:rsidTr="007701F7">
        <w:trPr>
          <w:del w:id="1042" w:author="Gabriella Meltzer" w:date="2024-01-02T23:39:00Z"/>
        </w:trPr>
        <w:tc>
          <w:tcPr>
            <w:tcW w:w="2882" w:type="dxa"/>
            <w:vMerge/>
            <w:tcBorders>
              <w:left w:val="single" w:sz="2" w:space="0" w:color="auto"/>
            </w:tcBorders>
          </w:tcPr>
          <w:p w14:paraId="356C7E73" w14:textId="019E855A" w:rsidR="00D17A73" w:rsidRPr="007701F7" w:rsidDel="00706857" w:rsidRDefault="00D17A73" w:rsidP="004A585E">
            <w:pPr>
              <w:rPr>
                <w:del w:id="1043" w:author="Gabriella Meltzer" w:date="2024-01-02T23:39:00Z"/>
                <w:rFonts w:ascii="Arial" w:hAnsi="Arial" w:cs="Arial"/>
                <w:sz w:val="20"/>
                <w:szCs w:val="20"/>
              </w:rPr>
            </w:pPr>
          </w:p>
        </w:tc>
        <w:tc>
          <w:tcPr>
            <w:tcW w:w="3870" w:type="dxa"/>
            <w:vMerge/>
            <w:tcBorders>
              <w:left w:val="single" w:sz="2" w:space="0" w:color="auto"/>
            </w:tcBorders>
          </w:tcPr>
          <w:p w14:paraId="1E3BC24B" w14:textId="396E8884" w:rsidR="00D17A73" w:rsidRPr="007701F7" w:rsidDel="00706857" w:rsidRDefault="00D17A73" w:rsidP="004A585E">
            <w:pPr>
              <w:rPr>
                <w:del w:id="1044" w:author="Gabriella Meltzer" w:date="2024-01-02T23:39:00Z"/>
                <w:rFonts w:ascii="Arial" w:hAnsi="Arial" w:cs="Arial"/>
                <w:sz w:val="20"/>
                <w:szCs w:val="20"/>
              </w:rPr>
            </w:pPr>
          </w:p>
        </w:tc>
        <w:tc>
          <w:tcPr>
            <w:tcW w:w="898" w:type="dxa"/>
          </w:tcPr>
          <w:p w14:paraId="759979C8" w14:textId="75BE092B" w:rsidR="00D17A73" w:rsidRPr="007701F7" w:rsidDel="00706857" w:rsidRDefault="00D17A73" w:rsidP="004A585E">
            <w:pPr>
              <w:rPr>
                <w:del w:id="1045" w:author="Gabriella Meltzer" w:date="2024-01-02T23:39:00Z"/>
                <w:rFonts w:ascii="Arial" w:hAnsi="Arial" w:cs="Arial"/>
                <w:sz w:val="20"/>
                <w:szCs w:val="20"/>
              </w:rPr>
            </w:pPr>
            <w:del w:id="1046" w:author="Gabriella Meltzer" w:date="2024-01-02T23:39:00Z">
              <w:r w:rsidRPr="007701F7" w:rsidDel="00706857">
                <w:rPr>
                  <w:rFonts w:ascii="Arial" w:hAnsi="Arial" w:cs="Arial"/>
                  <w:sz w:val="20"/>
                  <w:szCs w:val="20"/>
                </w:rPr>
                <w:delText>7</w:delText>
              </w:r>
            </w:del>
          </w:p>
        </w:tc>
        <w:tc>
          <w:tcPr>
            <w:tcW w:w="720" w:type="dxa"/>
          </w:tcPr>
          <w:p w14:paraId="1BE1D2E3" w14:textId="46AC3321" w:rsidR="00D17A73" w:rsidRPr="007701F7" w:rsidDel="00706857" w:rsidRDefault="00D17A73" w:rsidP="004A585E">
            <w:pPr>
              <w:rPr>
                <w:del w:id="1047" w:author="Gabriella Meltzer" w:date="2024-01-02T23:39:00Z"/>
                <w:rFonts w:ascii="Arial" w:hAnsi="Arial" w:cs="Arial"/>
                <w:sz w:val="20"/>
                <w:szCs w:val="20"/>
              </w:rPr>
            </w:pPr>
            <w:del w:id="1048" w:author="Gabriella Meltzer" w:date="2024-01-02T23:39:00Z">
              <w:r w:rsidRPr="007701F7" w:rsidDel="00706857">
                <w:rPr>
                  <w:rFonts w:ascii="Arial" w:hAnsi="Arial" w:cs="Arial"/>
                  <w:sz w:val="20"/>
                  <w:szCs w:val="20"/>
                </w:rPr>
                <w:delText>4.85</w:delText>
              </w:r>
            </w:del>
          </w:p>
        </w:tc>
        <w:tc>
          <w:tcPr>
            <w:tcW w:w="720" w:type="dxa"/>
          </w:tcPr>
          <w:p w14:paraId="4164113A" w14:textId="3EC61607" w:rsidR="00D17A73" w:rsidRPr="007701F7" w:rsidDel="00706857" w:rsidRDefault="00D17A73" w:rsidP="004A585E">
            <w:pPr>
              <w:rPr>
                <w:del w:id="1049" w:author="Gabriella Meltzer" w:date="2024-01-02T23:39:00Z"/>
                <w:rFonts w:ascii="Arial" w:hAnsi="Arial" w:cs="Arial"/>
                <w:sz w:val="20"/>
                <w:szCs w:val="20"/>
              </w:rPr>
            </w:pPr>
            <w:del w:id="1050" w:author="Gabriella Meltzer" w:date="2024-01-02T23:39:00Z">
              <w:r w:rsidRPr="007701F7" w:rsidDel="00706857">
                <w:rPr>
                  <w:rFonts w:ascii="Arial" w:hAnsi="Arial" w:cs="Arial"/>
                  <w:sz w:val="20"/>
                  <w:szCs w:val="20"/>
                </w:rPr>
                <w:delText>6.12</w:delText>
              </w:r>
            </w:del>
          </w:p>
        </w:tc>
        <w:tc>
          <w:tcPr>
            <w:tcW w:w="720" w:type="dxa"/>
          </w:tcPr>
          <w:p w14:paraId="36F5B1D7" w14:textId="6F6AC848" w:rsidR="00D17A73" w:rsidRPr="007701F7" w:rsidDel="00706857" w:rsidRDefault="00D17A73" w:rsidP="004A585E">
            <w:pPr>
              <w:rPr>
                <w:del w:id="1051" w:author="Gabriella Meltzer" w:date="2024-01-02T23:39:00Z"/>
                <w:rFonts w:ascii="Arial" w:hAnsi="Arial" w:cs="Arial"/>
                <w:sz w:val="20"/>
                <w:szCs w:val="20"/>
              </w:rPr>
            </w:pPr>
            <w:del w:id="1052" w:author="Gabriella Meltzer" w:date="2024-01-02T23:39:00Z">
              <w:r w:rsidRPr="007701F7" w:rsidDel="00706857">
                <w:rPr>
                  <w:rFonts w:ascii="Arial" w:hAnsi="Arial" w:cs="Arial"/>
                  <w:sz w:val="20"/>
                  <w:szCs w:val="20"/>
                </w:rPr>
                <w:delText>6.82</w:delText>
              </w:r>
            </w:del>
          </w:p>
        </w:tc>
        <w:tc>
          <w:tcPr>
            <w:tcW w:w="720" w:type="dxa"/>
          </w:tcPr>
          <w:p w14:paraId="0AB461CC" w14:textId="01F533DD" w:rsidR="00D17A73" w:rsidRPr="007701F7" w:rsidDel="00706857" w:rsidRDefault="00D17A73" w:rsidP="004A585E">
            <w:pPr>
              <w:rPr>
                <w:del w:id="1053" w:author="Gabriella Meltzer" w:date="2024-01-02T23:39:00Z"/>
                <w:rFonts w:ascii="Arial" w:hAnsi="Arial" w:cs="Arial"/>
                <w:sz w:val="20"/>
                <w:szCs w:val="20"/>
              </w:rPr>
            </w:pPr>
            <w:del w:id="1054" w:author="Gabriella Meltzer" w:date="2024-01-02T23:39:00Z">
              <w:r w:rsidRPr="007701F7" w:rsidDel="00706857">
                <w:rPr>
                  <w:rFonts w:ascii="Arial" w:hAnsi="Arial" w:cs="Arial"/>
                  <w:sz w:val="20"/>
                  <w:szCs w:val="20"/>
                </w:rPr>
                <w:delText>7.39</w:delText>
              </w:r>
            </w:del>
          </w:p>
        </w:tc>
        <w:tc>
          <w:tcPr>
            <w:tcW w:w="720" w:type="dxa"/>
            <w:tcBorders>
              <w:right w:val="single" w:sz="2" w:space="0" w:color="auto"/>
            </w:tcBorders>
          </w:tcPr>
          <w:p w14:paraId="451876AC" w14:textId="6215A423" w:rsidR="00D17A73" w:rsidRPr="007701F7" w:rsidDel="00706857" w:rsidRDefault="00D17A73" w:rsidP="004A585E">
            <w:pPr>
              <w:rPr>
                <w:del w:id="1055" w:author="Gabriella Meltzer" w:date="2024-01-02T23:39:00Z"/>
                <w:rFonts w:ascii="Arial" w:hAnsi="Arial" w:cs="Arial"/>
                <w:sz w:val="20"/>
                <w:szCs w:val="20"/>
              </w:rPr>
            </w:pPr>
            <w:del w:id="1056" w:author="Gabriella Meltzer" w:date="2024-01-02T23:39:00Z">
              <w:r w:rsidRPr="007701F7" w:rsidDel="00706857">
                <w:rPr>
                  <w:rFonts w:ascii="Arial" w:hAnsi="Arial" w:cs="Arial"/>
                  <w:sz w:val="20"/>
                  <w:szCs w:val="20"/>
                </w:rPr>
                <w:delText>8.24</w:delText>
              </w:r>
            </w:del>
          </w:p>
        </w:tc>
        <w:tc>
          <w:tcPr>
            <w:tcW w:w="720" w:type="dxa"/>
            <w:tcBorders>
              <w:left w:val="single" w:sz="2" w:space="0" w:color="auto"/>
            </w:tcBorders>
          </w:tcPr>
          <w:p w14:paraId="568D7ABA" w14:textId="7C5052FC" w:rsidR="00D17A73" w:rsidRPr="007701F7" w:rsidDel="00706857" w:rsidRDefault="00D17A73" w:rsidP="004A585E">
            <w:pPr>
              <w:rPr>
                <w:del w:id="1057" w:author="Gabriella Meltzer" w:date="2024-01-02T23:39:00Z"/>
                <w:rFonts w:ascii="Arial" w:hAnsi="Arial" w:cs="Arial"/>
                <w:sz w:val="20"/>
                <w:szCs w:val="20"/>
              </w:rPr>
            </w:pPr>
            <w:del w:id="1058" w:author="Gabriella Meltzer" w:date="2024-01-02T23:39:00Z">
              <w:r w:rsidRPr="007701F7" w:rsidDel="00706857">
                <w:rPr>
                  <w:rFonts w:ascii="Arial" w:hAnsi="Arial" w:cs="Arial"/>
                  <w:sz w:val="20"/>
                  <w:szCs w:val="20"/>
                </w:rPr>
                <w:delText>4.78</w:delText>
              </w:r>
            </w:del>
          </w:p>
        </w:tc>
        <w:tc>
          <w:tcPr>
            <w:tcW w:w="720" w:type="dxa"/>
          </w:tcPr>
          <w:p w14:paraId="0CAA0E09" w14:textId="1869700E" w:rsidR="00D17A73" w:rsidRPr="007701F7" w:rsidDel="00706857" w:rsidRDefault="00D17A73" w:rsidP="004A585E">
            <w:pPr>
              <w:rPr>
                <w:del w:id="1059" w:author="Gabriella Meltzer" w:date="2024-01-02T23:39:00Z"/>
                <w:rFonts w:ascii="Arial" w:hAnsi="Arial" w:cs="Arial"/>
                <w:sz w:val="20"/>
                <w:szCs w:val="20"/>
              </w:rPr>
            </w:pPr>
            <w:del w:id="1060" w:author="Gabriella Meltzer" w:date="2024-01-02T23:39:00Z">
              <w:r w:rsidRPr="007701F7" w:rsidDel="00706857">
                <w:rPr>
                  <w:rFonts w:ascii="Arial" w:hAnsi="Arial" w:cs="Arial"/>
                  <w:sz w:val="20"/>
                  <w:szCs w:val="20"/>
                </w:rPr>
                <w:delText>6.00</w:delText>
              </w:r>
            </w:del>
          </w:p>
        </w:tc>
        <w:tc>
          <w:tcPr>
            <w:tcW w:w="720" w:type="dxa"/>
          </w:tcPr>
          <w:p w14:paraId="72E9284A" w14:textId="3673F8C4" w:rsidR="00D17A73" w:rsidRPr="007701F7" w:rsidDel="00706857" w:rsidRDefault="00D17A73" w:rsidP="004A585E">
            <w:pPr>
              <w:rPr>
                <w:del w:id="1061" w:author="Gabriella Meltzer" w:date="2024-01-02T23:39:00Z"/>
                <w:rFonts w:ascii="Arial" w:hAnsi="Arial" w:cs="Arial"/>
                <w:sz w:val="20"/>
                <w:szCs w:val="20"/>
              </w:rPr>
            </w:pPr>
            <w:del w:id="1062" w:author="Gabriella Meltzer" w:date="2024-01-02T23:39:00Z">
              <w:r w:rsidRPr="007701F7" w:rsidDel="00706857">
                <w:rPr>
                  <w:rFonts w:ascii="Arial" w:hAnsi="Arial" w:cs="Arial"/>
                  <w:sz w:val="20"/>
                  <w:szCs w:val="20"/>
                </w:rPr>
                <w:delText>6.76</w:delText>
              </w:r>
            </w:del>
          </w:p>
        </w:tc>
        <w:tc>
          <w:tcPr>
            <w:tcW w:w="720" w:type="dxa"/>
          </w:tcPr>
          <w:p w14:paraId="75BB817C" w14:textId="253D41F4" w:rsidR="00D17A73" w:rsidRPr="007701F7" w:rsidDel="00706857" w:rsidRDefault="00D17A73" w:rsidP="004A585E">
            <w:pPr>
              <w:rPr>
                <w:del w:id="1063" w:author="Gabriella Meltzer" w:date="2024-01-02T23:39:00Z"/>
                <w:rFonts w:ascii="Arial" w:hAnsi="Arial" w:cs="Arial"/>
                <w:sz w:val="20"/>
                <w:szCs w:val="20"/>
              </w:rPr>
            </w:pPr>
            <w:del w:id="1064" w:author="Gabriella Meltzer" w:date="2024-01-02T23:39:00Z">
              <w:r w:rsidRPr="007701F7" w:rsidDel="00706857">
                <w:rPr>
                  <w:rFonts w:ascii="Arial" w:hAnsi="Arial" w:cs="Arial"/>
                  <w:sz w:val="20"/>
                  <w:szCs w:val="20"/>
                </w:rPr>
                <w:delText>7.37</w:delText>
              </w:r>
            </w:del>
          </w:p>
        </w:tc>
        <w:tc>
          <w:tcPr>
            <w:tcW w:w="720" w:type="dxa"/>
            <w:tcBorders>
              <w:right w:val="single" w:sz="2" w:space="0" w:color="auto"/>
            </w:tcBorders>
          </w:tcPr>
          <w:p w14:paraId="356373C0" w14:textId="4559FD13" w:rsidR="00D17A73" w:rsidRPr="007701F7" w:rsidDel="00706857" w:rsidRDefault="00D17A73" w:rsidP="004A585E">
            <w:pPr>
              <w:rPr>
                <w:del w:id="1065" w:author="Gabriella Meltzer" w:date="2024-01-02T23:39:00Z"/>
                <w:rFonts w:ascii="Arial" w:hAnsi="Arial" w:cs="Arial"/>
                <w:sz w:val="20"/>
                <w:szCs w:val="20"/>
              </w:rPr>
            </w:pPr>
            <w:del w:id="1066" w:author="Gabriella Meltzer" w:date="2024-01-02T23:39:00Z">
              <w:r w:rsidRPr="007701F7" w:rsidDel="00706857">
                <w:rPr>
                  <w:rFonts w:ascii="Arial" w:hAnsi="Arial" w:cs="Arial"/>
                  <w:sz w:val="20"/>
                  <w:szCs w:val="20"/>
                </w:rPr>
                <w:delText>8.35</w:delText>
              </w:r>
            </w:del>
          </w:p>
        </w:tc>
      </w:tr>
      <w:tr w:rsidR="00D17A73" w:rsidRPr="007701F7" w:rsidDel="00706857" w14:paraId="3040A510" w14:textId="5528DF76" w:rsidTr="007701F7">
        <w:trPr>
          <w:del w:id="1067" w:author="Gabriella Meltzer" w:date="2024-01-02T23:39:00Z"/>
        </w:trPr>
        <w:tc>
          <w:tcPr>
            <w:tcW w:w="2882" w:type="dxa"/>
            <w:vMerge/>
            <w:tcBorders>
              <w:left w:val="single" w:sz="2" w:space="0" w:color="auto"/>
            </w:tcBorders>
          </w:tcPr>
          <w:p w14:paraId="4785A6CF" w14:textId="69078D39" w:rsidR="00D17A73" w:rsidRPr="007701F7" w:rsidDel="00706857" w:rsidRDefault="00D17A73" w:rsidP="004A585E">
            <w:pPr>
              <w:rPr>
                <w:del w:id="1068" w:author="Gabriella Meltzer" w:date="2024-01-02T23:39:00Z"/>
                <w:rFonts w:ascii="Arial" w:hAnsi="Arial" w:cs="Arial"/>
                <w:sz w:val="20"/>
                <w:szCs w:val="20"/>
              </w:rPr>
            </w:pPr>
          </w:p>
        </w:tc>
        <w:tc>
          <w:tcPr>
            <w:tcW w:w="3870" w:type="dxa"/>
            <w:vMerge/>
            <w:tcBorders>
              <w:left w:val="single" w:sz="2" w:space="0" w:color="auto"/>
            </w:tcBorders>
          </w:tcPr>
          <w:p w14:paraId="6D5D24CB" w14:textId="61C1A590" w:rsidR="00D17A73" w:rsidRPr="007701F7" w:rsidDel="00706857" w:rsidRDefault="00D17A73" w:rsidP="004A585E">
            <w:pPr>
              <w:rPr>
                <w:del w:id="1069" w:author="Gabriella Meltzer" w:date="2024-01-02T23:39:00Z"/>
                <w:rFonts w:ascii="Arial" w:hAnsi="Arial" w:cs="Arial"/>
                <w:sz w:val="20"/>
                <w:szCs w:val="20"/>
              </w:rPr>
            </w:pPr>
          </w:p>
        </w:tc>
        <w:tc>
          <w:tcPr>
            <w:tcW w:w="898" w:type="dxa"/>
          </w:tcPr>
          <w:p w14:paraId="29597888" w14:textId="670BDE18" w:rsidR="00D17A73" w:rsidRPr="007701F7" w:rsidDel="00706857" w:rsidRDefault="00D17A73" w:rsidP="004A585E">
            <w:pPr>
              <w:rPr>
                <w:del w:id="1070" w:author="Gabriella Meltzer" w:date="2024-01-02T23:39:00Z"/>
                <w:rFonts w:ascii="Arial" w:hAnsi="Arial" w:cs="Arial"/>
                <w:sz w:val="20"/>
                <w:szCs w:val="20"/>
              </w:rPr>
            </w:pPr>
            <w:del w:id="1071" w:author="Gabriella Meltzer" w:date="2024-01-02T23:39:00Z">
              <w:r w:rsidRPr="007701F7" w:rsidDel="00706857">
                <w:rPr>
                  <w:rFonts w:ascii="Arial" w:hAnsi="Arial" w:cs="Arial"/>
                  <w:sz w:val="20"/>
                  <w:szCs w:val="20"/>
                </w:rPr>
                <w:delText>8</w:delText>
              </w:r>
            </w:del>
          </w:p>
        </w:tc>
        <w:tc>
          <w:tcPr>
            <w:tcW w:w="720" w:type="dxa"/>
          </w:tcPr>
          <w:p w14:paraId="6871CBC0" w14:textId="3283467A" w:rsidR="00D17A73" w:rsidRPr="007701F7" w:rsidDel="00706857" w:rsidRDefault="00D17A73" w:rsidP="004A585E">
            <w:pPr>
              <w:rPr>
                <w:del w:id="1072" w:author="Gabriella Meltzer" w:date="2024-01-02T23:39:00Z"/>
                <w:rFonts w:ascii="Arial" w:hAnsi="Arial" w:cs="Arial"/>
                <w:sz w:val="20"/>
                <w:szCs w:val="20"/>
              </w:rPr>
            </w:pPr>
            <w:del w:id="1073" w:author="Gabriella Meltzer" w:date="2024-01-02T23:39:00Z">
              <w:r w:rsidRPr="007701F7" w:rsidDel="00706857">
                <w:rPr>
                  <w:rFonts w:ascii="Arial" w:hAnsi="Arial" w:cs="Arial"/>
                  <w:sz w:val="20"/>
                  <w:szCs w:val="20"/>
                </w:rPr>
                <w:delText>5.78</w:delText>
              </w:r>
            </w:del>
          </w:p>
        </w:tc>
        <w:tc>
          <w:tcPr>
            <w:tcW w:w="720" w:type="dxa"/>
          </w:tcPr>
          <w:p w14:paraId="70A2767D" w14:textId="63257B71" w:rsidR="00D17A73" w:rsidRPr="007701F7" w:rsidDel="00706857" w:rsidRDefault="00D17A73" w:rsidP="004A585E">
            <w:pPr>
              <w:rPr>
                <w:del w:id="1074" w:author="Gabriella Meltzer" w:date="2024-01-02T23:39:00Z"/>
                <w:rFonts w:ascii="Arial" w:hAnsi="Arial" w:cs="Arial"/>
                <w:sz w:val="20"/>
                <w:szCs w:val="20"/>
              </w:rPr>
            </w:pPr>
            <w:del w:id="1075" w:author="Gabriella Meltzer" w:date="2024-01-02T23:39:00Z">
              <w:r w:rsidRPr="007701F7" w:rsidDel="00706857">
                <w:rPr>
                  <w:rFonts w:ascii="Arial" w:hAnsi="Arial" w:cs="Arial"/>
                  <w:sz w:val="20"/>
                  <w:szCs w:val="20"/>
                </w:rPr>
                <w:delText>7.11</w:delText>
              </w:r>
            </w:del>
          </w:p>
        </w:tc>
        <w:tc>
          <w:tcPr>
            <w:tcW w:w="720" w:type="dxa"/>
          </w:tcPr>
          <w:p w14:paraId="23A88F46" w14:textId="2E3D05D7" w:rsidR="00D17A73" w:rsidRPr="007701F7" w:rsidDel="00706857" w:rsidRDefault="00D17A73" w:rsidP="004A585E">
            <w:pPr>
              <w:rPr>
                <w:del w:id="1076" w:author="Gabriella Meltzer" w:date="2024-01-02T23:39:00Z"/>
                <w:rFonts w:ascii="Arial" w:hAnsi="Arial" w:cs="Arial"/>
                <w:sz w:val="20"/>
                <w:szCs w:val="20"/>
              </w:rPr>
            </w:pPr>
            <w:del w:id="1077" w:author="Gabriella Meltzer" w:date="2024-01-02T23:39:00Z">
              <w:r w:rsidRPr="007701F7" w:rsidDel="00706857">
                <w:rPr>
                  <w:rFonts w:ascii="Arial" w:hAnsi="Arial" w:cs="Arial"/>
                  <w:sz w:val="20"/>
                  <w:szCs w:val="20"/>
                </w:rPr>
                <w:delText>7.87</w:delText>
              </w:r>
            </w:del>
          </w:p>
        </w:tc>
        <w:tc>
          <w:tcPr>
            <w:tcW w:w="720" w:type="dxa"/>
          </w:tcPr>
          <w:p w14:paraId="148D3FA2" w14:textId="3F2F00EA" w:rsidR="00D17A73" w:rsidRPr="007701F7" w:rsidDel="00706857" w:rsidRDefault="00D17A73" w:rsidP="004A585E">
            <w:pPr>
              <w:rPr>
                <w:del w:id="1078" w:author="Gabriella Meltzer" w:date="2024-01-02T23:39:00Z"/>
                <w:rFonts w:ascii="Arial" w:hAnsi="Arial" w:cs="Arial"/>
                <w:sz w:val="20"/>
                <w:szCs w:val="20"/>
              </w:rPr>
            </w:pPr>
            <w:del w:id="1079" w:author="Gabriella Meltzer" w:date="2024-01-02T23:39:00Z">
              <w:r w:rsidRPr="007701F7" w:rsidDel="00706857">
                <w:rPr>
                  <w:rFonts w:ascii="Arial" w:hAnsi="Arial" w:cs="Arial"/>
                  <w:sz w:val="20"/>
                  <w:szCs w:val="20"/>
                </w:rPr>
                <w:delText>8.49</w:delText>
              </w:r>
            </w:del>
          </w:p>
        </w:tc>
        <w:tc>
          <w:tcPr>
            <w:tcW w:w="720" w:type="dxa"/>
            <w:tcBorders>
              <w:right w:val="single" w:sz="2" w:space="0" w:color="auto"/>
            </w:tcBorders>
          </w:tcPr>
          <w:p w14:paraId="09CEDD1B" w14:textId="696BBF27" w:rsidR="00D17A73" w:rsidRPr="007701F7" w:rsidDel="00706857" w:rsidRDefault="00D17A73" w:rsidP="004A585E">
            <w:pPr>
              <w:rPr>
                <w:del w:id="1080" w:author="Gabriella Meltzer" w:date="2024-01-02T23:39:00Z"/>
                <w:rFonts w:ascii="Arial" w:hAnsi="Arial" w:cs="Arial"/>
                <w:sz w:val="20"/>
                <w:szCs w:val="20"/>
              </w:rPr>
            </w:pPr>
            <w:del w:id="1081" w:author="Gabriella Meltzer" w:date="2024-01-02T23:39:00Z">
              <w:r w:rsidRPr="007701F7" w:rsidDel="00706857">
                <w:rPr>
                  <w:rFonts w:ascii="Arial" w:hAnsi="Arial" w:cs="Arial"/>
                  <w:sz w:val="20"/>
                  <w:szCs w:val="20"/>
                </w:rPr>
                <w:delText>9.43</w:delText>
              </w:r>
            </w:del>
          </w:p>
        </w:tc>
        <w:tc>
          <w:tcPr>
            <w:tcW w:w="720" w:type="dxa"/>
            <w:tcBorders>
              <w:left w:val="single" w:sz="2" w:space="0" w:color="auto"/>
            </w:tcBorders>
          </w:tcPr>
          <w:p w14:paraId="60051193" w14:textId="0F3DC195" w:rsidR="00D17A73" w:rsidRPr="007701F7" w:rsidDel="00706857" w:rsidRDefault="00D17A73" w:rsidP="004A585E">
            <w:pPr>
              <w:rPr>
                <w:del w:id="1082" w:author="Gabriella Meltzer" w:date="2024-01-02T23:39:00Z"/>
                <w:rFonts w:ascii="Arial" w:hAnsi="Arial" w:cs="Arial"/>
                <w:sz w:val="20"/>
                <w:szCs w:val="20"/>
              </w:rPr>
            </w:pPr>
            <w:del w:id="1083" w:author="Gabriella Meltzer" w:date="2024-01-02T23:39:00Z">
              <w:r w:rsidRPr="007701F7" w:rsidDel="00706857">
                <w:rPr>
                  <w:rFonts w:ascii="Arial" w:hAnsi="Arial" w:cs="Arial"/>
                  <w:sz w:val="20"/>
                  <w:szCs w:val="20"/>
                </w:rPr>
                <w:delText>5.56</w:delText>
              </w:r>
            </w:del>
          </w:p>
        </w:tc>
        <w:tc>
          <w:tcPr>
            <w:tcW w:w="720" w:type="dxa"/>
          </w:tcPr>
          <w:p w14:paraId="3D801A28" w14:textId="3B8FF590" w:rsidR="00D17A73" w:rsidRPr="007701F7" w:rsidDel="00706857" w:rsidRDefault="00D17A73" w:rsidP="004A585E">
            <w:pPr>
              <w:rPr>
                <w:del w:id="1084" w:author="Gabriella Meltzer" w:date="2024-01-02T23:39:00Z"/>
                <w:rFonts w:ascii="Arial" w:hAnsi="Arial" w:cs="Arial"/>
                <w:sz w:val="20"/>
                <w:szCs w:val="20"/>
              </w:rPr>
            </w:pPr>
            <w:del w:id="1085" w:author="Gabriella Meltzer" w:date="2024-01-02T23:39:00Z">
              <w:r w:rsidRPr="007701F7" w:rsidDel="00706857">
                <w:rPr>
                  <w:rFonts w:ascii="Arial" w:hAnsi="Arial" w:cs="Arial"/>
                  <w:sz w:val="20"/>
                  <w:szCs w:val="20"/>
                </w:rPr>
                <w:delText>6.95</w:delText>
              </w:r>
            </w:del>
          </w:p>
        </w:tc>
        <w:tc>
          <w:tcPr>
            <w:tcW w:w="720" w:type="dxa"/>
          </w:tcPr>
          <w:p w14:paraId="76783DA1" w14:textId="6866CD22" w:rsidR="00D17A73" w:rsidRPr="007701F7" w:rsidDel="00706857" w:rsidRDefault="00D17A73" w:rsidP="004A585E">
            <w:pPr>
              <w:rPr>
                <w:del w:id="1086" w:author="Gabriella Meltzer" w:date="2024-01-02T23:39:00Z"/>
                <w:rFonts w:ascii="Arial" w:hAnsi="Arial" w:cs="Arial"/>
                <w:sz w:val="20"/>
                <w:szCs w:val="20"/>
              </w:rPr>
            </w:pPr>
            <w:del w:id="1087" w:author="Gabriella Meltzer" w:date="2024-01-02T23:39:00Z">
              <w:r w:rsidRPr="007701F7" w:rsidDel="00706857">
                <w:rPr>
                  <w:rFonts w:ascii="Arial" w:hAnsi="Arial" w:cs="Arial"/>
                  <w:sz w:val="20"/>
                  <w:szCs w:val="20"/>
                </w:rPr>
                <w:delText>7.74</w:delText>
              </w:r>
            </w:del>
          </w:p>
        </w:tc>
        <w:tc>
          <w:tcPr>
            <w:tcW w:w="720" w:type="dxa"/>
          </w:tcPr>
          <w:p w14:paraId="7DE1462A" w14:textId="6E9765D0" w:rsidR="00D17A73" w:rsidRPr="007701F7" w:rsidDel="00706857" w:rsidRDefault="00D17A73" w:rsidP="004A585E">
            <w:pPr>
              <w:rPr>
                <w:del w:id="1088" w:author="Gabriella Meltzer" w:date="2024-01-02T23:39:00Z"/>
                <w:rFonts w:ascii="Arial" w:hAnsi="Arial" w:cs="Arial"/>
                <w:sz w:val="20"/>
                <w:szCs w:val="20"/>
              </w:rPr>
            </w:pPr>
            <w:del w:id="1089" w:author="Gabriella Meltzer" w:date="2024-01-02T23:39:00Z">
              <w:r w:rsidRPr="007701F7" w:rsidDel="00706857">
                <w:rPr>
                  <w:rFonts w:ascii="Arial" w:hAnsi="Arial" w:cs="Arial"/>
                  <w:sz w:val="20"/>
                  <w:szCs w:val="20"/>
                </w:rPr>
                <w:delText>8.48</w:delText>
              </w:r>
            </w:del>
          </w:p>
        </w:tc>
        <w:tc>
          <w:tcPr>
            <w:tcW w:w="720" w:type="dxa"/>
            <w:tcBorders>
              <w:right w:val="single" w:sz="2" w:space="0" w:color="auto"/>
            </w:tcBorders>
          </w:tcPr>
          <w:p w14:paraId="464DC30D" w14:textId="796C91F8" w:rsidR="00D17A73" w:rsidRPr="007701F7" w:rsidDel="00706857" w:rsidRDefault="00D17A73" w:rsidP="004A585E">
            <w:pPr>
              <w:rPr>
                <w:del w:id="1090" w:author="Gabriella Meltzer" w:date="2024-01-02T23:39:00Z"/>
                <w:rFonts w:ascii="Arial" w:hAnsi="Arial" w:cs="Arial"/>
                <w:sz w:val="20"/>
                <w:szCs w:val="20"/>
              </w:rPr>
            </w:pPr>
            <w:del w:id="1091" w:author="Gabriella Meltzer" w:date="2024-01-02T23:39:00Z">
              <w:r w:rsidRPr="007701F7" w:rsidDel="00706857">
                <w:rPr>
                  <w:rFonts w:ascii="Arial" w:hAnsi="Arial" w:cs="Arial"/>
                  <w:sz w:val="20"/>
                  <w:szCs w:val="20"/>
                </w:rPr>
                <w:delText>9.48</w:delText>
              </w:r>
            </w:del>
          </w:p>
        </w:tc>
      </w:tr>
      <w:tr w:rsidR="00D17A73" w:rsidRPr="007701F7" w:rsidDel="00706857" w14:paraId="772861A1" w14:textId="042084F8" w:rsidTr="007701F7">
        <w:trPr>
          <w:del w:id="1092" w:author="Gabriella Meltzer" w:date="2024-01-02T23:39:00Z"/>
        </w:trPr>
        <w:tc>
          <w:tcPr>
            <w:tcW w:w="2882" w:type="dxa"/>
            <w:vMerge/>
            <w:tcBorders>
              <w:left w:val="single" w:sz="2" w:space="0" w:color="auto"/>
            </w:tcBorders>
          </w:tcPr>
          <w:p w14:paraId="3B091A66" w14:textId="1C11A230" w:rsidR="00D17A73" w:rsidRPr="007701F7" w:rsidDel="00706857" w:rsidRDefault="00D17A73" w:rsidP="004A585E">
            <w:pPr>
              <w:rPr>
                <w:del w:id="1093" w:author="Gabriella Meltzer" w:date="2024-01-02T23:39:00Z"/>
                <w:rFonts w:ascii="Arial" w:hAnsi="Arial" w:cs="Arial"/>
                <w:sz w:val="20"/>
                <w:szCs w:val="20"/>
              </w:rPr>
            </w:pPr>
          </w:p>
        </w:tc>
        <w:tc>
          <w:tcPr>
            <w:tcW w:w="3870" w:type="dxa"/>
            <w:vMerge w:val="restart"/>
            <w:tcBorders>
              <w:left w:val="single" w:sz="2" w:space="0" w:color="auto"/>
            </w:tcBorders>
          </w:tcPr>
          <w:p w14:paraId="67468EBF" w14:textId="534EF62F" w:rsidR="00D17A73" w:rsidRPr="007701F7" w:rsidDel="00706857" w:rsidRDefault="00D17A73" w:rsidP="004A585E">
            <w:pPr>
              <w:rPr>
                <w:del w:id="1094" w:author="Gabriella Meltzer" w:date="2024-01-02T23:39:00Z"/>
                <w:rFonts w:ascii="Arial" w:hAnsi="Arial" w:cs="Arial"/>
                <w:sz w:val="20"/>
                <w:szCs w:val="20"/>
              </w:rPr>
            </w:pPr>
            <w:del w:id="1095" w:author="Gabriella Meltzer" w:date="2024-01-02T23:39:00Z">
              <w:r w:rsidRPr="007701F7" w:rsidDel="00706857">
                <w:rPr>
                  <w:rFonts w:ascii="Arial" w:hAnsi="Arial" w:cs="Arial"/>
                  <w:sz w:val="20"/>
                  <w:szCs w:val="20"/>
                </w:rPr>
                <w:delText>Mean Standardized RLA Score</w:delText>
              </w:r>
            </w:del>
          </w:p>
        </w:tc>
        <w:tc>
          <w:tcPr>
            <w:tcW w:w="898" w:type="dxa"/>
          </w:tcPr>
          <w:p w14:paraId="18DF3178" w14:textId="277C730A" w:rsidR="00D17A73" w:rsidRPr="007701F7" w:rsidDel="00706857" w:rsidRDefault="00D17A73" w:rsidP="004A585E">
            <w:pPr>
              <w:rPr>
                <w:del w:id="1096" w:author="Gabriella Meltzer" w:date="2024-01-02T23:39:00Z"/>
                <w:rFonts w:ascii="Arial" w:hAnsi="Arial" w:cs="Arial"/>
                <w:sz w:val="20"/>
                <w:szCs w:val="20"/>
              </w:rPr>
            </w:pPr>
            <w:del w:id="1097" w:author="Gabriella Meltzer" w:date="2024-01-02T23:39:00Z">
              <w:r w:rsidRPr="007701F7" w:rsidDel="00706857">
                <w:rPr>
                  <w:rFonts w:ascii="Arial" w:hAnsi="Arial" w:cs="Arial"/>
                  <w:sz w:val="20"/>
                  <w:szCs w:val="20"/>
                </w:rPr>
                <w:delText>3</w:delText>
              </w:r>
            </w:del>
          </w:p>
        </w:tc>
        <w:tc>
          <w:tcPr>
            <w:tcW w:w="720" w:type="dxa"/>
          </w:tcPr>
          <w:p w14:paraId="45799AA4" w14:textId="3BB33B76" w:rsidR="00D17A73" w:rsidRPr="007701F7" w:rsidDel="00706857" w:rsidRDefault="00D17A73" w:rsidP="004A585E">
            <w:pPr>
              <w:rPr>
                <w:del w:id="1098" w:author="Gabriella Meltzer" w:date="2024-01-02T23:39:00Z"/>
                <w:rFonts w:ascii="Arial" w:hAnsi="Arial" w:cs="Arial"/>
                <w:sz w:val="20"/>
                <w:szCs w:val="20"/>
              </w:rPr>
            </w:pPr>
            <w:del w:id="1099" w:author="Gabriella Meltzer" w:date="2024-01-02T23:39:00Z">
              <w:r w:rsidRPr="007701F7" w:rsidDel="00706857">
                <w:rPr>
                  <w:rFonts w:ascii="Arial" w:hAnsi="Arial" w:cs="Arial"/>
                  <w:sz w:val="20"/>
                  <w:szCs w:val="20"/>
                </w:rPr>
                <w:delText>1.35</w:delText>
              </w:r>
            </w:del>
          </w:p>
        </w:tc>
        <w:tc>
          <w:tcPr>
            <w:tcW w:w="720" w:type="dxa"/>
          </w:tcPr>
          <w:p w14:paraId="652E5B72" w14:textId="352AA741" w:rsidR="00D17A73" w:rsidRPr="007701F7" w:rsidDel="00706857" w:rsidRDefault="00D17A73" w:rsidP="004A585E">
            <w:pPr>
              <w:rPr>
                <w:del w:id="1100" w:author="Gabriella Meltzer" w:date="2024-01-02T23:39:00Z"/>
                <w:rFonts w:ascii="Arial" w:hAnsi="Arial" w:cs="Arial"/>
                <w:sz w:val="20"/>
                <w:szCs w:val="20"/>
              </w:rPr>
            </w:pPr>
            <w:del w:id="1101" w:author="Gabriella Meltzer" w:date="2024-01-02T23:39:00Z">
              <w:r w:rsidRPr="007701F7" w:rsidDel="00706857">
                <w:rPr>
                  <w:rFonts w:ascii="Arial" w:hAnsi="Arial" w:cs="Arial"/>
                  <w:sz w:val="20"/>
                  <w:szCs w:val="20"/>
                </w:rPr>
                <w:delText>2.36</w:delText>
              </w:r>
            </w:del>
          </w:p>
        </w:tc>
        <w:tc>
          <w:tcPr>
            <w:tcW w:w="720" w:type="dxa"/>
          </w:tcPr>
          <w:p w14:paraId="3E770466" w14:textId="1FBF0240" w:rsidR="00D17A73" w:rsidRPr="007701F7" w:rsidDel="00706857" w:rsidRDefault="00D17A73" w:rsidP="004A585E">
            <w:pPr>
              <w:rPr>
                <w:del w:id="1102" w:author="Gabriella Meltzer" w:date="2024-01-02T23:39:00Z"/>
                <w:rFonts w:ascii="Arial" w:hAnsi="Arial" w:cs="Arial"/>
                <w:sz w:val="20"/>
                <w:szCs w:val="20"/>
              </w:rPr>
            </w:pPr>
            <w:del w:id="1103" w:author="Gabriella Meltzer" w:date="2024-01-02T23:39:00Z">
              <w:r w:rsidRPr="007701F7" w:rsidDel="00706857">
                <w:rPr>
                  <w:rFonts w:ascii="Arial" w:hAnsi="Arial" w:cs="Arial"/>
                  <w:sz w:val="20"/>
                  <w:szCs w:val="20"/>
                </w:rPr>
                <w:delText>2.96</w:delText>
              </w:r>
            </w:del>
          </w:p>
        </w:tc>
        <w:tc>
          <w:tcPr>
            <w:tcW w:w="720" w:type="dxa"/>
          </w:tcPr>
          <w:p w14:paraId="76F08AAD" w14:textId="3076A7D4" w:rsidR="00D17A73" w:rsidRPr="007701F7" w:rsidDel="00706857" w:rsidRDefault="00D17A73" w:rsidP="004A585E">
            <w:pPr>
              <w:rPr>
                <w:del w:id="1104" w:author="Gabriella Meltzer" w:date="2024-01-02T23:39:00Z"/>
                <w:rFonts w:ascii="Arial" w:hAnsi="Arial" w:cs="Arial"/>
                <w:sz w:val="20"/>
                <w:szCs w:val="20"/>
              </w:rPr>
            </w:pPr>
            <w:del w:id="1105" w:author="Gabriella Meltzer" w:date="2024-01-02T23:39:00Z">
              <w:r w:rsidRPr="007701F7" w:rsidDel="00706857">
                <w:rPr>
                  <w:rFonts w:ascii="Arial" w:hAnsi="Arial" w:cs="Arial"/>
                  <w:sz w:val="20"/>
                  <w:szCs w:val="20"/>
                </w:rPr>
                <w:delText>3.47</w:delText>
              </w:r>
            </w:del>
          </w:p>
        </w:tc>
        <w:tc>
          <w:tcPr>
            <w:tcW w:w="720" w:type="dxa"/>
            <w:tcBorders>
              <w:right w:val="single" w:sz="2" w:space="0" w:color="auto"/>
            </w:tcBorders>
          </w:tcPr>
          <w:p w14:paraId="050515F3" w14:textId="5A1A1EEB" w:rsidR="00D17A73" w:rsidRPr="007701F7" w:rsidDel="00706857" w:rsidRDefault="00D17A73" w:rsidP="004A585E">
            <w:pPr>
              <w:rPr>
                <w:del w:id="1106" w:author="Gabriella Meltzer" w:date="2024-01-02T23:39:00Z"/>
                <w:rFonts w:ascii="Arial" w:hAnsi="Arial" w:cs="Arial"/>
                <w:sz w:val="20"/>
                <w:szCs w:val="20"/>
              </w:rPr>
            </w:pPr>
            <w:del w:id="1107" w:author="Gabriella Meltzer" w:date="2024-01-02T23:39:00Z">
              <w:r w:rsidRPr="007701F7" w:rsidDel="00706857">
                <w:rPr>
                  <w:rFonts w:ascii="Arial" w:hAnsi="Arial" w:cs="Arial"/>
                  <w:sz w:val="20"/>
                  <w:szCs w:val="20"/>
                </w:rPr>
                <w:delText>4.29</w:delText>
              </w:r>
            </w:del>
          </w:p>
        </w:tc>
        <w:tc>
          <w:tcPr>
            <w:tcW w:w="720" w:type="dxa"/>
            <w:tcBorders>
              <w:left w:val="single" w:sz="2" w:space="0" w:color="auto"/>
            </w:tcBorders>
          </w:tcPr>
          <w:p w14:paraId="2F27AB93" w14:textId="082E537B" w:rsidR="00D17A73" w:rsidRPr="007701F7" w:rsidDel="00706857" w:rsidRDefault="00D17A73" w:rsidP="004A585E">
            <w:pPr>
              <w:rPr>
                <w:del w:id="1108" w:author="Gabriella Meltzer" w:date="2024-01-02T23:39:00Z"/>
                <w:rFonts w:ascii="Arial" w:hAnsi="Arial" w:cs="Arial"/>
                <w:sz w:val="20"/>
                <w:szCs w:val="20"/>
              </w:rPr>
            </w:pPr>
            <w:del w:id="1109" w:author="Gabriella Meltzer" w:date="2024-01-02T23:39:00Z">
              <w:r w:rsidRPr="007701F7" w:rsidDel="00706857">
                <w:rPr>
                  <w:rFonts w:ascii="Arial" w:hAnsi="Arial" w:cs="Arial"/>
                  <w:sz w:val="20"/>
                  <w:szCs w:val="20"/>
                </w:rPr>
                <w:delText>1.28</w:delText>
              </w:r>
            </w:del>
          </w:p>
        </w:tc>
        <w:tc>
          <w:tcPr>
            <w:tcW w:w="720" w:type="dxa"/>
          </w:tcPr>
          <w:p w14:paraId="1FEDE4E5" w14:textId="2136FA04" w:rsidR="00D17A73" w:rsidRPr="007701F7" w:rsidDel="00706857" w:rsidRDefault="00D17A73" w:rsidP="004A585E">
            <w:pPr>
              <w:rPr>
                <w:del w:id="1110" w:author="Gabriella Meltzer" w:date="2024-01-02T23:39:00Z"/>
                <w:rFonts w:ascii="Arial" w:hAnsi="Arial" w:cs="Arial"/>
                <w:sz w:val="20"/>
                <w:szCs w:val="20"/>
              </w:rPr>
            </w:pPr>
            <w:del w:id="1111" w:author="Gabriella Meltzer" w:date="2024-01-02T23:39:00Z">
              <w:r w:rsidRPr="007701F7" w:rsidDel="00706857">
                <w:rPr>
                  <w:rFonts w:ascii="Arial" w:hAnsi="Arial" w:cs="Arial"/>
                  <w:sz w:val="20"/>
                  <w:szCs w:val="20"/>
                </w:rPr>
                <w:delText>2.41</w:delText>
              </w:r>
            </w:del>
          </w:p>
        </w:tc>
        <w:tc>
          <w:tcPr>
            <w:tcW w:w="720" w:type="dxa"/>
          </w:tcPr>
          <w:p w14:paraId="0472EB67" w14:textId="1D143394" w:rsidR="00D17A73" w:rsidRPr="007701F7" w:rsidDel="00706857" w:rsidRDefault="00D17A73" w:rsidP="004A585E">
            <w:pPr>
              <w:rPr>
                <w:del w:id="1112" w:author="Gabriella Meltzer" w:date="2024-01-02T23:39:00Z"/>
                <w:rFonts w:ascii="Arial" w:hAnsi="Arial" w:cs="Arial"/>
                <w:sz w:val="20"/>
                <w:szCs w:val="20"/>
              </w:rPr>
            </w:pPr>
            <w:del w:id="1113" w:author="Gabriella Meltzer" w:date="2024-01-02T23:39:00Z">
              <w:r w:rsidRPr="007701F7" w:rsidDel="00706857">
                <w:rPr>
                  <w:rFonts w:ascii="Arial" w:hAnsi="Arial" w:cs="Arial"/>
                  <w:sz w:val="20"/>
                  <w:szCs w:val="20"/>
                </w:rPr>
                <w:delText>3.04</w:delText>
              </w:r>
            </w:del>
          </w:p>
        </w:tc>
        <w:tc>
          <w:tcPr>
            <w:tcW w:w="720" w:type="dxa"/>
          </w:tcPr>
          <w:p w14:paraId="47BD8976" w14:textId="717C8F3E" w:rsidR="00D17A73" w:rsidRPr="007701F7" w:rsidDel="00706857" w:rsidRDefault="00D17A73" w:rsidP="004A585E">
            <w:pPr>
              <w:rPr>
                <w:del w:id="1114" w:author="Gabriella Meltzer" w:date="2024-01-02T23:39:00Z"/>
                <w:rFonts w:ascii="Arial" w:hAnsi="Arial" w:cs="Arial"/>
                <w:sz w:val="20"/>
                <w:szCs w:val="20"/>
              </w:rPr>
            </w:pPr>
            <w:del w:id="1115" w:author="Gabriella Meltzer" w:date="2024-01-02T23:39:00Z">
              <w:r w:rsidRPr="007701F7" w:rsidDel="00706857">
                <w:rPr>
                  <w:rFonts w:ascii="Arial" w:hAnsi="Arial" w:cs="Arial"/>
                  <w:sz w:val="20"/>
                  <w:szCs w:val="20"/>
                </w:rPr>
                <w:delText>3.58</w:delText>
              </w:r>
            </w:del>
          </w:p>
        </w:tc>
        <w:tc>
          <w:tcPr>
            <w:tcW w:w="720" w:type="dxa"/>
            <w:tcBorders>
              <w:right w:val="single" w:sz="2" w:space="0" w:color="auto"/>
            </w:tcBorders>
          </w:tcPr>
          <w:p w14:paraId="4D4F52CD" w14:textId="003B75BD" w:rsidR="00D17A73" w:rsidRPr="007701F7" w:rsidDel="00706857" w:rsidRDefault="00D17A73" w:rsidP="004A585E">
            <w:pPr>
              <w:rPr>
                <w:del w:id="1116" w:author="Gabriella Meltzer" w:date="2024-01-02T23:39:00Z"/>
                <w:rFonts w:ascii="Arial" w:hAnsi="Arial" w:cs="Arial"/>
                <w:sz w:val="20"/>
                <w:szCs w:val="20"/>
              </w:rPr>
            </w:pPr>
            <w:del w:id="1117" w:author="Gabriella Meltzer" w:date="2024-01-02T23:39:00Z">
              <w:r w:rsidRPr="007701F7" w:rsidDel="00706857">
                <w:rPr>
                  <w:rFonts w:ascii="Arial" w:hAnsi="Arial" w:cs="Arial"/>
                  <w:sz w:val="20"/>
                  <w:szCs w:val="20"/>
                </w:rPr>
                <w:delText>4.37</w:delText>
              </w:r>
            </w:del>
          </w:p>
        </w:tc>
      </w:tr>
      <w:tr w:rsidR="00D17A73" w:rsidRPr="007701F7" w:rsidDel="00706857" w14:paraId="6A877F5C" w14:textId="247D48EF" w:rsidTr="007701F7">
        <w:trPr>
          <w:del w:id="1118" w:author="Gabriella Meltzer" w:date="2024-01-02T23:39:00Z"/>
        </w:trPr>
        <w:tc>
          <w:tcPr>
            <w:tcW w:w="2882" w:type="dxa"/>
            <w:vMerge/>
            <w:tcBorders>
              <w:left w:val="single" w:sz="2" w:space="0" w:color="auto"/>
            </w:tcBorders>
          </w:tcPr>
          <w:p w14:paraId="6336518D" w14:textId="6E99BF23" w:rsidR="00D17A73" w:rsidRPr="007701F7" w:rsidDel="00706857" w:rsidRDefault="00D17A73" w:rsidP="004A585E">
            <w:pPr>
              <w:rPr>
                <w:del w:id="1119" w:author="Gabriella Meltzer" w:date="2024-01-02T23:39:00Z"/>
                <w:rFonts w:ascii="Arial" w:hAnsi="Arial" w:cs="Arial"/>
                <w:sz w:val="20"/>
                <w:szCs w:val="20"/>
              </w:rPr>
            </w:pPr>
          </w:p>
        </w:tc>
        <w:tc>
          <w:tcPr>
            <w:tcW w:w="3870" w:type="dxa"/>
            <w:vMerge/>
            <w:tcBorders>
              <w:left w:val="single" w:sz="2" w:space="0" w:color="auto"/>
            </w:tcBorders>
          </w:tcPr>
          <w:p w14:paraId="35E37600" w14:textId="1B468DE6" w:rsidR="00D17A73" w:rsidRPr="007701F7" w:rsidDel="00706857" w:rsidRDefault="00D17A73" w:rsidP="004A585E">
            <w:pPr>
              <w:rPr>
                <w:del w:id="1120" w:author="Gabriella Meltzer" w:date="2024-01-02T23:39:00Z"/>
                <w:rFonts w:ascii="Arial" w:hAnsi="Arial" w:cs="Arial"/>
                <w:sz w:val="20"/>
                <w:szCs w:val="20"/>
              </w:rPr>
            </w:pPr>
          </w:p>
        </w:tc>
        <w:tc>
          <w:tcPr>
            <w:tcW w:w="898" w:type="dxa"/>
          </w:tcPr>
          <w:p w14:paraId="7232A76D" w14:textId="330FAA8A" w:rsidR="00D17A73" w:rsidRPr="007701F7" w:rsidDel="00706857" w:rsidRDefault="00D17A73" w:rsidP="004A585E">
            <w:pPr>
              <w:rPr>
                <w:del w:id="1121" w:author="Gabriella Meltzer" w:date="2024-01-02T23:39:00Z"/>
                <w:rFonts w:ascii="Arial" w:hAnsi="Arial" w:cs="Arial"/>
                <w:sz w:val="20"/>
                <w:szCs w:val="20"/>
              </w:rPr>
            </w:pPr>
            <w:del w:id="1122" w:author="Gabriella Meltzer" w:date="2024-01-02T23:39:00Z">
              <w:r w:rsidRPr="007701F7" w:rsidDel="00706857">
                <w:rPr>
                  <w:rFonts w:ascii="Arial" w:hAnsi="Arial" w:cs="Arial"/>
                  <w:sz w:val="20"/>
                  <w:szCs w:val="20"/>
                </w:rPr>
                <w:delText>4</w:delText>
              </w:r>
            </w:del>
          </w:p>
        </w:tc>
        <w:tc>
          <w:tcPr>
            <w:tcW w:w="720" w:type="dxa"/>
          </w:tcPr>
          <w:p w14:paraId="1C4E011A" w14:textId="6CC8B7AE" w:rsidR="00D17A73" w:rsidRPr="007701F7" w:rsidDel="00706857" w:rsidRDefault="00D17A73" w:rsidP="004A585E">
            <w:pPr>
              <w:rPr>
                <w:del w:id="1123" w:author="Gabriella Meltzer" w:date="2024-01-02T23:39:00Z"/>
                <w:rFonts w:ascii="Arial" w:hAnsi="Arial" w:cs="Arial"/>
                <w:sz w:val="20"/>
                <w:szCs w:val="20"/>
              </w:rPr>
            </w:pPr>
            <w:del w:id="1124" w:author="Gabriella Meltzer" w:date="2024-01-02T23:39:00Z">
              <w:r w:rsidRPr="007701F7" w:rsidDel="00706857">
                <w:rPr>
                  <w:rFonts w:ascii="Arial" w:hAnsi="Arial" w:cs="Arial"/>
                  <w:sz w:val="20"/>
                  <w:szCs w:val="20"/>
                </w:rPr>
                <w:delText>2.22</w:delText>
              </w:r>
            </w:del>
          </w:p>
        </w:tc>
        <w:tc>
          <w:tcPr>
            <w:tcW w:w="720" w:type="dxa"/>
          </w:tcPr>
          <w:p w14:paraId="778D09B3" w14:textId="6557DB53" w:rsidR="00D17A73" w:rsidRPr="007701F7" w:rsidDel="00706857" w:rsidRDefault="00D17A73" w:rsidP="004A585E">
            <w:pPr>
              <w:rPr>
                <w:del w:id="1125" w:author="Gabriella Meltzer" w:date="2024-01-02T23:39:00Z"/>
                <w:rFonts w:ascii="Arial" w:hAnsi="Arial" w:cs="Arial"/>
                <w:sz w:val="20"/>
                <w:szCs w:val="20"/>
              </w:rPr>
            </w:pPr>
            <w:del w:id="1126" w:author="Gabriella Meltzer" w:date="2024-01-02T23:39:00Z">
              <w:r w:rsidRPr="007701F7" w:rsidDel="00706857">
                <w:rPr>
                  <w:rFonts w:ascii="Arial" w:hAnsi="Arial" w:cs="Arial"/>
                  <w:sz w:val="20"/>
                  <w:szCs w:val="20"/>
                </w:rPr>
                <w:delText>3.30</w:delText>
              </w:r>
            </w:del>
          </w:p>
        </w:tc>
        <w:tc>
          <w:tcPr>
            <w:tcW w:w="720" w:type="dxa"/>
          </w:tcPr>
          <w:p w14:paraId="78BA0E43" w14:textId="09E7C2AC" w:rsidR="00D17A73" w:rsidRPr="007701F7" w:rsidDel="00706857" w:rsidRDefault="00D17A73" w:rsidP="004A585E">
            <w:pPr>
              <w:rPr>
                <w:del w:id="1127" w:author="Gabriella Meltzer" w:date="2024-01-02T23:39:00Z"/>
                <w:rFonts w:ascii="Arial" w:hAnsi="Arial" w:cs="Arial"/>
                <w:sz w:val="20"/>
                <w:szCs w:val="20"/>
              </w:rPr>
            </w:pPr>
            <w:del w:id="1128" w:author="Gabriella Meltzer" w:date="2024-01-02T23:39:00Z">
              <w:r w:rsidRPr="007701F7" w:rsidDel="00706857">
                <w:rPr>
                  <w:rFonts w:ascii="Arial" w:hAnsi="Arial" w:cs="Arial"/>
                  <w:sz w:val="20"/>
                  <w:szCs w:val="20"/>
                </w:rPr>
                <w:delText>3.87</w:delText>
              </w:r>
            </w:del>
          </w:p>
        </w:tc>
        <w:tc>
          <w:tcPr>
            <w:tcW w:w="720" w:type="dxa"/>
          </w:tcPr>
          <w:p w14:paraId="14C21275" w14:textId="4B590CCD" w:rsidR="00D17A73" w:rsidRPr="007701F7" w:rsidDel="00706857" w:rsidRDefault="00D17A73" w:rsidP="004A585E">
            <w:pPr>
              <w:rPr>
                <w:del w:id="1129" w:author="Gabriella Meltzer" w:date="2024-01-02T23:39:00Z"/>
                <w:rFonts w:ascii="Arial" w:hAnsi="Arial" w:cs="Arial"/>
                <w:sz w:val="20"/>
                <w:szCs w:val="20"/>
              </w:rPr>
            </w:pPr>
            <w:del w:id="1130" w:author="Gabriella Meltzer" w:date="2024-01-02T23:39:00Z">
              <w:r w:rsidRPr="007701F7" w:rsidDel="00706857">
                <w:rPr>
                  <w:rFonts w:ascii="Arial" w:hAnsi="Arial" w:cs="Arial"/>
                  <w:sz w:val="20"/>
                  <w:szCs w:val="20"/>
                </w:rPr>
                <w:delText>4.35</w:delText>
              </w:r>
            </w:del>
          </w:p>
        </w:tc>
        <w:tc>
          <w:tcPr>
            <w:tcW w:w="720" w:type="dxa"/>
            <w:tcBorders>
              <w:right w:val="single" w:sz="2" w:space="0" w:color="auto"/>
            </w:tcBorders>
          </w:tcPr>
          <w:p w14:paraId="744ADE8E" w14:textId="4BC40BB8" w:rsidR="00D17A73" w:rsidRPr="007701F7" w:rsidDel="00706857" w:rsidRDefault="00D17A73" w:rsidP="004A585E">
            <w:pPr>
              <w:rPr>
                <w:del w:id="1131" w:author="Gabriella Meltzer" w:date="2024-01-02T23:39:00Z"/>
                <w:rFonts w:ascii="Arial" w:hAnsi="Arial" w:cs="Arial"/>
                <w:sz w:val="20"/>
                <w:szCs w:val="20"/>
              </w:rPr>
            </w:pPr>
            <w:del w:id="1132" w:author="Gabriella Meltzer" w:date="2024-01-02T23:39:00Z">
              <w:r w:rsidRPr="007701F7" w:rsidDel="00706857">
                <w:rPr>
                  <w:rFonts w:ascii="Arial" w:hAnsi="Arial" w:cs="Arial"/>
                  <w:sz w:val="20"/>
                  <w:szCs w:val="20"/>
                </w:rPr>
                <w:delText>5.14</w:delText>
              </w:r>
            </w:del>
          </w:p>
        </w:tc>
        <w:tc>
          <w:tcPr>
            <w:tcW w:w="720" w:type="dxa"/>
            <w:tcBorders>
              <w:left w:val="single" w:sz="2" w:space="0" w:color="auto"/>
            </w:tcBorders>
          </w:tcPr>
          <w:p w14:paraId="7748D56F" w14:textId="65B37836" w:rsidR="00D17A73" w:rsidRPr="007701F7" w:rsidDel="00706857" w:rsidRDefault="00D17A73" w:rsidP="004A585E">
            <w:pPr>
              <w:rPr>
                <w:del w:id="1133" w:author="Gabriella Meltzer" w:date="2024-01-02T23:39:00Z"/>
                <w:rFonts w:ascii="Arial" w:hAnsi="Arial" w:cs="Arial"/>
                <w:sz w:val="20"/>
                <w:szCs w:val="20"/>
              </w:rPr>
            </w:pPr>
            <w:del w:id="1134" w:author="Gabriella Meltzer" w:date="2024-01-02T23:39:00Z">
              <w:r w:rsidRPr="007701F7" w:rsidDel="00706857">
                <w:rPr>
                  <w:rFonts w:ascii="Arial" w:hAnsi="Arial" w:cs="Arial"/>
                  <w:sz w:val="20"/>
                  <w:szCs w:val="20"/>
                </w:rPr>
                <w:delText>2.26</w:delText>
              </w:r>
            </w:del>
          </w:p>
        </w:tc>
        <w:tc>
          <w:tcPr>
            <w:tcW w:w="720" w:type="dxa"/>
          </w:tcPr>
          <w:p w14:paraId="4030FA3C" w14:textId="7265381E" w:rsidR="00D17A73" w:rsidRPr="007701F7" w:rsidDel="00706857" w:rsidRDefault="00D17A73" w:rsidP="004A585E">
            <w:pPr>
              <w:rPr>
                <w:del w:id="1135" w:author="Gabriella Meltzer" w:date="2024-01-02T23:39:00Z"/>
                <w:rFonts w:ascii="Arial" w:hAnsi="Arial" w:cs="Arial"/>
                <w:sz w:val="20"/>
                <w:szCs w:val="20"/>
              </w:rPr>
            </w:pPr>
            <w:del w:id="1136" w:author="Gabriella Meltzer" w:date="2024-01-02T23:39:00Z">
              <w:r w:rsidRPr="007701F7" w:rsidDel="00706857">
                <w:rPr>
                  <w:rFonts w:ascii="Arial" w:hAnsi="Arial" w:cs="Arial"/>
                  <w:sz w:val="20"/>
                  <w:szCs w:val="20"/>
                </w:rPr>
                <w:delText>3.38</w:delText>
              </w:r>
            </w:del>
          </w:p>
        </w:tc>
        <w:tc>
          <w:tcPr>
            <w:tcW w:w="720" w:type="dxa"/>
          </w:tcPr>
          <w:p w14:paraId="31FCB3D4" w14:textId="5A7BF032" w:rsidR="00D17A73" w:rsidRPr="007701F7" w:rsidDel="00706857" w:rsidRDefault="00D17A73" w:rsidP="004A585E">
            <w:pPr>
              <w:rPr>
                <w:del w:id="1137" w:author="Gabriella Meltzer" w:date="2024-01-02T23:39:00Z"/>
                <w:rFonts w:ascii="Arial" w:hAnsi="Arial" w:cs="Arial"/>
                <w:sz w:val="20"/>
                <w:szCs w:val="20"/>
              </w:rPr>
            </w:pPr>
            <w:del w:id="1138" w:author="Gabriella Meltzer" w:date="2024-01-02T23:39:00Z">
              <w:r w:rsidRPr="007701F7" w:rsidDel="00706857">
                <w:rPr>
                  <w:rFonts w:ascii="Arial" w:hAnsi="Arial" w:cs="Arial"/>
                  <w:sz w:val="20"/>
                  <w:szCs w:val="20"/>
                </w:rPr>
                <w:delText>3.95</w:delText>
              </w:r>
            </w:del>
          </w:p>
        </w:tc>
        <w:tc>
          <w:tcPr>
            <w:tcW w:w="720" w:type="dxa"/>
          </w:tcPr>
          <w:p w14:paraId="468B924C" w14:textId="128779F6" w:rsidR="00D17A73" w:rsidRPr="007701F7" w:rsidDel="00706857" w:rsidRDefault="00D17A73" w:rsidP="004A585E">
            <w:pPr>
              <w:rPr>
                <w:del w:id="1139" w:author="Gabriella Meltzer" w:date="2024-01-02T23:39:00Z"/>
                <w:rFonts w:ascii="Arial" w:hAnsi="Arial" w:cs="Arial"/>
                <w:sz w:val="20"/>
                <w:szCs w:val="20"/>
              </w:rPr>
            </w:pPr>
            <w:del w:id="1140" w:author="Gabriella Meltzer" w:date="2024-01-02T23:39:00Z">
              <w:r w:rsidRPr="007701F7" w:rsidDel="00706857">
                <w:rPr>
                  <w:rFonts w:ascii="Arial" w:hAnsi="Arial" w:cs="Arial"/>
                  <w:sz w:val="20"/>
                  <w:szCs w:val="20"/>
                </w:rPr>
                <w:delText>4.50</w:delText>
              </w:r>
            </w:del>
          </w:p>
        </w:tc>
        <w:tc>
          <w:tcPr>
            <w:tcW w:w="720" w:type="dxa"/>
            <w:tcBorders>
              <w:right w:val="single" w:sz="2" w:space="0" w:color="auto"/>
            </w:tcBorders>
          </w:tcPr>
          <w:p w14:paraId="737855FB" w14:textId="2EE86527" w:rsidR="00D17A73" w:rsidRPr="007701F7" w:rsidDel="00706857" w:rsidRDefault="00D17A73" w:rsidP="004A585E">
            <w:pPr>
              <w:rPr>
                <w:del w:id="1141" w:author="Gabriella Meltzer" w:date="2024-01-02T23:39:00Z"/>
                <w:rFonts w:ascii="Arial" w:hAnsi="Arial" w:cs="Arial"/>
                <w:sz w:val="20"/>
                <w:szCs w:val="20"/>
              </w:rPr>
            </w:pPr>
            <w:del w:id="1142" w:author="Gabriella Meltzer" w:date="2024-01-02T23:39:00Z">
              <w:r w:rsidRPr="007701F7" w:rsidDel="00706857">
                <w:rPr>
                  <w:rFonts w:ascii="Arial" w:hAnsi="Arial" w:cs="Arial"/>
                  <w:sz w:val="20"/>
                  <w:szCs w:val="20"/>
                </w:rPr>
                <w:delText>5.21</w:delText>
              </w:r>
            </w:del>
          </w:p>
        </w:tc>
      </w:tr>
      <w:tr w:rsidR="00D17A73" w:rsidRPr="007701F7" w:rsidDel="00706857" w14:paraId="3BA935ED" w14:textId="3284D3E9" w:rsidTr="007701F7">
        <w:trPr>
          <w:del w:id="1143" w:author="Gabriella Meltzer" w:date="2024-01-02T23:39:00Z"/>
        </w:trPr>
        <w:tc>
          <w:tcPr>
            <w:tcW w:w="2882" w:type="dxa"/>
            <w:vMerge/>
            <w:tcBorders>
              <w:left w:val="single" w:sz="2" w:space="0" w:color="auto"/>
            </w:tcBorders>
          </w:tcPr>
          <w:p w14:paraId="6B2DCBF4" w14:textId="7563C267" w:rsidR="00D17A73" w:rsidRPr="007701F7" w:rsidDel="00706857" w:rsidRDefault="00D17A73" w:rsidP="004A585E">
            <w:pPr>
              <w:rPr>
                <w:del w:id="1144" w:author="Gabriella Meltzer" w:date="2024-01-02T23:39:00Z"/>
                <w:rFonts w:ascii="Arial" w:hAnsi="Arial" w:cs="Arial"/>
                <w:sz w:val="20"/>
                <w:szCs w:val="20"/>
              </w:rPr>
            </w:pPr>
          </w:p>
        </w:tc>
        <w:tc>
          <w:tcPr>
            <w:tcW w:w="3870" w:type="dxa"/>
            <w:vMerge/>
            <w:tcBorders>
              <w:left w:val="single" w:sz="2" w:space="0" w:color="auto"/>
            </w:tcBorders>
          </w:tcPr>
          <w:p w14:paraId="56F6402F" w14:textId="0F25D17F" w:rsidR="00D17A73" w:rsidRPr="007701F7" w:rsidDel="00706857" w:rsidRDefault="00D17A73" w:rsidP="004A585E">
            <w:pPr>
              <w:rPr>
                <w:del w:id="1145" w:author="Gabriella Meltzer" w:date="2024-01-02T23:39:00Z"/>
                <w:rFonts w:ascii="Arial" w:hAnsi="Arial" w:cs="Arial"/>
                <w:sz w:val="20"/>
                <w:szCs w:val="20"/>
              </w:rPr>
            </w:pPr>
          </w:p>
        </w:tc>
        <w:tc>
          <w:tcPr>
            <w:tcW w:w="898" w:type="dxa"/>
          </w:tcPr>
          <w:p w14:paraId="40091E52" w14:textId="6C260CCA" w:rsidR="00D17A73" w:rsidRPr="007701F7" w:rsidDel="00706857" w:rsidRDefault="00D17A73" w:rsidP="004A585E">
            <w:pPr>
              <w:rPr>
                <w:del w:id="1146" w:author="Gabriella Meltzer" w:date="2024-01-02T23:39:00Z"/>
                <w:rFonts w:ascii="Arial" w:hAnsi="Arial" w:cs="Arial"/>
                <w:sz w:val="20"/>
                <w:szCs w:val="20"/>
              </w:rPr>
            </w:pPr>
            <w:del w:id="1147" w:author="Gabriella Meltzer" w:date="2024-01-02T23:39:00Z">
              <w:r w:rsidRPr="007701F7" w:rsidDel="00706857">
                <w:rPr>
                  <w:rFonts w:ascii="Arial" w:hAnsi="Arial" w:cs="Arial"/>
                  <w:sz w:val="20"/>
                  <w:szCs w:val="20"/>
                </w:rPr>
                <w:delText>5</w:delText>
              </w:r>
            </w:del>
          </w:p>
        </w:tc>
        <w:tc>
          <w:tcPr>
            <w:tcW w:w="720" w:type="dxa"/>
          </w:tcPr>
          <w:p w14:paraId="38DD0210" w14:textId="57A46DF7" w:rsidR="00D17A73" w:rsidRPr="007701F7" w:rsidDel="00706857" w:rsidRDefault="00D17A73" w:rsidP="004A585E">
            <w:pPr>
              <w:rPr>
                <w:del w:id="1148" w:author="Gabriella Meltzer" w:date="2024-01-02T23:39:00Z"/>
                <w:rFonts w:ascii="Arial" w:hAnsi="Arial" w:cs="Arial"/>
                <w:sz w:val="20"/>
                <w:szCs w:val="20"/>
              </w:rPr>
            </w:pPr>
            <w:del w:id="1149" w:author="Gabriella Meltzer" w:date="2024-01-02T23:39:00Z">
              <w:r w:rsidRPr="007701F7" w:rsidDel="00706857">
                <w:rPr>
                  <w:rFonts w:ascii="Arial" w:hAnsi="Arial" w:cs="Arial"/>
                  <w:sz w:val="20"/>
                  <w:szCs w:val="20"/>
                </w:rPr>
                <w:delText>3.17</w:delText>
              </w:r>
            </w:del>
          </w:p>
        </w:tc>
        <w:tc>
          <w:tcPr>
            <w:tcW w:w="720" w:type="dxa"/>
          </w:tcPr>
          <w:p w14:paraId="11A4E43A" w14:textId="6E8603D5" w:rsidR="00D17A73" w:rsidRPr="007701F7" w:rsidDel="00706857" w:rsidRDefault="00D17A73" w:rsidP="004A585E">
            <w:pPr>
              <w:rPr>
                <w:del w:id="1150" w:author="Gabriella Meltzer" w:date="2024-01-02T23:39:00Z"/>
                <w:rFonts w:ascii="Arial" w:hAnsi="Arial" w:cs="Arial"/>
                <w:sz w:val="20"/>
                <w:szCs w:val="20"/>
              </w:rPr>
            </w:pPr>
            <w:del w:id="1151" w:author="Gabriella Meltzer" w:date="2024-01-02T23:39:00Z">
              <w:r w:rsidRPr="007701F7" w:rsidDel="00706857">
                <w:rPr>
                  <w:rFonts w:ascii="Arial" w:hAnsi="Arial" w:cs="Arial"/>
                  <w:sz w:val="20"/>
                  <w:szCs w:val="20"/>
                </w:rPr>
                <w:delText>4.24</w:delText>
              </w:r>
            </w:del>
          </w:p>
        </w:tc>
        <w:tc>
          <w:tcPr>
            <w:tcW w:w="720" w:type="dxa"/>
          </w:tcPr>
          <w:p w14:paraId="7DD43253" w14:textId="181F52D0" w:rsidR="00D17A73" w:rsidRPr="007701F7" w:rsidDel="00706857" w:rsidRDefault="00D17A73" w:rsidP="004A585E">
            <w:pPr>
              <w:rPr>
                <w:del w:id="1152" w:author="Gabriella Meltzer" w:date="2024-01-02T23:39:00Z"/>
                <w:rFonts w:ascii="Arial" w:hAnsi="Arial" w:cs="Arial"/>
                <w:sz w:val="20"/>
                <w:szCs w:val="20"/>
              </w:rPr>
            </w:pPr>
            <w:del w:id="1153" w:author="Gabriella Meltzer" w:date="2024-01-02T23:39:00Z">
              <w:r w:rsidRPr="007701F7" w:rsidDel="00706857">
                <w:rPr>
                  <w:rFonts w:ascii="Arial" w:hAnsi="Arial" w:cs="Arial"/>
                  <w:sz w:val="20"/>
                  <w:szCs w:val="20"/>
                </w:rPr>
                <w:delText>4.82</w:delText>
              </w:r>
            </w:del>
          </w:p>
        </w:tc>
        <w:tc>
          <w:tcPr>
            <w:tcW w:w="720" w:type="dxa"/>
          </w:tcPr>
          <w:p w14:paraId="509B8F44" w14:textId="3FB4A2B4" w:rsidR="00D17A73" w:rsidRPr="007701F7" w:rsidDel="00706857" w:rsidRDefault="00D17A73" w:rsidP="004A585E">
            <w:pPr>
              <w:rPr>
                <w:del w:id="1154" w:author="Gabriella Meltzer" w:date="2024-01-02T23:39:00Z"/>
                <w:rFonts w:ascii="Arial" w:hAnsi="Arial" w:cs="Arial"/>
                <w:sz w:val="20"/>
                <w:szCs w:val="20"/>
              </w:rPr>
            </w:pPr>
            <w:del w:id="1155" w:author="Gabriella Meltzer" w:date="2024-01-02T23:39:00Z">
              <w:r w:rsidRPr="007701F7" w:rsidDel="00706857">
                <w:rPr>
                  <w:rFonts w:ascii="Arial" w:hAnsi="Arial" w:cs="Arial"/>
                  <w:sz w:val="20"/>
                  <w:szCs w:val="20"/>
                </w:rPr>
                <w:delText>5.34</w:delText>
              </w:r>
            </w:del>
          </w:p>
        </w:tc>
        <w:tc>
          <w:tcPr>
            <w:tcW w:w="720" w:type="dxa"/>
            <w:tcBorders>
              <w:right w:val="single" w:sz="2" w:space="0" w:color="auto"/>
            </w:tcBorders>
          </w:tcPr>
          <w:p w14:paraId="7AD3F9F1" w14:textId="210759B4" w:rsidR="00D17A73" w:rsidRPr="007701F7" w:rsidDel="00706857" w:rsidRDefault="00D17A73" w:rsidP="004A585E">
            <w:pPr>
              <w:rPr>
                <w:del w:id="1156" w:author="Gabriella Meltzer" w:date="2024-01-02T23:39:00Z"/>
                <w:rFonts w:ascii="Arial" w:hAnsi="Arial" w:cs="Arial"/>
                <w:sz w:val="20"/>
                <w:szCs w:val="20"/>
              </w:rPr>
            </w:pPr>
            <w:del w:id="1157" w:author="Gabriella Meltzer" w:date="2024-01-02T23:39:00Z">
              <w:r w:rsidRPr="007701F7" w:rsidDel="00706857">
                <w:rPr>
                  <w:rFonts w:ascii="Arial" w:hAnsi="Arial" w:cs="Arial"/>
                  <w:sz w:val="20"/>
                  <w:szCs w:val="20"/>
                </w:rPr>
                <w:delText>6.08</w:delText>
              </w:r>
            </w:del>
          </w:p>
        </w:tc>
        <w:tc>
          <w:tcPr>
            <w:tcW w:w="720" w:type="dxa"/>
            <w:tcBorders>
              <w:left w:val="single" w:sz="2" w:space="0" w:color="auto"/>
            </w:tcBorders>
          </w:tcPr>
          <w:p w14:paraId="31289560" w14:textId="1EA212EF" w:rsidR="00D17A73" w:rsidRPr="007701F7" w:rsidDel="00706857" w:rsidRDefault="00D17A73" w:rsidP="004A585E">
            <w:pPr>
              <w:rPr>
                <w:del w:id="1158" w:author="Gabriella Meltzer" w:date="2024-01-02T23:39:00Z"/>
                <w:rFonts w:ascii="Arial" w:hAnsi="Arial" w:cs="Arial"/>
                <w:sz w:val="20"/>
                <w:szCs w:val="20"/>
              </w:rPr>
            </w:pPr>
            <w:del w:id="1159" w:author="Gabriella Meltzer" w:date="2024-01-02T23:39:00Z">
              <w:r w:rsidRPr="007701F7" w:rsidDel="00706857">
                <w:rPr>
                  <w:rFonts w:ascii="Arial" w:hAnsi="Arial" w:cs="Arial"/>
                  <w:sz w:val="20"/>
                  <w:szCs w:val="20"/>
                </w:rPr>
                <w:delText>3.09</w:delText>
              </w:r>
            </w:del>
          </w:p>
        </w:tc>
        <w:tc>
          <w:tcPr>
            <w:tcW w:w="720" w:type="dxa"/>
          </w:tcPr>
          <w:p w14:paraId="7CF76368" w14:textId="55AEA58B" w:rsidR="00D17A73" w:rsidRPr="007701F7" w:rsidDel="00706857" w:rsidRDefault="00D17A73" w:rsidP="004A585E">
            <w:pPr>
              <w:rPr>
                <w:del w:id="1160" w:author="Gabriella Meltzer" w:date="2024-01-02T23:39:00Z"/>
                <w:rFonts w:ascii="Arial" w:hAnsi="Arial" w:cs="Arial"/>
                <w:sz w:val="20"/>
                <w:szCs w:val="20"/>
              </w:rPr>
            </w:pPr>
            <w:del w:id="1161" w:author="Gabriella Meltzer" w:date="2024-01-02T23:39:00Z">
              <w:r w:rsidRPr="007701F7" w:rsidDel="00706857">
                <w:rPr>
                  <w:rFonts w:ascii="Arial" w:hAnsi="Arial" w:cs="Arial"/>
                  <w:sz w:val="20"/>
                  <w:szCs w:val="20"/>
                </w:rPr>
                <w:delText>4.23</w:delText>
              </w:r>
            </w:del>
          </w:p>
        </w:tc>
        <w:tc>
          <w:tcPr>
            <w:tcW w:w="720" w:type="dxa"/>
          </w:tcPr>
          <w:p w14:paraId="39AD7D53" w14:textId="4928803F" w:rsidR="00D17A73" w:rsidRPr="007701F7" w:rsidDel="00706857" w:rsidRDefault="00D17A73" w:rsidP="004A585E">
            <w:pPr>
              <w:rPr>
                <w:del w:id="1162" w:author="Gabriella Meltzer" w:date="2024-01-02T23:39:00Z"/>
                <w:rFonts w:ascii="Arial" w:hAnsi="Arial" w:cs="Arial"/>
                <w:sz w:val="20"/>
                <w:szCs w:val="20"/>
              </w:rPr>
            </w:pPr>
            <w:del w:id="1163" w:author="Gabriella Meltzer" w:date="2024-01-02T23:39:00Z">
              <w:r w:rsidRPr="007701F7" w:rsidDel="00706857">
                <w:rPr>
                  <w:rFonts w:ascii="Arial" w:hAnsi="Arial" w:cs="Arial"/>
                  <w:sz w:val="20"/>
                  <w:szCs w:val="20"/>
                </w:rPr>
                <w:delText>4.85</w:delText>
              </w:r>
            </w:del>
          </w:p>
        </w:tc>
        <w:tc>
          <w:tcPr>
            <w:tcW w:w="720" w:type="dxa"/>
          </w:tcPr>
          <w:p w14:paraId="4FADAC66" w14:textId="1A6FDD64" w:rsidR="00D17A73" w:rsidRPr="007701F7" w:rsidDel="00706857" w:rsidRDefault="00D17A73" w:rsidP="004A585E">
            <w:pPr>
              <w:rPr>
                <w:del w:id="1164" w:author="Gabriella Meltzer" w:date="2024-01-02T23:39:00Z"/>
                <w:rFonts w:ascii="Arial" w:hAnsi="Arial" w:cs="Arial"/>
                <w:sz w:val="20"/>
                <w:szCs w:val="20"/>
              </w:rPr>
            </w:pPr>
            <w:del w:id="1165" w:author="Gabriella Meltzer" w:date="2024-01-02T23:39:00Z">
              <w:r w:rsidRPr="007701F7" w:rsidDel="00706857">
                <w:rPr>
                  <w:rFonts w:ascii="Arial" w:hAnsi="Arial" w:cs="Arial"/>
                  <w:sz w:val="20"/>
                  <w:szCs w:val="20"/>
                </w:rPr>
                <w:delText>5.42</w:delText>
              </w:r>
            </w:del>
          </w:p>
        </w:tc>
        <w:tc>
          <w:tcPr>
            <w:tcW w:w="720" w:type="dxa"/>
            <w:tcBorders>
              <w:right w:val="single" w:sz="2" w:space="0" w:color="auto"/>
            </w:tcBorders>
          </w:tcPr>
          <w:p w14:paraId="54BB9753" w14:textId="4A3D7380" w:rsidR="00D17A73" w:rsidRPr="007701F7" w:rsidDel="00706857" w:rsidRDefault="00D17A73" w:rsidP="004A585E">
            <w:pPr>
              <w:rPr>
                <w:del w:id="1166" w:author="Gabriella Meltzer" w:date="2024-01-02T23:39:00Z"/>
                <w:rFonts w:ascii="Arial" w:hAnsi="Arial" w:cs="Arial"/>
                <w:sz w:val="20"/>
                <w:szCs w:val="20"/>
              </w:rPr>
            </w:pPr>
            <w:del w:id="1167" w:author="Gabriella Meltzer" w:date="2024-01-02T23:39:00Z">
              <w:r w:rsidRPr="007701F7" w:rsidDel="00706857">
                <w:rPr>
                  <w:rFonts w:ascii="Arial" w:hAnsi="Arial" w:cs="Arial"/>
                  <w:sz w:val="20"/>
                  <w:szCs w:val="20"/>
                </w:rPr>
                <w:delText>6.13</w:delText>
              </w:r>
            </w:del>
          </w:p>
        </w:tc>
      </w:tr>
      <w:tr w:rsidR="00D17A73" w:rsidRPr="007701F7" w:rsidDel="00706857" w14:paraId="522E7E76" w14:textId="06D9C5A6" w:rsidTr="007701F7">
        <w:trPr>
          <w:del w:id="1168" w:author="Gabriella Meltzer" w:date="2024-01-02T23:39:00Z"/>
        </w:trPr>
        <w:tc>
          <w:tcPr>
            <w:tcW w:w="2882" w:type="dxa"/>
            <w:vMerge/>
            <w:tcBorders>
              <w:left w:val="single" w:sz="2" w:space="0" w:color="auto"/>
            </w:tcBorders>
          </w:tcPr>
          <w:p w14:paraId="658698B7" w14:textId="2CC26664" w:rsidR="00D17A73" w:rsidRPr="007701F7" w:rsidDel="00706857" w:rsidRDefault="00D17A73" w:rsidP="004A585E">
            <w:pPr>
              <w:rPr>
                <w:del w:id="1169" w:author="Gabriella Meltzer" w:date="2024-01-02T23:39:00Z"/>
                <w:rFonts w:ascii="Arial" w:hAnsi="Arial" w:cs="Arial"/>
                <w:sz w:val="20"/>
                <w:szCs w:val="20"/>
              </w:rPr>
            </w:pPr>
          </w:p>
        </w:tc>
        <w:tc>
          <w:tcPr>
            <w:tcW w:w="3870" w:type="dxa"/>
            <w:vMerge/>
            <w:tcBorders>
              <w:left w:val="single" w:sz="2" w:space="0" w:color="auto"/>
            </w:tcBorders>
          </w:tcPr>
          <w:p w14:paraId="779D9997" w14:textId="38DECE83" w:rsidR="00D17A73" w:rsidRPr="007701F7" w:rsidDel="00706857" w:rsidRDefault="00D17A73" w:rsidP="004A585E">
            <w:pPr>
              <w:rPr>
                <w:del w:id="1170" w:author="Gabriella Meltzer" w:date="2024-01-02T23:39:00Z"/>
                <w:rFonts w:ascii="Arial" w:hAnsi="Arial" w:cs="Arial"/>
                <w:sz w:val="20"/>
                <w:szCs w:val="20"/>
              </w:rPr>
            </w:pPr>
          </w:p>
        </w:tc>
        <w:tc>
          <w:tcPr>
            <w:tcW w:w="898" w:type="dxa"/>
          </w:tcPr>
          <w:p w14:paraId="741A3262" w14:textId="20E0E73C" w:rsidR="00D17A73" w:rsidRPr="007701F7" w:rsidDel="00706857" w:rsidRDefault="00D17A73" w:rsidP="004A585E">
            <w:pPr>
              <w:rPr>
                <w:del w:id="1171" w:author="Gabriella Meltzer" w:date="2024-01-02T23:39:00Z"/>
                <w:rFonts w:ascii="Arial" w:hAnsi="Arial" w:cs="Arial"/>
                <w:sz w:val="20"/>
                <w:szCs w:val="20"/>
              </w:rPr>
            </w:pPr>
            <w:del w:id="1172" w:author="Gabriella Meltzer" w:date="2024-01-02T23:39:00Z">
              <w:r w:rsidRPr="007701F7" w:rsidDel="00706857">
                <w:rPr>
                  <w:rFonts w:ascii="Arial" w:hAnsi="Arial" w:cs="Arial"/>
                  <w:sz w:val="20"/>
                  <w:szCs w:val="20"/>
                </w:rPr>
                <w:delText>6</w:delText>
              </w:r>
            </w:del>
          </w:p>
        </w:tc>
        <w:tc>
          <w:tcPr>
            <w:tcW w:w="720" w:type="dxa"/>
          </w:tcPr>
          <w:p w14:paraId="2C0BD59C" w14:textId="6366C129" w:rsidR="00D17A73" w:rsidRPr="007701F7" w:rsidDel="00706857" w:rsidRDefault="00D17A73" w:rsidP="004A585E">
            <w:pPr>
              <w:rPr>
                <w:del w:id="1173" w:author="Gabriella Meltzer" w:date="2024-01-02T23:39:00Z"/>
                <w:rFonts w:ascii="Arial" w:hAnsi="Arial" w:cs="Arial"/>
                <w:sz w:val="20"/>
                <w:szCs w:val="20"/>
              </w:rPr>
            </w:pPr>
            <w:del w:id="1174" w:author="Gabriella Meltzer" w:date="2024-01-02T23:39:00Z">
              <w:r w:rsidRPr="007701F7" w:rsidDel="00706857">
                <w:rPr>
                  <w:rFonts w:ascii="Arial" w:hAnsi="Arial" w:cs="Arial"/>
                  <w:sz w:val="20"/>
                  <w:szCs w:val="20"/>
                </w:rPr>
                <w:delText>4.19</w:delText>
              </w:r>
            </w:del>
          </w:p>
        </w:tc>
        <w:tc>
          <w:tcPr>
            <w:tcW w:w="720" w:type="dxa"/>
          </w:tcPr>
          <w:p w14:paraId="5D0E8CD3" w14:textId="2EEA138D" w:rsidR="00D17A73" w:rsidRPr="007701F7" w:rsidDel="00706857" w:rsidRDefault="00D17A73" w:rsidP="004A585E">
            <w:pPr>
              <w:rPr>
                <w:del w:id="1175" w:author="Gabriella Meltzer" w:date="2024-01-02T23:39:00Z"/>
                <w:rFonts w:ascii="Arial" w:hAnsi="Arial" w:cs="Arial"/>
                <w:sz w:val="20"/>
                <w:szCs w:val="20"/>
              </w:rPr>
            </w:pPr>
            <w:del w:id="1176" w:author="Gabriella Meltzer" w:date="2024-01-02T23:39:00Z">
              <w:r w:rsidRPr="007701F7" w:rsidDel="00706857">
                <w:rPr>
                  <w:rFonts w:ascii="Arial" w:hAnsi="Arial" w:cs="Arial"/>
                  <w:sz w:val="20"/>
                  <w:szCs w:val="20"/>
                </w:rPr>
                <w:delText>5.23</w:delText>
              </w:r>
            </w:del>
          </w:p>
        </w:tc>
        <w:tc>
          <w:tcPr>
            <w:tcW w:w="720" w:type="dxa"/>
          </w:tcPr>
          <w:p w14:paraId="123D5B9D" w14:textId="506E800A" w:rsidR="00D17A73" w:rsidRPr="007701F7" w:rsidDel="00706857" w:rsidRDefault="00D17A73" w:rsidP="004A585E">
            <w:pPr>
              <w:rPr>
                <w:del w:id="1177" w:author="Gabriella Meltzer" w:date="2024-01-02T23:39:00Z"/>
                <w:rFonts w:ascii="Arial" w:hAnsi="Arial" w:cs="Arial"/>
                <w:sz w:val="20"/>
                <w:szCs w:val="20"/>
              </w:rPr>
            </w:pPr>
            <w:del w:id="1178" w:author="Gabriella Meltzer" w:date="2024-01-02T23:39:00Z">
              <w:r w:rsidRPr="007701F7" w:rsidDel="00706857">
                <w:rPr>
                  <w:rFonts w:ascii="Arial" w:hAnsi="Arial" w:cs="Arial"/>
                  <w:sz w:val="20"/>
                  <w:szCs w:val="20"/>
                </w:rPr>
                <w:delText>5.81</w:delText>
              </w:r>
            </w:del>
          </w:p>
        </w:tc>
        <w:tc>
          <w:tcPr>
            <w:tcW w:w="720" w:type="dxa"/>
          </w:tcPr>
          <w:p w14:paraId="56F04B29" w14:textId="4F995CEB" w:rsidR="00D17A73" w:rsidRPr="007701F7" w:rsidDel="00706857" w:rsidRDefault="00D17A73" w:rsidP="004A585E">
            <w:pPr>
              <w:rPr>
                <w:del w:id="1179" w:author="Gabriella Meltzer" w:date="2024-01-02T23:39:00Z"/>
                <w:rFonts w:ascii="Arial" w:hAnsi="Arial" w:cs="Arial"/>
                <w:sz w:val="20"/>
                <w:szCs w:val="20"/>
              </w:rPr>
            </w:pPr>
            <w:del w:id="1180" w:author="Gabriella Meltzer" w:date="2024-01-02T23:39:00Z">
              <w:r w:rsidRPr="007701F7" w:rsidDel="00706857">
                <w:rPr>
                  <w:rFonts w:ascii="Arial" w:hAnsi="Arial" w:cs="Arial"/>
                  <w:sz w:val="20"/>
                  <w:szCs w:val="20"/>
                </w:rPr>
                <w:delText>6.34</w:delText>
              </w:r>
            </w:del>
          </w:p>
        </w:tc>
        <w:tc>
          <w:tcPr>
            <w:tcW w:w="720" w:type="dxa"/>
            <w:tcBorders>
              <w:right w:val="single" w:sz="2" w:space="0" w:color="auto"/>
            </w:tcBorders>
          </w:tcPr>
          <w:p w14:paraId="5B80356A" w14:textId="788EE77F" w:rsidR="00D17A73" w:rsidRPr="007701F7" w:rsidDel="00706857" w:rsidRDefault="00D17A73" w:rsidP="004A585E">
            <w:pPr>
              <w:rPr>
                <w:del w:id="1181" w:author="Gabriella Meltzer" w:date="2024-01-02T23:39:00Z"/>
                <w:rFonts w:ascii="Arial" w:hAnsi="Arial" w:cs="Arial"/>
                <w:sz w:val="20"/>
                <w:szCs w:val="20"/>
              </w:rPr>
            </w:pPr>
            <w:del w:id="1182" w:author="Gabriella Meltzer" w:date="2024-01-02T23:39:00Z">
              <w:r w:rsidRPr="007701F7" w:rsidDel="00706857">
                <w:rPr>
                  <w:rFonts w:ascii="Arial" w:hAnsi="Arial" w:cs="Arial"/>
                  <w:sz w:val="20"/>
                  <w:szCs w:val="20"/>
                </w:rPr>
                <w:delText>7.04</w:delText>
              </w:r>
            </w:del>
          </w:p>
        </w:tc>
        <w:tc>
          <w:tcPr>
            <w:tcW w:w="720" w:type="dxa"/>
            <w:tcBorders>
              <w:left w:val="single" w:sz="2" w:space="0" w:color="auto"/>
            </w:tcBorders>
          </w:tcPr>
          <w:p w14:paraId="608E1552" w14:textId="36667C7A" w:rsidR="00D17A73" w:rsidRPr="007701F7" w:rsidDel="00706857" w:rsidRDefault="00D17A73" w:rsidP="004A585E">
            <w:pPr>
              <w:rPr>
                <w:del w:id="1183" w:author="Gabriella Meltzer" w:date="2024-01-02T23:39:00Z"/>
                <w:rFonts w:ascii="Arial" w:hAnsi="Arial" w:cs="Arial"/>
                <w:sz w:val="20"/>
                <w:szCs w:val="20"/>
              </w:rPr>
            </w:pPr>
            <w:del w:id="1184" w:author="Gabriella Meltzer" w:date="2024-01-02T23:39:00Z">
              <w:r w:rsidRPr="007701F7" w:rsidDel="00706857">
                <w:rPr>
                  <w:rFonts w:ascii="Arial" w:hAnsi="Arial" w:cs="Arial"/>
                  <w:sz w:val="20"/>
                  <w:szCs w:val="20"/>
                </w:rPr>
                <w:delText>4.17</w:delText>
              </w:r>
            </w:del>
          </w:p>
        </w:tc>
        <w:tc>
          <w:tcPr>
            <w:tcW w:w="720" w:type="dxa"/>
          </w:tcPr>
          <w:p w14:paraId="45D4E79F" w14:textId="77B1153A" w:rsidR="00D17A73" w:rsidRPr="007701F7" w:rsidDel="00706857" w:rsidRDefault="00D17A73" w:rsidP="004A585E">
            <w:pPr>
              <w:rPr>
                <w:del w:id="1185" w:author="Gabriella Meltzer" w:date="2024-01-02T23:39:00Z"/>
                <w:rFonts w:ascii="Arial" w:hAnsi="Arial" w:cs="Arial"/>
                <w:sz w:val="20"/>
                <w:szCs w:val="20"/>
              </w:rPr>
            </w:pPr>
            <w:del w:id="1186" w:author="Gabriella Meltzer" w:date="2024-01-02T23:39:00Z">
              <w:r w:rsidRPr="007701F7" w:rsidDel="00706857">
                <w:rPr>
                  <w:rFonts w:ascii="Arial" w:hAnsi="Arial" w:cs="Arial"/>
                  <w:sz w:val="20"/>
                  <w:szCs w:val="20"/>
                </w:rPr>
                <w:delText>5.22</w:delText>
              </w:r>
            </w:del>
          </w:p>
        </w:tc>
        <w:tc>
          <w:tcPr>
            <w:tcW w:w="720" w:type="dxa"/>
          </w:tcPr>
          <w:p w14:paraId="13C689C5" w14:textId="0CDA2CF8" w:rsidR="00D17A73" w:rsidRPr="007701F7" w:rsidDel="00706857" w:rsidRDefault="00D17A73" w:rsidP="004A585E">
            <w:pPr>
              <w:rPr>
                <w:del w:id="1187" w:author="Gabriella Meltzer" w:date="2024-01-02T23:39:00Z"/>
                <w:rFonts w:ascii="Arial" w:hAnsi="Arial" w:cs="Arial"/>
                <w:sz w:val="20"/>
                <w:szCs w:val="20"/>
              </w:rPr>
            </w:pPr>
            <w:del w:id="1188" w:author="Gabriella Meltzer" w:date="2024-01-02T23:39:00Z">
              <w:r w:rsidRPr="007701F7" w:rsidDel="00706857">
                <w:rPr>
                  <w:rFonts w:ascii="Arial" w:hAnsi="Arial" w:cs="Arial"/>
                  <w:sz w:val="20"/>
                  <w:szCs w:val="20"/>
                </w:rPr>
                <w:delText>5.84</w:delText>
              </w:r>
            </w:del>
          </w:p>
        </w:tc>
        <w:tc>
          <w:tcPr>
            <w:tcW w:w="720" w:type="dxa"/>
          </w:tcPr>
          <w:p w14:paraId="429FF739" w14:textId="61AE1E02" w:rsidR="00D17A73" w:rsidRPr="007701F7" w:rsidDel="00706857" w:rsidRDefault="00D17A73" w:rsidP="004A585E">
            <w:pPr>
              <w:rPr>
                <w:del w:id="1189" w:author="Gabriella Meltzer" w:date="2024-01-02T23:39:00Z"/>
                <w:rFonts w:ascii="Arial" w:hAnsi="Arial" w:cs="Arial"/>
                <w:sz w:val="20"/>
                <w:szCs w:val="20"/>
              </w:rPr>
            </w:pPr>
            <w:del w:id="1190" w:author="Gabriella Meltzer" w:date="2024-01-02T23:39:00Z">
              <w:r w:rsidRPr="007701F7" w:rsidDel="00706857">
                <w:rPr>
                  <w:rFonts w:ascii="Arial" w:hAnsi="Arial" w:cs="Arial"/>
                  <w:sz w:val="20"/>
                  <w:szCs w:val="20"/>
                </w:rPr>
                <w:delText>6.39</w:delText>
              </w:r>
            </w:del>
          </w:p>
        </w:tc>
        <w:tc>
          <w:tcPr>
            <w:tcW w:w="720" w:type="dxa"/>
            <w:tcBorders>
              <w:right w:val="single" w:sz="2" w:space="0" w:color="auto"/>
            </w:tcBorders>
          </w:tcPr>
          <w:p w14:paraId="0DDC2971" w14:textId="07C40AAA" w:rsidR="00D17A73" w:rsidRPr="007701F7" w:rsidDel="00706857" w:rsidRDefault="00D17A73" w:rsidP="004A585E">
            <w:pPr>
              <w:rPr>
                <w:del w:id="1191" w:author="Gabriella Meltzer" w:date="2024-01-02T23:39:00Z"/>
                <w:rFonts w:ascii="Arial" w:hAnsi="Arial" w:cs="Arial"/>
                <w:sz w:val="20"/>
                <w:szCs w:val="20"/>
              </w:rPr>
            </w:pPr>
            <w:del w:id="1192" w:author="Gabriella Meltzer" w:date="2024-01-02T23:39:00Z">
              <w:r w:rsidRPr="007701F7" w:rsidDel="00706857">
                <w:rPr>
                  <w:rFonts w:ascii="Arial" w:hAnsi="Arial" w:cs="Arial"/>
                  <w:sz w:val="20"/>
                  <w:szCs w:val="20"/>
                </w:rPr>
                <w:delText>7.18</w:delText>
              </w:r>
            </w:del>
          </w:p>
        </w:tc>
      </w:tr>
      <w:tr w:rsidR="00D17A73" w:rsidRPr="007701F7" w:rsidDel="00706857" w14:paraId="4146E138" w14:textId="7BCF213E" w:rsidTr="007701F7">
        <w:trPr>
          <w:del w:id="1193" w:author="Gabriella Meltzer" w:date="2024-01-02T23:39:00Z"/>
        </w:trPr>
        <w:tc>
          <w:tcPr>
            <w:tcW w:w="2882" w:type="dxa"/>
            <w:vMerge/>
            <w:tcBorders>
              <w:left w:val="single" w:sz="2" w:space="0" w:color="auto"/>
            </w:tcBorders>
          </w:tcPr>
          <w:p w14:paraId="5CB6475D" w14:textId="6B801305" w:rsidR="00D17A73" w:rsidRPr="007701F7" w:rsidDel="00706857" w:rsidRDefault="00D17A73" w:rsidP="004A585E">
            <w:pPr>
              <w:rPr>
                <w:del w:id="1194" w:author="Gabriella Meltzer" w:date="2024-01-02T23:39:00Z"/>
                <w:rFonts w:ascii="Arial" w:hAnsi="Arial" w:cs="Arial"/>
                <w:sz w:val="20"/>
                <w:szCs w:val="20"/>
              </w:rPr>
            </w:pPr>
          </w:p>
        </w:tc>
        <w:tc>
          <w:tcPr>
            <w:tcW w:w="3870" w:type="dxa"/>
            <w:vMerge/>
            <w:tcBorders>
              <w:left w:val="single" w:sz="2" w:space="0" w:color="auto"/>
            </w:tcBorders>
          </w:tcPr>
          <w:p w14:paraId="57DC9419" w14:textId="2B669CFB" w:rsidR="00D17A73" w:rsidRPr="007701F7" w:rsidDel="00706857" w:rsidRDefault="00D17A73" w:rsidP="004A585E">
            <w:pPr>
              <w:rPr>
                <w:del w:id="1195" w:author="Gabriella Meltzer" w:date="2024-01-02T23:39:00Z"/>
                <w:rFonts w:ascii="Arial" w:hAnsi="Arial" w:cs="Arial"/>
                <w:sz w:val="20"/>
                <w:szCs w:val="20"/>
              </w:rPr>
            </w:pPr>
          </w:p>
        </w:tc>
        <w:tc>
          <w:tcPr>
            <w:tcW w:w="898" w:type="dxa"/>
          </w:tcPr>
          <w:p w14:paraId="442A70B4" w14:textId="2F9ED353" w:rsidR="00D17A73" w:rsidRPr="007701F7" w:rsidDel="00706857" w:rsidRDefault="00D17A73" w:rsidP="004A585E">
            <w:pPr>
              <w:rPr>
                <w:del w:id="1196" w:author="Gabriella Meltzer" w:date="2024-01-02T23:39:00Z"/>
                <w:rFonts w:ascii="Arial" w:hAnsi="Arial" w:cs="Arial"/>
                <w:sz w:val="20"/>
                <w:szCs w:val="20"/>
              </w:rPr>
            </w:pPr>
            <w:del w:id="1197" w:author="Gabriella Meltzer" w:date="2024-01-02T23:39:00Z">
              <w:r w:rsidRPr="007701F7" w:rsidDel="00706857">
                <w:rPr>
                  <w:rFonts w:ascii="Arial" w:hAnsi="Arial" w:cs="Arial"/>
                  <w:sz w:val="20"/>
                  <w:szCs w:val="20"/>
                </w:rPr>
                <w:delText>7</w:delText>
              </w:r>
            </w:del>
          </w:p>
        </w:tc>
        <w:tc>
          <w:tcPr>
            <w:tcW w:w="720" w:type="dxa"/>
          </w:tcPr>
          <w:p w14:paraId="2B327944" w14:textId="4291418A" w:rsidR="00D17A73" w:rsidRPr="007701F7" w:rsidDel="00706857" w:rsidRDefault="00D17A73" w:rsidP="004A585E">
            <w:pPr>
              <w:rPr>
                <w:del w:id="1198" w:author="Gabriella Meltzer" w:date="2024-01-02T23:39:00Z"/>
                <w:rFonts w:ascii="Arial" w:hAnsi="Arial" w:cs="Arial"/>
                <w:sz w:val="20"/>
                <w:szCs w:val="20"/>
              </w:rPr>
            </w:pPr>
            <w:del w:id="1199" w:author="Gabriella Meltzer" w:date="2024-01-02T23:39:00Z">
              <w:r w:rsidRPr="007701F7" w:rsidDel="00706857">
                <w:rPr>
                  <w:rFonts w:ascii="Arial" w:hAnsi="Arial" w:cs="Arial"/>
                  <w:sz w:val="20"/>
                  <w:szCs w:val="20"/>
                </w:rPr>
                <w:delText>5.07</w:delText>
              </w:r>
            </w:del>
          </w:p>
        </w:tc>
        <w:tc>
          <w:tcPr>
            <w:tcW w:w="720" w:type="dxa"/>
          </w:tcPr>
          <w:p w14:paraId="4A62F14E" w14:textId="6DB5D5AF" w:rsidR="00D17A73" w:rsidRPr="007701F7" w:rsidDel="00706857" w:rsidRDefault="00D17A73" w:rsidP="004A585E">
            <w:pPr>
              <w:rPr>
                <w:del w:id="1200" w:author="Gabriella Meltzer" w:date="2024-01-02T23:39:00Z"/>
                <w:rFonts w:ascii="Arial" w:hAnsi="Arial" w:cs="Arial"/>
                <w:sz w:val="20"/>
                <w:szCs w:val="20"/>
              </w:rPr>
            </w:pPr>
            <w:del w:id="1201" w:author="Gabriella Meltzer" w:date="2024-01-02T23:39:00Z">
              <w:r w:rsidRPr="007701F7" w:rsidDel="00706857">
                <w:rPr>
                  <w:rFonts w:ascii="Arial" w:hAnsi="Arial" w:cs="Arial"/>
                  <w:sz w:val="20"/>
                  <w:szCs w:val="20"/>
                </w:rPr>
                <w:delText>6.17</w:delText>
              </w:r>
            </w:del>
          </w:p>
        </w:tc>
        <w:tc>
          <w:tcPr>
            <w:tcW w:w="720" w:type="dxa"/>
          </w:tcPr>
          <w:p w14:paraId="50D021BD" w14:textId="134B0B11" w:rsidR="00D17A73" w:rsidRPr="007701F7" w:rsidDel="00706857" w:rsidRDefault="00D17A73" w:rsidP="004A585E">
            <w:pPr>
              <w:rPr>
                <w:del w:id="1202" w:author="Gabriella Meltzer" w:date="2024-01-02T23:39:00Z"/>
                <w:rFonts w:ascii="Arial" w:hAnsi="Arial" w:cs="Arial"/>
                <w:sz w:val="20"/>
                <w:szCs w:val="20"/>
              </w:rPr>
            </w:pPr>
            <w:del w:id="1203" w:author="Gabriella Meltzer" w:date="2024-01-02T23:39:00Z">
              <w:r w:rsidRPr="007701F7" w:rsidDel="00706857">
                <w:rPr>
                  <w:rFonts w:ascii="Arial" w:hAnsi="Arial" w:cs="Arial"/>
                  <w:sz w:val="20"/>
                  <w:szCs w:val="20"/>
                </w:rPr>
                <w:delText>6.73</w:delText>
              </w:r>
            </w:del>
          </w:p>
        </w:tc>
        <w:tc>
          <w:tcPr>
            <w:tcW w:w="720" w:type="dxa"/>
          </w:tcPr>
          <w:p w14:paraId="5BAB38C8" w14:textId="7650901C" w:rsidR="00D17A73" w:rsidRPr="007701F7" w:rsidDel="00706857" w:rsidRDefault="00D17A73" w:rsidP="004A585E">
            <w:pPr>
              <w:rPr>
                <w:del w:id="1204" w:author="Gabriella Meltzer" w:date="2024-01-02T23:39:00Z"/>
                <w:rFonts w:ascii="Arial" w:hAnsi="Arial" w:cs="Arial"/>
                <w:sz w:val="20"/>
                <w:szCs w:val="20"/>
              </w:rPr>
            </w:pPr>
            <w:del w:id="1205" w:author="Gabriella Meltzer" w:date="2024-01-02T23:39:00Z">
              <w:r w:rsidRPr="007701F7" w:rsidDel="00706857">
                <w:rPr>
                  <w:rFonts w:ascii="Arial" w:hAnsi="Arial" w:cs="Arial"/>
                  <w:sz w:val="20"/>
                  <w:szCs w:val="20"/>
                </w:rPr>
                <w:delText>7.20</w:delText>
              </w:r>
            </w:del>
          </w:p>
        </w:tc>
        <w:tc>
          <w:tcPr>
            <w:tcW w:w="720" w:type="dxa"/>
            <w:tcBorders>
              <w:right w:val="single" w:sz="2" w:space="0" w:color="auto"/>
            </w:tcBorders>
          </w:tcPr>
          <w:p w14:paraId="52AE4ACA" w14:textId="4E54633E" w:rsidR="00D17A73" w:rsidRPr="007701F7" w:rsidDel="00706857" w:rsidRDefault="00D17A73" w:rsidP="004A585E">
            <w:pPr>
              <w:rPr>
                <w:del w:id="1206" w:author="Gabriella Meltzer" w:date="2024-01-02T23:39:00Z"/>
                <w:rFonts w:ascii="Arial" w:hAnsi="Arial" w:cs="Arial"/>
                <w:sz w:val="20"/>
                <w:szCs w:val="20"/>
              </w:rPr>
            </w:pPr>
            <w:del w:id="1207" w:author="Gabriella Meltzer" w:date="2024-01-02T23:39:00Z">
              <w:r w:rsidRPr="007701F7" w:rsidDel="00706857">
                <w:rPr>
                  <w:rFonts w:ascii="Arial" w:hAnsi="Arial" w:cs="Arial"/>
                  <w:sz w:val="20"/>
                  <w:szCs w:val="20"/>
                </w:rPr>
                <w:delText>7.94</w:delText>
              </w:r>
            </w:del>
          </w:p>
        </w:tc>
        <w:tc>
          <w:tcPr>
            <w:tcW w:w="720" w:type="dxa"/>
            <w:tcBorders>
              <w:left w:val="single" w:sz="2" w:space="0" w:color="auto"/>
            </w:tcBorders>
          </w:tcPr>
          <w:p w14:paraId="03780413" w14:textId="6435C335" w:rsidR="00D17A73" w:rsidRPr="007701F7" w:rsidDel="00706857" w:rsidRDefault="00D17A73" w:rsidP="004A585E">
            <w:pPr>
              <w:rPr>
                <w:del w:id="1208" w:author="Gabriella Meltzer" w:date="2024-01-02T23:39:00Z"/>
                <w:rFonts w:ascii="Arial" w:hAnsi="Arial" w:cs="Arial"/>
                <w:sz w:val="20"/>
                <w:szCs w:val="20"/>
              </w:rPr>
            </w:pPr>
            <w:del w:id="1209" w:author="Gabriella Meltzer" w:date="2024-01-02T23:39:00Z">
              <w:r w:rsidRPr="007701F7" w:rsidDel="00706857">
                <w:rPr>
                  <w:rFonts w:ascii="Arial" w:hAnsi="Arial" w:cs="Arial"/>
                  <w:sz w:val="20"/>
                  <w:szCs w:val="20"/>
                </w:rPr>
                <w:delText>5.16</w:delText>
              </w:r>
            </w:del>
          </w:p>
        </w:tc>
        <w:tc>
          <w:tcPr>
            <w:tcW w:w="720" w:type="dxa"/>
          </w:tcPr>
          <w:p w14:paraId="2E40F477" w14:textId="672BFF03" w:rsidR="00D17A73" w:rsidRPr="007701F7" w:rsidDel="00706857" w:rsidRDefault="00D17A73" w:rsidP="004A585E">
            <w:pPr>
              <w:rPr>
                <w:del w:id="1210" w:author="Gabriella Meltzer" w:date="2024-01-02T23:39:00Z"/>
                <w:rFonts w:ascii="Arial" w:hAnsi="Arial" w:cs="Arial"/>
                <w:sz w:val="20"/>
                <w:szCs w:val="20"/>
              </w:rPr>
            </w:pPr>
            <w:del w:id="1211" w:author="Gabriella Meltzer" w:date="2024-01-02T23:39:00Z">
              <w:r w:rsidRPr="007701F7" w:rsidDel="00706857">
                <w:rPr>
                  <w:rFonts w:ascii="Arial" w:hAnsi="Arial" w:cs="Arial"/>
                  <w:sz w:val="20"/>
                  <w:szCs w:val="20"/>
                </w:rPr>
                <w:delText>6.20</w:delText>
              </w:r>
            </w:del>
          </w:p>
        </w:tc>
        <w:tc>
          <w:tcPr>
            <w:tcW w:w="720" w:type="dxa"/>
          </w:tcPr>
          <w:p w14:paraId="0CEF4F7A" w14:textId="2B8A908A" w:rsidR="00D17A73" w:rsidRPr="007701F7" w:rsidDel="00706857" w:rsidRDefault="00D17A73" w:rsidP="004A585E">
            <w:pPr>
              <w:rPr>
                <w:del w:id="1212" w:author="Gabriella Meltzer" w:date="2024-01-02T23:39:00Z"/>
                <w:rFonts w:ascii="Arial" w:hAnsi="Arial" w:cs="Arial"/>
                <w:sz w:val="20"/>
                <w:szCs w:val="20"/>
              </w:rPr>
            </w:pPr>
            <w:del w:id="1213" w:author="Gabriella Meltzer" w:date="2024-01-02T23:39:00Z">
              <w:r w:rsidRPr="007701F7" w:rsidDel="00706857">
                <w:rPr>
                  <w:rFonts w:ascii="Arial" w:hAnsi="Arial" w:cs="Arial"/>
                  <w:sz w:val="20"/>
                  <w:szCs w:val="20"/>
                </w:rPr>
                <w:delText>6.81</w:delText>
              </w:r>
            </w:del>
          </w:p>
        </w:tc>
        <w:tc>
          <w:tcPr>
            <w:tcW w:w="720" w:type="dxa"/>
          </w:tcPr>
          <w:p w14:paraId="53C8B16B" w14:textId="5C7F7D63" w:rsidR="00D17A73" w:rsidRPr="007701F7" w:rsidDel="00706857" w:rsidRDefault="00D17A73" w:rsidP="004A585E">
            <w:pPr>
              <w:rPr>
                <w:del w:id="1214" w:author="Gabriella Meltzer" w:date="2024-01-02T23:39:00Z"/>
                <w:rFonts w:ascii="Arial" w:hAnsi="Arial" w:cs="Arial"/>
                <w:sz w:val="20"/>
                <w:szCs w:val="20"/>
              </w:rPr>
            </w:pPr>
            <w:del w:id="1215" w:author="Gabriella Meltzer" w:date="2024-01-02T23:39:00Z">
              <w:r w:rsidRPr="007701F7" w:rsidDel="00706857">
                <w:rPr>
                  <w:rFonts w:ascii="Arial" w:hAnsi="Arial" w:cs="Arial"/>
                  <w:sz w:val="20"/>
                  <w:szCs w:val="20"/>
                </w:rPr>
                <w:delText>7.30</w:delText>
              </w:r>
            </w:del>
          </w:p>
        </w:tc>
        <w:tc>
          <w:tcPr>
            <w:tcW w:w="720" w:type="dxa"/>
            <w:tcBorders>
              <w:right w:val="single" w:sz="2" w:space="0" w:color="auto"/>
            </w:tcBorders>
          </w:tcPr>
          <w:p w14:paraId="554B3541" w14:textId="13C15B10" w:rsidR="00D17A73" w:rsidRPr="007701F7" w:rsidDel="00706857" w:rsidRDefault="00D17A73" w:rsidP="004A585E">
            <w:pPr>
              <w:rPr>
                <w:del w:id="1216" w:author="Gabriella Meltzer" w:date="2024-01-02T23:39:00Z"/>
                <w:rFonts w:ascii="Arial" w:hAnsi="Arial" w:cs="Arial"/>
                <w:sz w:val="20"/>
                <w:szCs w:val="20"/>
              </w:rPr>
            </w:pPr>
            <w:del w:id="1217" w:author="Gabriella Meltzer" w:date="2024-01-02T23:39:00Z">
              <w:r w:rsidRPr="007701F7" w:rsidDel="00706857">
                <w:rPr>
                  <w:rFonts w:ascii="Arial" w:hAnsi="Arial" w:cs="Arial"/>
                  <w:sz w:val="20"/>
                  <w:szCs w:val="20"/>
                </w:rPr>
                <w:delText>8.06</w:delText>
              </w:r>
            </w:del>
          </w:p>
        </w:tc>
      </w:tr>
      <w:tr w:rsidR="00D17A73" w:rsidRPr="007701F7" w:rsidDel="00706857" w14:paraId="3C44DF2B" w14:textId="7A0D5333" w:rsidTr="007701F7">
        <w:trPr>
          <w:del w:id="1218" w:author="Gabriella Meltzer" w:date="2024-01-02T23:39:00Z"/>
        </w:trPr>
        <w:tc>
          <w:tcPr>
            <w:tcW w:w="2882" w:type="dxa"/>
            <w:vMerge/>
            <w:tcBorders>
              <w:left w:val="single" w:sz="2" w:space="0" w:color="auto"/>
              <w:bottom w:val="single" w:sz="4" w:space="0" w:color="auto"/>
            </w:tcBorders>
          </w:tcPr>
          <w:p w14:paraId="573AFCAE" w14:textId="543B3CB6" w:rsidR="00D17A73" w:rsidRPr="007701F7" w:rsidDel="00706857" w:rsidRDefault="00D17A73" w:rsidP="004A585E">
            <w:pPr>
              <w:rPr>
                <w:del w:id="1219" w:author="Gabriella Meltzer" w:date="2024-01-02T23:39:00Z"/>
                <w:rFonts w:ascii="Arial" w:hAnsi="Arial" w:cs="Arial"/>
                <w:sz w:val="20"/>
                <w:szCs w:val="20"/>
              </w:rPr>
            </w:pPr>
          </w:p>
        </w:tc>
        <w:tc>
          <w:tcPr>
            <w:tcW w:w="3870" w:type="dxa"/>
            <w:vMerge/>
            <w:tcBorders>
              <w:left w:val="single" w:sz="2" w:space="0" w:color="auto"/>
              <w:bottom w:val="single" w:sz="4" w:space="0" w:color="auto"/>
            </w:tcBorders>
          </w:tcPr>
          <w:p w14:paraId="0CFC892A" w14:textId="7F94EF40" w:rsidR="00D17A73" w:rsidRPr="007701F7" w:rsidDel="00706857" w:rsidRDefault="00D17A73" w:rsidP="004A585E">
            <w:pPr>
              <w:rPr>
                <w:del w:id="1220" w:author="Gabriella Meltzer" w:date="2024-01-02T23:39:00Z"/>
                <w:rFonts w:ascii="Arial" w:hAnsi="Arial" w:cs="Arial"/>
                <w:sz w:val="20"/>
                <w:szCs w:val="20"/>
              </w:rPr>
            </w:pPr>
          </w:p>
        </w:tc>
        <w:tc>
          <w:tcPr>
            <w:tcW w:w="898" w:type="dxa"/>
            <w:tcBorders>
              <w:bottom w:val="single" w:sz="4" w:space="0" w:color="auto"/>
            </w:tcBorders>
          </w:tcPr>
          <w:p w14:paraId="4F26BD97" w14:textId="3CDAE494" w:rsidR="00D17A73" w:rsidRPr="007701F7" w:rsidDel="00706857" w:rsidRDefault="00D17A73" w:rsidP="004A585E">
            <w:pPr>
              <w:rPr>
                <w:del w:id="1221" w:author="Gabriella Meltzer" w:date="2024-01-02T23:39:00Z"/>
                <w:rFonts w:ascii="Arial" w:hAnsi="Arial" w:cs="Arial"/>
                <w:sz w:val="20"/>
                <w:szCs w:val="20"/>
              </w:rPr>
            </w:pPr>
            <w:del w:id="1222" w:author="Gabriella Meltzer" w:date="2024-01-02T23:39:00Z">
              <w:r w:rsidRPr="007701F7" w:rsidDel="00706857">
                <w:rPr>
                  <w:rFonts w:ascii="Arial" w:hAnsi="Arial" w:cs="Arial"/>
                  <w:sz w:val="20"/>
                  <w:szCs w:val="20"/>
                </w:rPr>
                <w:delText>8</w:delText>
              </w:r>
            </w:del>
          </w:p>
        </w:tc>
        <w:tc>
          <w:tcPr>
            <w:tcW w:w="720" w:type="dxa"/>
            <w:tcBorders>
              <w:bottom w:val="single" w:sz="4" w:space="0" w:color="auto"/>
            </w:tcBorders>
          </w:tcPr>
          <w:p w14:paraId="1C441F93" w14:textId="252A5CBD" w:rsidR="00D17A73" w:rsidRPr="007701F7" w:rsidDel="00706857" w:rsidRDefault="00D17A73" w:rsidP="004A585E">
            <w:pPr>
              <w:rPr>
                <w:del w:id="1223" w:author="Gabriella Meltzer" w:date="2024-01-02T23:39:00Z"/>
                <w:rFonts w:ascii="Arial" w:hAnsi="Arial" w:cs="Arial"/>
                <w:sz w:val="20"/>
                <w:szCs w:val="20"/>
              </w:rPr>
            </w:pPr>
            <w:del w:id="1224" w:author="Gabriella Meltzer" w:date="2024-01-02T23:39:00Z">
              <w:r w:rsidRPr="007701F7" w:rsidDel="00706857">
                <w:rPr>
                  <w:rFonts w:ascii="Arial" w:hAnsi="Arial" w:cs="Arial"/>
                  <w:sz w:val="20"/>
                  <w:szCs w:val="20"/>
                </w:rPr>
                <w:delText>6.03</w:delText>
              </w:r>
            </w:del>
          </w:p>
        </w:tc>
        <w:tc>
          <w:tcPr>
            <w:tcW w:w="720" w:type="dxa"/>
            <w:tcBorders>
              <w:bottom w:val="single" w:sz="4" w:space="0" w:color="auto"/>
            </w:tcBorders>
          </w:tcPr>
          <w:p w14:paraId="7C7C1C72" w14:textId="2830D8B5" w:rsidR="00D17A73" w:rsidRPr="007701F7" w:rsidDel="00706857" w:rsidRDefault="00D17A73" w:rsidP="004A585E">
            <w:pPr>
              <w:rPr>
                <w:del w:id="1225" w:author="Gabriella Meltzer" w:date="2024-01-02T23:39:00Z"/>
                <w:rFonts w:ascii="Arial" w:hAnsi="Arial" w:cs="Arial"/>
                <w:sz w:val="20"/>
                <w:szCs w:val="20"/>
              </w:rPr>
            </w:pPr>
            <w:del w:id="1226" w:author="Gabriella Meltzer" w:date="2024-01-02T23:39:00Z">
              <w:r w:rsidRPr="007701F7" w:rsidDel="00706857">
                <w:rPr>
                  <w:rFonts w:ascii="Arial" w:hAnsi="Arial" w:cs="Arial"/>
                  <w:sz w:val="20"/>
                  <w:szCs w:val="20"/>
                </w:rPr>
                <w:delText>7.13</w:delText>
              </w:r>
            </w:del>
          </w:p>
        </w:tc>
        <w:tc>
          <w:tcPr>
            <w:tcW w:w="720" w:type="dxa"/>
            <w:tcBorders>
              <w:bottom w:val="single" w:sz="4" w:space="0" w:color="auto"/>
            </w:tcBorders>
          </w:tcPr>
          <w:p w14:paraId="405C3DA5" w14:textId="2B17E0EC" w:rsidR="00D17A73" w:rsidRPr="007701F7" w:rsidDel="00706857" w:rsidRDefault="00D17A73" w:rsidP="004A585E">
            <w:pPr>
              <w:rPr>
                <w:del w:id="1227" w:author="Gabriella Meltzer" w:date="2024-01-02T23:39:00Z"/>
                <w:rFonts w:ascii="Arial" w:hAnsi="Arial" w:cs="Arial"/>
                <w:sz w:val="20"/>
                <w:szCs w:val="20"/>
              </w:rPr>
            </w:pPr>
            <w:del w:id="1228" w:author="Gabriella Meltzer" w:date="2024-01-02T23:39:00Z">
              <w:r w:rsidRPr="007701F7" w:rsidDel="00706857">
                <w:rPr>
                  <w:rFonts w:ascii="Arial" w:hAnsi="Arial" w:cs="Arial"/>
                  <w:sz w:val="20"/>
                  <w:szCs w:val="20"/>
                </w:rPr>
                <w:delText>7.68</w:delText>
              </w:r>
            </w:del>
          </w:p>
        </w:tc>
        <w:tc>
          <w:tcPr>
            <w:tcW w:w="720" w:type="dxa"/>
            <w:tcBorders>
              <w:bottom w:val="single" w:sz="4" w:space="0" w:color="auto"/>
            </w:tcBorders>
          </w:tcPr>
          <w:p w14:paraId="2DB5C313" w14:textId="36B99910" w:rsidR="00D17A73" w:rsidRPr="007701F7" w:rsidDel="00706857" w:rsidRDefault="00D17A73" w:rsidP="004A585E">
            <w:pPr>
              <w:rPr>
                <w:del w:id="1229" w:author="Gabriella Meltzer" w:date="2024-01-02T23:39:00Z"/>
                <w:rFonts w:ascii="Arial" w:hAnsi="Arial" w:cs="Arial"/>
                <w:sz w:val="20"/>
                <w:szCs w:val="20"/>
              </w:rPr>
            </w:pPr>
            <w:del w:id="1230" w:author="Gabriella Meltzer" w:date="2024-01-02T23:39:00Z">
              <w:r w:rsidRPr="007701F7" w:rsidDel="00706857">
                <w:rPr>
                  <w:rFonts w:ascii="Arial" w:hAnsi="Arial" w:cs="Arial"/>
                  <w:sz w:val="20"/>
                  <w:szCs w:val="20"/>
                </w:rPr>
                <w:delText>8.18</w:delText>
              </w:r>
            </w:del>
          </w:p>
        </w:tc>
        <w:tc>
          <w:tcPr>
            <w:tcW w:w="720" w:type="dxa"/>
            <w:tcBorders>
              <w:bottom w:val="single" w:sz="4" w:space="0" w:color="auto"/>
              <w:right w:val="single" w:sz="2" w:space="0" w:color="auto"/>
            </w:tcBorders>
          </w:tcPr>
          <w:p w14:paraId="31098B77" w14:textId="560E6F7B" w:rsidR="00D17A73" w:rsidRPr="007701F7" w:rsidDel="00706857" w:rsidRDefault="00D17A73" w:rsidP="004A585E">
            <w:pPr>
              <w:rPr>
                <w:del w:id="1231" w:author="Gabriella Meltzer" w:date="2024-01-02T23:39:00Z"/>
                <w:rFonts w:ascii="Arial" w:hAnsi="Arial" w:cs="Arial"/>
                <w:sz w:val="20"/>
                <w:szCs w:val="20"/>
              </w:rPr>
            </w:pPr>
            <w:del w:id="1232" w:author="Gabriella Meltzer" w:date="2024-01-02T23:39:00Z">
              <w:r w:rsidRPr="007701F7" w:rsidDel="00706857">
                <w:rPr>
                  <w:rFonts w:ascii="Arial" w:hAnsi="Arial" w:cs="Arial"/>
                  <w:sz w:val="20"/>
                  <w:szCs w:val="20"/>
                </w:rPr>
                <w:delText>8.89</w:delText>
              </w:r>
            </w:del>
          </w:p>
        </w:tc>
        <w:tc>
          <w:tcPr>
            <w:tcW w:w="720" w:type="dxa"/>
            <w:tcBorders>
              <w:left w:val="single" w:sz="2" w:space="0" w:color="auto"/>
              <w:bottom w:val="single" w:sz="4" w:space="0" w:color="auto"/>
            </w:tcBorders>
          </w:tcPr>
          <w:p w14:paraId="56382CB8" w14:textId="23CF7CDB" w:rsidR="00D17A73" w:rsidRPr="007701F7" w:rsidDel="00706857" w:rsidRDefault="00D17A73" w:rsidP="004A585E">
            <w:pPr>
              <w:rPr>
                <w:del w:id="1233" w:author="Gabriella Meltzer" w:date="2024-01-02T23:39:00Z"/>
                <w:rFonts w:ascii="Arial" w:hAnsi="Arial" w:cs="Arial"/>
                <w:sz w:val="20"/>
                <w:szCs w:val="20"/>
              </w:rPr>
            </w:pPr>
            <w:del w:id="1234" w:author="Gabriella Meltzer" w:date="2024-01-02T23:39:00Z">
              <w:r w:rsidRPr="007701F7" w:rsidDel="00706857">
                <w:rPr>
                  <w:rFonts w:ascii="Arial" w:hAnsi="Arial" w:cs="Arial"/>
                  <w:sz w:val="20"/>
                  <w:szCs w:val="20"/>
                </w:rPr>
                <w:delText>6.16</w:delText>
              </w:r>
            </w:del>
          </w:p>
        </w:tc>
        <w:tc>
          <w:tcPr>
            <w:tcW w:w="720" w:type="dxa"/>
            <w:tcBorders>
              <w:bottom w:val="single" w:sz="4" w:space="0" w:color="auto"/>
            </w:tcBorders>
          </w:tcPr>
          <w:p w14:paraId="44187C8A" w14:textId="0E0BE077" w:rsidR="00D17A73" w:rsidRPr="007701F7" w:rsidDel="00706857" w:rsidRDefault="00D17A73" w:rsidP="004A585E">
            <w:pPr>
              <w:rPr>
                <w:del w:id="1235" w:author="Gabriella Meltzer" w:date="2024-01-02T23:39:00Z"/>
                <w:rFonts w:ascii="Arial" w:hAnsi="Arial" w:cs="Arial"/>
                <w:sz w:val="20"/>
                <w:szCs w:val="20"/>
              </w:rPr>
            </w:pPr>
            <w:del w:id="1236" w:author="Gabriella Meltzer" w:date="2024-01-02T23:39:00Z">
              <w:r w:rsidRPr="007701F7" w:rsidDel="00706857">
                <w:rPr>
                  <w:rFonts w:ascii="Arial" w:hAnsi="Arial" w:cs="Arial"/>
                  <w:sz w:val="20"/>
                  <w:szCs w:val="20"/>
                </w:rPr>
                <w:delText>7.15</w:delText>
              </w:r>
            </w:del>
          </w:p>
        </w:tc>
        <w:tc>
          <w:tcPr>
            <w:tcW w:w="720" w:type="dxa"/>
            <w:tcBorders>
              <w:bottom w:val="single" w:sz="4" w:space="0" w:color="auto"/>
            </w:tcBorders>
          </w:tcPr>
          <w:p w14:paraId="7A6E90F9" w14:textId="67872BEB" w:rsidR="00D17A73" w:rsidRPr="007701F7" w:rsidDel="00706857" w:rsidRDefault="00D17A73" w:rsidP="004A585E">
            <w:pPr>
              <w:rPr>
                <w:del w:id="1237" w:author="Gabriella Meltzer" w:date="2024-01-02T23:39:00Z"/>
                <w:rFonts w:ascii="Arial" w:hAnsi="Arial" w:cs="Arial"/>
                <w:sz w:val="20"/>
                <w:szCs w:val="20"/>
              </w:rPr>
            </w:pPr>
            <w:del w:id="1238" w:author="Gabriella Meltzer" w:date="2024-01-02T23:39:00Z">
              <w:r w:rsidRPr="007701F7" w:rsidDel="00706857">
                <w:rPr>
                  <w:rFonts w:ascii="Arial" w:hAnsi="Arial" w:cs="Arial"/>
                  <w:sz w:val="20"/>
                  <w:szCs w:val="20"/>
                </w:rPr>
                <w:delText>7.75</w:delText>
              </w:r>
            </w:del>
          </w:p>
        </w:tc>
        <w:tc>
          <w:tcPr>
            <w:tcW w:w="720" w:type="dxa"/>
            <w:tcBorders>
              <w:bottom w:val="single" w:sz="4" w:space="0" w:color="auto"/>
            </w:tcBorders>
          </w:tcPr>
          <w:p w14:paraId="7EBC8E4C" w14:textId="48F64203" w:rsidR="00D17A73" w:rsidRPr="007701F7" w:rsidDel="00706857" w:rsidRDefault="00D17A73" w:rsidP="004A585E">
            <w:pPr>
              <w:rPr>
                <w:del w:id="1239" w:author="Gabriella Meltzer" w:date="2024-01-02T23:39:00Z"/>
                <w:rFonts w:ascii="Arial" w:hAnsi="Arial" w:cs="Arial"/>
                <w:sz w:val="20"/>
                <w:szCs w:val="20"/>
              </w:rPr>
            </w:pPr>
            <w:del w:id="1240" w:author="Gabriella Meltzer" w:date="2024-01-02T23:39:00Z">
              <w:r w:rsidRPr="007701F7" w:rsidDel="00706857">
                <w:rPr>
                  <w:rFonts w:ascii="Arial" w:hAnsi="Arial" w:cs="Arial"/>
                  <w:sz w:val="20"/>
                  <w:szCs w:val="20"/>
                </w:rPr>
                <w:delText>8.28</w:delText>
              </w:r>
            </w:del>
          </w:p>
        </w:tc>
        <w:tc>
          <w:tcPr>
            <w:tcW w:w="720" w:type="dxa"/>
            <w:tcBorders>
              <w:bottom w:val="single" w:sz="4" w:space="0" w:color="auto"/>
              <w:right w:val="single" w:sz="2" w:space="0" w:color="auto"/>
            </w:tcBorders>
          </w:tcPr>
          <w:p w14:paraId="22AC04E7" w14:textId="3C614127" w:rsidR="00D17A73" w:rsidRPr="007701F7" w:rsidDel="00706857" w:rsidRDefault="00D17A73" w:rsidP="004A585E">
            <w:pPr>
              <w:rPr>
                <w:del w:id="1241" w:author="Gabriella Meltzer" w:date="2024-01-02T23:39:00Z"/>
                <w:rFonts w:ascii="Arial" w:hAnsi="Arial" w:cs="Arial"/>
                <w:sz w:val="20"/>
                <w:szCs w:val="20"/>
              </w:rPr>
            </w:pPr>
            <w:del w:id="1242" w:author="Gabriella Meltzer" w:date="2024-01-02T23:39:00Z">
              <w:r w:rsidRPr="007701F7" w:rsidDel="00706857">
                <w:rPr>
                  <w:rFonts w:ascii="Arial" w:hAnsi="Arial" w:cs="Arial"/>
                  <w:sz w:val="20"/>
                  <w:szCs w:val="20"/>
                </w:rPr>
                <w:delText>9.05</w:delText>
              </w:r>
            </w:del>
          </w:p>
        </w:tc>
      </w:tr>
      <w:tr w:rsidR="00D17A73" w:rsidRPr="007701F7" w:rsidDel="00706857" w14:paraId="614150B5" w14:textId="53D2772A" w:rsidTr="007701F7">
        <w:trPr>
          <w:del w:id="1243" w:author="Gabriella Meltzer" w:date="2024-01-02T23:39:00Z"/>
        </w:trPr>
        <w:tc>
          <w:tcPr>
            <w:tcW w:w="2882" w:type="dxa"/>
            <w:vMerge w:val="restart"/>
            <w:tcBorders>
              <w:top w:val="single" w:sz="4" w:space="0" w:color="auto"/>
              <w:left w:val="single" w:sz="2" w:space="0" w:color="auto"/>
            </w:tcBorders>
            <w:vAlign w:val="center"/>
          </w:tcPr>
          <w:p w14:paraId="393258E0" w14:textId="00FA6DA7" w:rsidR="00D17A73" w:rsidRPr="007701F7" w:rsidDel="00706857" w:rsidRDefault="00D17A73" w:rsidP="004A585E">
            <w:pPr>
              <w:jc w:val="center"/>
              <w:rPr>
                <w:del w:id="1244" w:author="Gabriella Meltzer" w:date="2024-01-02T23:39:00Z"/>
                <w:rFonts w:ascii="Arial" w:hAnsi="Arial" w:cs="Arial"/>
                <w:sz w:val="20"/>
                <w:szCs w:val="20"/>
              </w:rPr>
            </w:pPr>
            <w:del w:id="1245" w:author="Gabriella Meltzer" w:date="2024-01-02T23:39:00Z">
              <w:r w:rsidRPr="007701F7" w:rsidDel="00706857">
                <w:rPr>
                  <w:rFonts w:ascii="Arial" w:hAnsi="Arial" w:cs="Arial"/>
                  <w:sz w:val="20"/>
                  <w:szCs w:val="20"/>
                </w:rPr>
                <w:delText>Grade</w:delText>
              </w:r>
              <w:r w:rsidR="007A7323" w:rsidDel="00706857">
                <w:rPr>
                  <w:rFonts w:ascii="Arial" w:hAnsi="Arial" w:cs="Arial"/>
                  <w:sz w:val="20"/>
                  <w:szCs w:val="20"/>
                </w:rPr>
                <w:delText xml:space="preserve"> </w:delText>
              </w:r>
              <w:r w:rsidRPr="007701F7" w:rsidDel="00706857">
                <w:rPr>
                  <w:rFonts w:ascii="Arial" w:hAnsi="Arial" w:cs="Arial"/>
                  <w:sz w:val="20"/>
                  <w:szCs w:val="20"/>
                </w:rPr>
                <w:delText>cohort level variables</w:delText>
              </w:r>
            </w:del>
          </w:p>
        </w:tc>
        <w:tc>
          <w:tcPr>
            <w:tcW w:w="3870" w:type="dxa"/>
            <w:tcBorders>
              <w:top w:val="single" w:sz="4" w:space="0" w:color="auto"/>
              <w:left w:val="single" w:sz="2" w:space="0" w:color="auto"/>
            </w:tcBorders>
          </w:tcPr>
          <w:p w14:paraId="5B886490" w14:textId="08736709" w:rsidR="00D17A73" w:rsidRPr="007701F7" w:rsidDel="00706857" w:rsidRDefault="00D17A73" w:rsidP="004A585E">
            <w:pPr>
              <w:rPr>
                <w:del w:id="1246" w:author="Gabriella Meltzer" w:date="2024-01-02T23:39:00Z"/>
                <w:rFonts w:ascii="Arial" w:hAnsi="Arial" w:cs="Arial"/>
                <w:sz w:val="20"/>
                <w:szCs w:val="20"/>
              </w:rPr>
            </w:pPr>
            <w:del w:id="1247" w:author="Gabriella Meltzer" w:date="2024-01-02T23:39:00Z">
              <w:r w:rsidRPr="007701F7" w:rsidDel="00706857">
                <w:rPr>
                  <w:rFonts w:ascii="Arial" w:hAnsi="Arial" w:cs="Arial"/>
                  <w:sz w:val="20"/>
                  <w:szCs w:val="20"/>
                </w:rPr>
                <w:delText>Percent American Indian/Alaska Native</w:delText>
              </w:r>
            </w:del>
          </w:p>
        </w:tc>
        <w:tc>
          <w:tcPr>
            <w:tcW w:w="898" w:type="dxa"/>
            <w:tcBorders>
              <w:top w:val="single" w:sz="4" w:space="0" w:color="auto"/>
            </w:tcBorders>
          </w:tcPr>
          <w:p w14:paraId="1A86C454" w14:textId="4E4482F2" w:rsidR="00D17A73" w:rsidRPr="007701F7" w:rsidDel="00706857" w:rsidRDefault="00D17A73" w:rsidP="004A585E">
            <w:pPr>
              <w:rPr>
                <w:del w:id="1248" w:author="Gabriella Meltzer" w:date="2024-01-02T23:39:00Z"/>
                <w:rFonts w:ascii="Arial" w:hAnsi="Arial" w:cs="Arial"/>
                <w:sz w:val="20"/>
                <w:szCs w:val="20"/>
              </w:rPr>
            </w:pPr>
          </w:p>
        </w:tc>
        <w:tc>
          <w:tcPr>
            <w:tcW w:w="720" w:type="dxa"/>
            <w:tcBorders>
              <w:top w:val="single" w:sz="4" w:space="0" w:color="auto"/>
            </w:tcBorders>
          </w:tcPr>
          <w:p w14:paraId="3F268017" w14:textId="4E9E6B74" w:rsidR="00D17A73" w:rsidRPr="007701F7" w:rsidDel="00706857" w:rsidRDefault="00D17A73" w:rsidP="004A585E">
            <w:pPr>
              <w:rPr>
                <w:del w:id="1249" w:author="Gabriella Meltzer" w:date="2024-01-02T23:39:00Z"/>
                <w:rFonts w:ascii="Arial" w:hAnsi="Arial" w:cs="Arial"/>
                <w:sz w:val="20"/>
                <w:szCs w:val="20"/>
              </w:rPr>
            </w:pPr>
            <w:del w:id="1250"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30CC753" w14:textId="79927B59" w:rsidR="00D17A73" w:rsidRPr="007701F7" w:rsidDel="00706857" w:rsidRDefault="00D17A73" w:rsidP="004A585E">
            <w:pPr>
              <w:rPr>
                <w:del w:id="1251" w:author="Gabriella Meltzer" w:date="2024-01-02T23:39:00Z"/>
                <w:rFonts w:ascii="Arial" w:hAnsi="Arial" w:cs="Arial"/>
                <w:sz w:val="20"/>
                <w:szCs w:val="20"/>
              </w:rPr>
            </w:pPr>
            <w:del w:id="1252"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5C47943E" w14:textId="3956B561" w:rsidR="00D17A73" w:rsidRPr="007701F7" w:rsidDel="00706857" w:rsidRDefault="00D17A73" w:rsidP="004A585E">
            <w:pPr>
              <w:rPr>
                <w:del w:id="1253" w:author="Gabriella Meltzer" w:date="2024-01-02T23:39:00Z"/>
                <w:rFonts w:ascii="Arial" w:hAnsi="Arial" w:cs="Arial"/>
                <w:sz w:val="20"/>
                <w:szCs w:val="20"/>
              </w:rPr>
            </w:pPr>
            <w:del w:id="1254"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410EE73D" w14:textId="19867823" w:rsidR="00D17A73" w:rsidRPr="007701F7" w:rsidDel="00706857" w:rsidRDefault="00D17A73" w:rsidP="004A585E">
            <w:pPr>
              <w:rPr>
                <w:del w:id="1255" w:author="Gabriella Meltzer" w:date="2024-01-02T23:39:00Z"/>
                <w:rFonts w:ascii="Arial" w:hAnsi="Arial" w:cs="Arial"/>
                <w:sz w:val="20"/>
                <w:szCs w:val="20"/>
              </w:rPr>
            </w:pPr>
            <w:del w:id="1256" w:author="Gabriella Meltzer" w:date="2024-01-02T23:39:00Z">
              <w:r w:rsidRPr="007701F7" w:rsidDel="00706857">
                <w:rPr>
                  <w:rFonts w:ascii="Arial" w:hAnsi="Arial" w:cs="Arial"/>
                  <w:sz w:val="20"/>
                  <w:szCs w:val="20"/>
                </w:rPr>
                <w:delText>0.5</w:delText>
              </w:r>
            </w:del>
          </w:p>
        </w:tc>
        <w:tc>
          <w:tcPr>
            <w:tcW w:w="720" w:type="dxa"/>
            <w:tcBorders>
              <w:top w:val="single" w:sz="4" w:space="0" w:color="auto"/>
              <w:right w:val="single" w:sz="2" w:space="0" w:color="auto"/>
            </w:tcBorders>
          </w:tcPr>
          <w:p w14:paraId="73C9EB65" w14:textId="75B99410" w:rsidR="00D17A73" w:rsidRPr="007701F7" w:rsidDel="00706857" w:rsidRDefault="00D17A73" w:rsidP="004A585E">
            <w:pPr>
              <w:rPr>
                <w:del w:id="1257" w:author="Gabriella Meltzer" w:date="2024-01-02T23:39:00Z"/>
                <w:rFonts w:ascii="Arial" w:hAnsi="Arial" w:cs="Arial"/>
                <w:sz w:val="20"/>
                <w:szCs w:val="20"/>
              </w:rPr>
            </w:pPr>
            <w:del w:id="1258" w:author="Gabriella Meltzer" w:date="2024-01-02T23:39:00Z">
              <w:r w:rsidRPr="007701F7" w:rsidDel="00706857">
                <w:rPr>
                  <w:rFonts w:ascii="Arial" w:hAnsi="Arial" w:cs="Arial"/>
                  <w:sz w:val="20"/>
                  <w:szCs w:val="20"/>
                </w:rPr>
                <w:delText>8.3</w:delText>
              </w:r>
            </w:del>
          </w:p>
        </w:tc>
        <w:tc>
          <w:tcPr>
            <w:tcW w:w="720" w:type="dxa"/>
            <w:tcBorders>
              <w:top w:val="single" w:sz="4" w:space="0" w:color="auto"/>
              <w:left w:val="single" w:sz="2" w:space="0" w:color="auto"/>
            </w:tcBorders>
          </w:tcPr>
          <w:p w14:paraId="24587289" w14:textId="1324EB69" w:rsidR="00D17A73" w:rsidRPr="007701F7" w:rsidDel="00706857" w:rsidRDefault="00D17A73" w:rsidP="004A585E">
            <w:pPr>
              <w:rPr>
                <w:del w:id="1259" w:author="Gabriella Meltzer" w:date="2024-01-02T23:39:00Z"/>
                <w:rFonts w:ascii="Arial" w:hAnsi="Arial" w:cs="Arial"/>
                <w:sz w:val="20"/>
                <w:szCs w:val="20"/>
              </w:rPr>
            </w:pPr>
            <w:del w:id="1260"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702EBA86" w14:textId="4DA1E216" w:rsidR="00D17A73" w:rsidRPr="007701F7" w:rsidDel="00706857" w:rsidRDefault="00D17A73" w:rsidP="004A585E">
            <w:pPr>
              <w:rPr>
                <w:del w:id="1261" w:author="Gabriella Meltzer" w:date="2024-01-02T23:39:00Z"/>
                <w:rFonts w:ascii="Arial" w:hAnsi="Arial" w:cs="Arial"/>
                <w:sz w:val="20"/>
                <w:szCs w:val="20"/>
              </w:rPr>
            </w:pPr>
            <w:del w:id="1262"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4BB68ED4" w14:textId="6B1AE472" w:rsidR="00D17A73" w:rsidRPr="007701F7" w:rsidDel="00706857" w:rsidRDefault="00D17A73" w:rsidP="004A585E">
            <w:pPr>
              <w:rPr>
                <w:del w:id="1263" w:author="Gabriella Meltzer" w:date="2024-01-02T23:39:00Z"/>
                <w:rFonts w:ascii="Arial" w:hAnsi="Arial" w:cs="Arial"/>
                <w:sz w:val="20"/>
                <w:szCs w:val="20"/>
              </w:rPr>
            </w:pPr>
            <w:del w:id="1264" w:author="Gabriella Meltzer" w:date="2024-01-02T23:39:00Z">
              <w:r w:rsidRPr="007701F7" w:rsidDel="00706857">
                <w:rPr>
                  <w:rFonts w:ascii="Arial" w:hAnsi="Arial" w:cs="Arial"/>
                  <w:sz w:val="20"/>
                  <w:szCs w:val="20"/>
                </w:rPr>
                <w:delText>0.2</w:delText>
              </w:r>
            </w:del>
          </w:p>
        </w:tc>
        <w:tc>
          <w:tcPr>
            <w:tcW w:w="720" w:type="dxa"/>
            <w:tcBorders>
              <w:top w:val="single" w:sz="4" w:space="0" w:color="auto"/>
            </w:tcBorders>
          </w:tcPr>
          <w:p w14:paraId="35924770" w14:textId="78903BF0" w:rsidR="00D17A73" w:rsidRPr="007701F7" w:rsidDel="00706857" w:rsidRDefault="00D17A73" w:rsidP="004A585E">
            <w:pPr>
              <w:rPr>
                <w:del w:id="1265" w:author="Gabriella Meltzer" w:date="2024-01-02T23:39:00Z"/>
                <w:rFonts w:ascii="Arial" w:hAnsi="Arial" w:cs="Arial"/>
                <w:sz w:val="20"/>
                <w:szCs w:val="20"/>
              </w:rPr>
            </w:pPr>
            <w:del w:id="1266" w:author="Gabriella Meltzer" w:date="2024-01-02T23:39:00Z">
              <w:r w:rsidRPr="007701F7" w:rsidDel="00706857">
                <w:rPr>
                  <w:rFonts w:ascii="Arial" w:hAnsi="Arial" w:cs="Arial"/>
                  <w:sz w:val="20"/>
                  <w:szCs w:val="20"/>
                </w:rPr>
                <w:delText>0.4</w:delText>
              </w:r>
            </w:del>
          </w:p>
        </w:tc>
        <w:tc>
          <w:tcPr>
            <w:tcW w:w="720" w:type="dxa"/>
            <w:tcBorders>
              <w:top w:val="single" w:sz="4" w:space="0" w:color="auto"/>
              <w:right w:val="single" w:sz="2" w:space="0" w:color="auto"/>
            </w:tcBorders>
          </w:tcPr>
          <w:p w14:paraId="47CB6728" w14:textId="69FE1758" w:rsidR="00D17A73" w:rsidRPr="007701F7" w:rsidDel="00706857" w:rsidRDefault="00D17A73" w:rsidP="004A585E">
            <w:pPr>
              <w:rPr>
                <w:del w:id="1267" w:author="Gabriella Meltzer" w:date="2024-01-02T23:39:00Z"/>
                <w:rFonts w:ascii="Arial" w:hAnsi="Arial" w:cs="Arial"/>
                <w:sz w:val="20"/>
                <w:szCs w:val="20"/>
              </w:rPr>
            </w:pPr>
            <w:del w:id="1268" w:author="Gabriella Meltzer" w:date="2024-01-02T23:39:00Z">
              <w:r w:rsidRPr="007701F7" w:rsidDel="00706857">
                <w:rPr>
                  <w:rFonts w:ascii="Arial" w:hAnsi="Arial" w:cs="Arial"/>
                  <w:sz w:val="20"/>
                  <w:szCs w:val="20"/>
                </w:rPr>
                <w:delText>3.8</w:delText>
              </w:r>
            </w:del>
          </w:p>
        </w:tc>
      </w:tr>
      <w:tr w:rsidR="00D17A73" w:rsidRPr="007701F7" w:rsidDel="00706857" w14:paraId="12DCC720" w14:textId="1E11327D" w:rsidTr="007701F7">
        <w:trPr>
          <w:del w:id="1269" w:author="Gabriella Meltzer" w:date="2024-01-02T23:39:00Z"/>
        </w:trPr>
        <w:tc>
          <w:tcPr>
            <w:tcW w:w="2882" w:type="dxa"/>
            <w:vMerge/>
            <w:tcBorders>
              <w:left w:val="single" w:sz="2" w:space="0" w:color="auto"/>
            </w:tcBorders>
          </w:tcPr>
          <w:p w14:paraId="21C20E2A" w14:textId="4C326B30" w:rsidR="00D17A73" w:rsidRPr="007701F7" w:rsidDel="00706857" w:rsidRDefault="00D17A73" w:rsidP="004A585E">
            <w:pPr>
              <w:rPr>
                <w:del w:id="1270" w:author="Gabriella Meltzer" w:date="2024-01-02T23:39:00Z"/>
                <w:rFonts w:ascii="Arial" w:hAnsi="Arial" w:cs="Arial"/>
                <w:sz w:val="20"/>
                <w:szCs w:val="20"/>
              </w:rPr>
            </w:pPr>
          </w:p>
        </w:tc>
        <w:tc>
          <w:tcPr>
            <w:tcW w:w="3870" w:type="dxa"/>
            <w:tcBorders>
              <w:left w:val="single" w:sz="2" w:space="0" w:color="auto"/>
            </w:tcBorders>
          </w:tcPr>
          <w:p w14:paraId="2CA63601" w14:textId="4AB0AD52" w:rsidR="00D17A73" w:rsidRPr="007701F7" w:rsidDel="00706857" w:rsidRDefault="00D17A73" w:rsidP="004A585E">
            <w:pPr>
              <w:rPr>
                <w:del w:id="1271" w:author="Gabriella Meltzer" w:date="2024-01-02T23:39:00Z"/>
                <w:rFonts w:ascii="Arial" w:hAnsi="Arial" w:cs="Arial"/>
                <w:sz w:val="20"/>
                <w:szCs w:val="20"/>
              </w:rPr>
            </w:pPr>
            <w:del w:id="1272" w:author="Gabriella Meltzer" w:date="2024-01-02T23:39:00Z">
              <w:r w:rsidRPr="007701F7" w:rsidDel="00706857">
                <w:rPr>
                  <w:rFonts w:ascii="Arial" w:hAnsi="Arial" w:cs="Arial"/>
                  <w:sz w:val="20"/>
                  <w:szCs w:val="20"/>
                </w:rPr>
                <w:delText>Percent Asian</w:delText>
              </w:r>
            </w:del>
          </w:p>
        </w:tc>
        <w:tc>
          <w:tcPr>
            <w:tcW w:w="898" w:type="dxa"/>
          </w:tcPr>
          <w:p w14:paraId="7F72888B" w14:textId="76F60218" w:rsidR="00D17A73" w:rsidRPr="007701F7" w:rsidDel="00706857" w:rsidRDefault="00D17A73" w:rsidP="004A585E">
            <w:pPr>
              <w:rPr>
                <w:del w:id="1273" w:author="Gabriella Meltzer" w:date="2024-01-02T23:39:00Z"/>
                <w:rFonts w:ascii="Arial" w:hAnsi="Arial" w:cs="Arial"/>
                <w:sz w:val="20"/>
                <w:szCs w:val="20"/>
              </w:rPr>
            </w:pPr>
          </w:p>
        </w:tc>
        <w:tc>
          <w:tcPr>
            <w:tcW w:w="720" w:type="dxa"/>
          </w:tcPr>
          <w:p w14:paraId="67ED47EF" w14:textId="6BADF660" w:rsidR="00D17A73" w:rsidRPr="007701F7" w:rsidDel="00706857" w:rsidRDefault="00D17A73" w:rsidP="004A585E">
            <w:pPr>
              <w:rPr>
                <w:del w:id="1274" w:author="Gabriella Meltzer" w:date="2024-01-02T23:39:00Z"/>
                <w:rFonts w:ascii="Arial" w:hAnsi="Arial" w:cs="Arial"/>
                <w:sz w:val="20"/>
                <w:szCs w:val="20"/>
              </w:rPr>
            </w:pPr>
            <w:del w:id="1275" w:author="Gabriella Meltzer" w:date="2024-01-02T23:39:00Z">
              <w:r w:rsidRPr="007701F7" w:rsidDel="00706857">
                <w:rPr>
                  <w:rFonts w:ascii="Arial" w:hAnsi="Arial" w:cs="Arial"/>
                  <w:sz w:val="20"/>
                  <w:szCs w:val="20"/>
                </w:rPr>
                <w:delText>0.0</w:delText>
              </w:r>
            </w:del>
          </w:p>
        </w:tc>
        <w:tc>
          <w:tcPr>
            <w:tcW w:w="720" w:type="dxa"/>
          </w:tcPr>
          <w:p w14:paraId="14ED9D61" w14:textId="0690291F" w:rsidR="00D17A73" w:rsidRPr="007701F7" w:rsidDel="00706857" w:rsidRDefault="00D17A73" w:rsidP="004A585E">
            <w:pPr>
              <w:rPr>
                <w:del w:id="1276" w:author="Gabriella Meltzer" w:date="2024-01-02T23:39:00Z"/>
                <w:rFonts w:ascii="Arial" w:hAnsi="Arial" w:cs="Arial"/>
                <w:sz w:val="20"/>
                <w:szCs w:val="20"/>
              </w:rPr>
            </w:pPr>
            <w:del w:id="1277" w:author="Gabriella Meltzer" w:date="2024-01-02T23:39:00Z">
              <w:r w:rsidRPr="007701F7" w:rsidDel="00706857">
                <w:rPr>
                  <w:rFonts w:ascii="Arial" w:hAnsi="Arial" w:cs="Arial"/>
                  <w:sz w:val="20"/>
                  <w:szCs w:val="20"/>
                </w:rPr>
                <w:delText>0.0</w:delText>
              </w:r>
            </w:del>
          </w:p>
        </w:tc>
        <w:tc>
          <w:tcPr>
            <w:tcW w:w="720" w:type="dxa"/>
          </w:tcPr>
          <w:p w14:paraId="7ABB47E2" w14:textId="2ED8FA65" w:rsidR="00D17A73" w:rsidRPr="007701F7" w:rsidDel="00706857" w:rsidRDefault="00D17A73" w:rsidP="004A585E">
            <w:pPr>
              <w:rPr>
                <w:del w:id="1278" w:author="Gabriella Meltzer" w:date="2024-01-02T23:39:00Z"/>
                <w:rFonts w:ascii="Arial" w:hAnsi="Arial" w:cs="Arial"/>
                <w:sz w:val="20"/>
                <w:szCs w:val="20"/>
              </w:rPr>
            </w:pPr>
            <w:del w:id="1279" w:author="Gabriella Meltzer" w:date="2024-01-02T23:39:00Z">
              <w:r w:rsidRPr="007701F7" w:rsidDel="00706857">
                <w:rPr>
                  <w:rFonts w:ascii="Arial" w:hAnsi="Arial" w:cs="Arial"/>
                  <w:sz w:val="20"/>
                  <w:szCs w:val="20"/>
                </w:rPr>
                <w:delText>0.6</w:delText>
              </w:r>
            </w:del>
          </w:p>
        </w:tc>
        <w:tc>
          <w:tcPr>
            <w:tcW w:w="720" w:type="dxa"/>
          </w:tcPr>
          <w:p w14:paraId="7DC1AB66" w14:textId="19B373D1" w:rsidR="00D17A73" w:rsidRPr="007701F7" w:rsidDel="00706857" w:rsidRDefault="00D17A73" w:rsidP="004A585E">
            <w:pPr>
              <w:rPr>
                <w:del w:id="1280" w:author="Gabriella Meltzer" w:date="2024-01-02T23:39:00Z"/>
                <w:rFonts w:ascii="Arial" w:hAnsi="Arial" w:cs="Arial"/>
                <w:sz w:val="20"/>
                <w:szCs w:val="20"/>
              </w:rPr>
            </w:pPr>
            <w:del w:id="1281" w:author="Gabriella Meltzer" w:date="2024-01-02T23:39:00Z">
              <w:r w:rsidRPr="007701F7" w:rsidDel="00706857">
                <w:rPr>
                  <w:rFonts w:ascii="Arial" w:hAnsi="Arial" w:cs="Arial"/>
                  <w:sz w:val="20"/>
                  <w:szCs w:val="20"/>
                </w:rPr>
                <w:delText>1.4</w:delText>
              </w:r>
            </w:del>
          </w:p>
        </w:tc>
        <w:tc>
          <w:tcPr>
            <w:tcW w:w="720" w:type="dxa"/>
            <w:tcBorders>
              <w:right w:val="single" w:sz="2" w:space="0" w:color="auto"/>
            </w:tcBorders>
          </w:tcPr>
          <w:p w14:paraId="09D96377" w14:textId="7917836C" w:rsidR="00D17A73" w:rsidRPr="007701F7" w:rsidDel="00706857" w:rsidRDefault="00D17A73" w:rsidP="004A585E">
            <w:pPr>
              <w:rPr>
                <w:del w:id="1282" w:author="Gabriella Meltzer" w:date="2024-01-02T23:39:00Z"/>
                <w:rFonts w:ascii="Arial" w:hAnsi="Arial" w:cs="Arial"/>
                <w:sz w:val="20"/>
                <w:szCs w:val="20"/>
              </w:rPr>
            </w:pPr>
            <w:del w:id="1283" w:author="Gabriella Meltzer" w:date="2024-01-02T23:39:00Z">
              <w:r w:rsidRPr="007701F7" w:rsidDel="00706857">
                <w:rPr>
                  <w:rFonts w:ascii="Arial" w:hAnsi="Arial" w:cs="Arial"/>
                  <w:sz w:val="20"/>
                  <w:szCs w:val="20"/>
                </w:rPr>
                <w:delText>4.5</w:delText>
              </w:r>
            </w:del>
          </w:p>
        </w:tc>
        <w:tc>
          <w:tcPr>
            <w:tcW w:w="720" w:type="dxa"/>
            <w:tcBorders>
              <w:left w:val="single" w:sz="2" w:space="0" w:color="auto"/>
            </w:tcBorders>
          </w:tcPr>
          <w:p w14:paraId="73C985FF" w14:textId="775157AC" w:rsidR="00D17A73" w:rsidRPr="007701F7" w:rsidDel="00706857" w:rsidRDefault="00D17A73" w:rsidP="004A585E">
            <w:pPr>
              <w:rPr>
                <w:del w:id="1284" w:author="Gabriella Meltzer" w:date="2024-01-02T23:39:00Z"/>
                <w:rFonts w:ascii="Arial" w:hAnsi="Arial" w:cs="Arial"/>
                <w:sz w:val="20"/>
                <w:szCs w:val="20"/>
              </w:rPr>
            </w:pPr>
            <w:del w:id="1285" w:author="Gabriella Meltzer" w:date="2024-01-02T23:39:00Z">
              <w:r w:rsidRPr="007701F7" w:rsidDel="00706857">
                <w:rPr>
                  <w:rFonts w:ascii="Arial" w:hAnsi="Arial" w:cs="Arial"/>
                  <w:sz w:val="20"/>
                  <w:szCs w:val="20"/>
                </w:rPr>
                <w:delText>0.0</w:delText>
              </w:r>
            </w:del>
          </w:p>
        </w:tc>
        <w:tc>
          <w:tcPr>
            <w:tcW w:w="720" w:type="dxa"/>
          </w:tcPr>
          <w:p w14:paraId="15268991" w14:textId="5F7A0618" w:rsidR="00D17A73" w:rsidRPr="007701F7" w:rsidDel="00706857" w:rsidRDefault="00D17A73" w:rsidP="004A585E">
            <w:pPr>
              <w:rPr>
                <w:del w:id="1286" w:author="Gabriella Meltzer" w:date="2024-01-02T23:39:00Z"/>
                <w:rFonts w:ascii="Arial" w:hAnsi="Arial" w:cs="Arial"/>
                <w:sz w:val="20"/>
                <w:szCs w:val="20"/>
              </w:rPr>
            </w:pPr>
            <w:del w:id="1287" w:author="Gabriella Meltzer" w:date="2024-01-02T23:39:00Z">
              <w:r w:rsidRPr="007701F7" w:rsidDel="00706857">
                <w:rPr>
                  <w:rFonts w:ascii="Arial" w:hAnsi="Arial" w:cs="Arial"/>
                  <w:sz w:val="20"/>
                  <w:szCs w:val="20"/>
                </w:rPr>
                <w:delText>0.2</w:delText>
              </w:r>
            </w:del>
          </w:p>
        </w:tc>
        <w:tc>
          <w:tcPr>
            <w:tcW w:w="720" w:type="dxa"/>
          </w:tcPr>
          <w:p w14:paraId="027831F5" w14:textId="69277567" w:rsidR="00D17A73" w:rsidRPr="007701F7" w:rsidDel="00706857" w:rsidRDefault="00D17A73" w:rsidP="004A585E">
            <w:pPr>
              <w:rPr>
                <w:del w:id="1288" w:author="Gabriella Meltzer" w:date="2024-01-02T23:39:00Z"/>
                <w:rFonts w:ascii="Arial" w:hAnsi="Arial" w:cs="Arial"/>
                <w:sz w:val="20"/>
                <w:szCs w:val="20"/>
              </w:rPr>
            </w:pPr>
            <w:del w:id="1289" w:author="Gabriella Meltzer" w:date="2024-01-02T23:39:00Z">
              <w:r w:rsidRPr="007701F7" w:rsidDel="00706857">
                <w:rPr>
                  <w:rFonts w:ascii="Arial" w:hAnsi="Arial" w:cs="Arial"/>
                  <w:sz w:val="20"/>
                  <w:szCs w:val="20"/>
                </w:rPr>
                <w:delText>0.6</w:delText>
              </w:r>
            </w:del>
          </w:p>
        </w:tc>
        <w:tc>
          <w:tcPr>
            <w:tcW w:w="720" w:type="dxa"/>
          </w:tcPr>
          <w:p w14:paraId="582132E8" w14:textId="2671D66A" w:rsidR="00D17A73" w:rsidRPr="007701F7" w:rsidDel="00706857" w:rsidRDefault="00D17A73" w:rsidP="004A585E">
            <w:pPr>
              <w:rPr>
                <w:del w:id="1290" w:author="Gabriella Meltzer" w:date="2024-01-02T23:39:00Z"/>
                <w:rFonts w:ascii="Arial" w:hAnsi="Arial" w:cs="Arial"/>
                <w:sz w:val="20"/>
                <w:szCs w:val="20"/>
              </w:rPr>
            </w:pPr>
            <w:del w:id="1291" w:author="Gabriella Meltzer" w:date="2024-01-02T23:39:00Z">
              <w:r w:rsidRPr="007701F7" w:rsidDel="00706857">
                <w:rPr>
                  <w:rFonts w:ascii="Arial" w:hAnsi="Arial" w:cs="Arial"/>
                  <w:sz w:val="20"/>
                  <w:szCs w:val="20"/>
                </w:rPr>
                <w:delText>1.3</w:delText>
              </w:r>
            </w:del>
          </w:p>
        </w:tc>
        <w:tc>
          <w:tcPr>
            <w:tcW w:w="720" w:type="dxa"/>
            <w:tcBorders>
              <w:right w:val="single" w:sz="2" w:space="0" w:color="auto"/>
            </w:tcBorders>
          </w:tcPr>
          <w:p w14:paraId="0CAAE340" w14:textId="19424301" w:rsidR="00D17A73" w:rsidRPr="007701F7" w:rsidDel="00706857" w:rsidRDefault="00D17A73" w:rsidP="004A585E">
            <w:pPr>
              <w:rPr>
                <w:del w:id="1292" w:author="Gabriella Meltzer" w:date="2024-01-02T23:39:00Z"/>
                <w:rFonts w:ascii="Arial" w:hAnsi="Arial" w:cs="Arial"/>
                <w:sz w:val="20"/>
                <w:szCs w:val="20"/>
              </w:rPr>
            </w:pPr>
            <w:del w:id="1293" w:author="Gabriella Meltzer" w:date="2024-01-02T23:39:00Z">
              <w:r w:rsidRPr="007701F7" w:rsidDel="00706857">
                <w:rPr>
                  <w:rFonts w:ascii="Arial" w:hAnsi="Arial" w:cs="Arial"/>
                  <w:sz w:val="20"/>
                  <w:szCs w:val="20"/>
                </w:rPr>
                <w:delText>5.0</w:delText>
              </w:r>
            </w:del>
          </w:p>
        </w:tc>
      </w:tr>
      <w:tr w:rsidR="00D17A73" w:rsidRPr="007701F7" w:rsidDel="00706857" w14:paraId="2707633F" w14:textId="2FA710A2" w:rsidTr="007701F7">
        <w:trPr>
          <w:del w:id="1294" w:author="Gabriella Meltzer" w:date="2024-01-02T23:39:00Z"/>
        </w:trPr>
        <w:tc>
          <w:tcPr>
            <w:tcW w:w="2882" w:type="dxa"/>
            <w:vMerge/>
            <w:tcBorders>
              <w:left w:val="single" w:sz="2" w:space="0" w:color="auto"/>
            </w:tcBorders>
          </w:tcPr>
          <w:p w14:paraId="3ACFC4EE" w14:textId="14CAB6EF" w:rsidR="00D17A73" w:rsidRPr="007701F7" w:rsidDel="00706857" w:rsidRDefault="00D17A73" w:rsidP="004A585E">
            <w:pPr>
              <w:rPr>
                <w:del w:id="1295" w:author="Gabriella Meltzer" w:date="2024-01-02T23:39:00Z"/>
                <w:rFonts w:ascii="Arial" w:hAnsi="Arial" w:cs="Arial"/>
                <w:sz w:val="20"/>
                <w:szCs w:val="20"/>
              </w:rPr>
            </w:pPr>
          </w:p>
        </w:tc>
        <w:tc>
          <w:tcPr>
            <w:tcW w:w="3870" w:type="dxa"/>
            <w:tcBorders>
              <w:left w:val="single" w:sz="2" w:space="0" w:color="auto"/>
            </w:tcBorders>
          </w:tcPr>
          <w:p w14:paraId="4FC2C20A" w14:textId="786F0C42" w:rsidR="00D17A73" w:rsidRPr="007701F7" w:rsidDel="00706857" w:rsidRDefault="00D17A73" w:rsidP="004A585E">
            <w:pPr>
              <w:rPr>
                <w:del w:id="1296" w:author="Gabriella Meltzer" w:date="2024-01-02T23:39:00Z"/>
                <w:rFonts w:ascii="Arial" w:hAnsi="Arial" w:cs="Arial"/>
                <w:sz w:val="20"/>
                <w:szCs w:val="20"/>
              </w:rPr>
            </w:pPr>
            <w:del w:id="1297" w:author="Gabriella Meltzer" w:date="2024-01-02T23:39:00Z">
              <w:r w:rsidRPr="007701F7" w:rsidDel="00706857">
                <w:rPr>
                  <w:rFonts w:ascii="Arial" w:hAnsi="Arial" w:cs="Arial"/>
                  <w:sz w:val="20"/>
                  <w:szCs w:val="20"/>
                </w:rPr>
                <w:delText>Percent Hispanic</w:delText>
              </w:r>
            </w:del>
          </w:p>
        </w:tc>
        <w:tc>
          <w:tcPr>
            <w:tcW w:w="898" w:type="dxa"/>
          </w:tcPr>
          <w:p w14:paraId="7D9AE2D4" w14:textId="57363158" w:rsidR="00D17A73" w:rsidRPr="007701F7" w:rsidDel="00706857" w:rsidRDefault="00D17A73" w:rsidP="004A585E">
            <w:pPr>
              <w:rPr>
                <w:del w:id="1298" w:author="Gabriella Meltzer" w:date="2024-01-02T23:39:00Z"/>
                <w:rFonts w:ascii="Arial" w:hAnsi="Arial" w:cs="Arial"/>
                <w:sz w:val="20"/>
                <w:szCs w:val="20"/>
              </w:rPr>
            </w:pPr>
          </w:p>
        </w:tc>
        <w:tc>
          <w:tcPr>
            <w:tcW w:w="720" w:type="dxa"/>
          </w:tcPr>
          <w:p w14:paraId="39FCE01E" w14:textId="5AADE082" w:rsidR="00D17A73" w:rsidRPr="007701F7" w:rsidDel="00706857" w:rsidRDefault="00D17A73" w:rsidP="004A585E">
            <w:pPr>
              <w:rPr>
                <w:del w:id="1299" w:author="Gabriella Meltzer" w:date="2024-01-02T23:39:00Z"/>
                <w:rFonts w:ascii="Arial" w:hAnsi="Arial" w:cs="Arial"/>
                <w:sz w:val="20"/>
                <w:szCs w:val="20"/>
              </w:rPr>
            </w:pPr>
            <w:del w:id="1300" w:author="Gabriella Meltzer" w:date="2024-01-02T23:39:00Z">
              <w:r w:rsidRPr="007701F7" w:rsidDel="00706857">
                <w:rPr>
                  <w:rFonts w:ascii="Arial" w:hAnsi="Arial" w:cs="Arial"/>
                  <w:sz w:val="20"/>
                  <w:szCs w:val="20"/>
                </w:rPr>
                <w:delText>0.0</w:delText>
              </w:r>
            </w:del>
          </w:p>
        </w:tc>
        <w:tc>
          <w:tcPr>
            <w:tcW w:w="720" w:type="dxa"/>
          </w:tcPr>
          <w:p w14:paraId="352EB78A" w14:textId="7716F364" w:rsidR="00D17A73" w:rsidRPr="007701F7" w:rsidDel="00706857" w:rsidRDefault="00D17A73" w:rsidP="004A585E">
            <w:pPr>
              <w:rPr>
                <w:del w:id="1301" w:author="Gabriella Meltzer" w:date="2024-01-02T23:39:00Z"/>
                <w:rFonts w:ascii="Arial" w:hAnsi="Arial" w:cs="Arial"/>
                <w:sz w:val="20"/>
                <w:szCs w:val="20"/>
              </w:rPr>
            </w:pPr>
            <w:del w:id="1302" w:author="Gabriella Meltzer" w:date="2024-01-02T23:39:00Z">
              <w:r w:rsidRPr="007701F7" w:rsidDel="00706857">
                <w:rPr>
                  <w:rFonts w:ascii="Arial" w:hAnsi="Arial" w:cs="Arial"/>
                  <w:sz w:val="20"/>
                  <w:szCs w:val="20"/>
                </w:rPr>
                <w:delText>1.1</w:delText>
              </w:r>
            </w:del>
          </w:p>
        </w:tc>
        <w:tc>
          <w:tcPr>
            <w:tcW w:w="720" w:type="dxa"/>
          </w:tcPr>
          <w:p w14:paraId="5C43FE66" w14:textId="5A845123" w:rsidR="00D17A73" w:rsidRPr="007701F7" w:rsidDel="00706857" w:rsidRDefault="00D17A73" w:rsidP="004A585E">
            <w:pPr>
              <w:rPr>
                <w:del w:id="1303" w:author="Gabriella Meltzer" w:date="2024-01-02T23:39:00Z"/>
                <w:rFonts w:ascii="Arial" w:hAnsi="Arial" w:cs="Arial"/>
                <w:sz w:val="20"/>
                <w:szCs w:val="20"/>
              </w:rPr>
            </w:pPr>
            <w:del w:id="1304" w:author="Gabriella Meltzer" w:date="2024-01-02T23:39:00Z">
              <w:r w:rsidRPr="007701F7" w:rsidDel="00706857">
                <w:rPr>
                  <w:rFonts w:ascii="Arial" w:hAnsi="Arial" w:cs="Arial"/>
                  <w:sz w:val="20"/>
                  <w:szCs w:val="20"/>
                </w:rPr>
                <w:delText>3.0</w:delText>
              </w:r>
            </w:del>
          </w:p>
        </w:tc>
        <w:tc>
          <w:tcPr>
            <w:tcW w:w="720" w:type="dxa"/>
          </w:tcPr>
          <w:p w14:paraId="37838405" w14:textId="50CA4C32" w:rsidR="00D17A73" w:rsidRPr="007701F7" w:rsidDel="00706857" w:rsidRDefault="00D17A73" w:rsidP="004A585E">
            <w:pPr>
              <w:rPr>
                <w:del w:id="1305" w:author="Gabriella Meltzer" w:date="2024-01-02T23:39:00Z"/>
                <w:rFonts w:ascii="Arial" w:hAnsi="Arial" w:cs="Arial"/>
                <w:sz w:val="20"/>
                <w:szCs w:val="20"/>
              </w:rPr>
            </w:pPr>
            <w:del w:id="1306" w:author="Gabriella Meltzer" w:date="2024-01-02T23:39:00Z">
              <w:r w:rsidRPr="007701F7" w:rsidDel="00706857">
                <w:rPr>
                  <w:rFonts w:ascii="Arial" w:hAnsi="Arial" w:cs="Arial"/>
                  <w:sz w:val="20"/>
                  <w:szCs w:val="20"/>
                </w:rPr>
                <w:delText>8.6</w:delText>
              </w:r>
            </w:del>
          </w:p>
        </w:tc>
        <w:tc>
          <w:tcPr>
            <w:tcW w:w="720" w:type="dxa"/>
            <w:tcBorders>
              <w:right w:val="single" w:sz="2" w:space="0" w:color="auto"/>
            </w:tcBorders>
          </w:tcPr>
          <w:p w14:paraId="4B6C7C0C" w14:textId="76E51454" w:rsidR="00D17A73" w:rsidRPr="007701F7" w:rsidDel="00706857" w:rsidRDefault="00D17A73" w:rsidP="004A585E">
            <w:pPr>
              <w:rPr>
                <w:del w:id="1307" w:author="Gabriella Meltzer" w:date="2024-01-02T23:39:00Z"/>
                <w:rFonts w:ascii="Arial" w:hAnsi="Arial" w:cs="Arial"/>
                <w:sz w:val="20"/>
                <w:szCs w:val="20"/>
              </w:rPr>
            </w:pPr>
            <w:del w:id="1308" w:author="Gabriella Meltzer" w:date="2024-01-02T23:39:00Z">
              <w:r w:rsidRPr="007701F7" w:rsidDel="00706857">
                <w:rPr>
                  <w:rFonts w:ascii="Arial" w:hAnsi="Arial" w:cs="Arial"/>
                  <w:sz w:val="20"/>
                  <w:szCs w:val="20"/>
                </w:rPr>
                <w:delText>42.3</w:delText>
              </w:r>
            </w:del>
          </w:p>
        </w:tc>
        <w:tc>
          <w:tcPr>
            <w:tcW w:w="720" w:type="dxa"/>
            <w:tcBorders>
              <w:left w:val="single" w:sz="2" w:space="0" w:color="auto"/>
            </w:tcBorders>
          </w:tcPr>
          <w:p w14:paraId="1BDFB619" w14:textId="2569D5D1" w:rsidR="00D17A73" w:rsidRPr="007701F7" w:rsidDel="00706857" w:rsidRDefault="00D17A73" w:rsidP="004A585E">
            <w:pPr>
              <w:rPr>
                <w:del w:id="1309" w:author="Gabriella Meltzer" w:date="2024-01-02T23:39:00Z"/>
                <w:rFonts w:ascii="Arial" w:hAnsi="Arial" w:cs="Arial"/>
                <w:sz w:val="20"/>
                <w:szCs w:val="20"/>
              </w:rPr>
            </w:pPr>
            <w:del w:id="1310" w:author="Gabriella Meltzer" w:date="2024-01-02T23:39:00Z">
              <w:r w:rsidRPr="007701F7" w:rsidDel="00706857">
                <w:rPr>
                  <w:rFonts w:ascii="Arial" w:hAnsi="Arial" w:cs="Arial"/>
                  <w:sz w:val="20"/>
                  <w:szCs w:val="20"/>
                </w:rPr>
                <w:delText>0.7</w:delText>
              </w:r>
            </w:del>
          </w:p>
        </w:tc>
        <w:tc>
          <w:tcPr>
            <w:tcW w:w="720" w:type="dxa"/>
          </w:tcPr>
          <w:p w14:paraId="70599979" w14:textId="73368C4C" w:rsidR="00D17A73" w:rsidRPr="007701F7" w:rsidDel="00706857" w:rsidRDefault="00D17A73" w:rsidP="004A585E">
            <w:pPr>
              <w:rPr>
                <w:del w:id="1311" w:author="Gabriella Meltzer" w:date="2024-01-02T23:39:00Z"/>
                <w:rFonts w:ascii="Arial" w:hAnsi="Arial" w:cs="Arial"/>
                <w:sz w:val="20"/>
                <w:szCs w:val="20"/>
              </w:rPr>
            </w:pPr>
            <w:del w:id="1312" w:author="Gabriella Meltzer" w:date="2024-01-02T23:39:00Z">
              <w:r w:rsidRPr="007701F7" w:rsidDel="00706857">
                <w:rPr>
                  <w:rFonts w:ascii="Arial" w:hAnsi="Arial" w:cs="Arial"/>
                  <w:sz w:val="20"/>
                  <w:szCs w:val="20"/>
                </w:rPr>
                <w:delText>2.6</w:delText>
              </w:r>
            </w:del>
          </w:p>
        </w:tc>
        <w:tc>
          <w:tcPr>
            <w:tcW w:w="720" w:type="dxa"/>
          </w:tcPr>
          <w:p w14:paraId="3861A03B" w14:textId="4170FA4E" w:rsidR="00D17A73" w:rsidRPr="007701F7" w:rsidDel="00706857" w:rsidRDefault="00D17A73" w:rsidP="004A585E">
            <w:pPr>
              <w:rPr>
                <w:del w:id="1313" w:author="Gabriella Meltzer" w:date="2024-01-02T23:39:00Z"/>
                <w:rFonts w:ascii="Arial" w:hAnsi="Arial" w:cs="Arial"/>
                <w:sz w:val="20"/>
                <w:szCs w:val="20"/>
              </w:rPr>
            </w:pPr>
            <w:del w:id="1314" w:author="Gabriella Meltzer" w:date="2024-01-02T23:39:00Z">
              <w:r w:rsidRPr="007701F7" w:rsidDel="00706857">
                <w:rPr>
                  <w:rFonts w:ascii="Arial" w:hAnsi="Arial" w:cs="Arial"/>
                  <w:sz w:val="20"/>
                  <w:szCs w:val="20"/>
                </w:rPr>
                <w:delText>6.5</w:delText>
              </w:r>
            </w:del>
          </w:p>
        </w:tc>
        <w:tc>
          <w:tcPr>
            <w:tcW w:w="720" w:type="dxa"/>
          </w:tcPr>
          <w:p w14:paraId="144CD938" w14:textId="697D87F9" w:rsidR="00D17A73" w:rsidRPr="007701F7" w:rsidDel="00706857" w:rsidRDefault="00D17A73" w:rsidP="004A585E">
            <w:pPr>
              <w:rPr>
                <w:del w:id="1315" w:author="Gabriella Meltzer" w:date="2024-01-02T23:39:00Z"/>
                <w:rFonts w:ascii="Arial" w:hAnsi="Arial" w:cs="Arial"/>
                <w:sz w:val="20"/>
                <w:szCs w:val="20"/>
              </w:rPr>
            </w:pPr>
            <w:del w:id="1316" w:author="Gabriella Meltzer" w:date="2024-01-02T23:39:00Z">
              <w:r w:rsidRPr="007701F7" w:rsidDel="00706857">
                <w:rPr>
                  <w:rFonts w:ascii="Arial" w:hAnsi="Arial" w:cs="Arial"/>
                  <w:sz w:val="20"/>
                  <w:szCs w:val="20"/>
                </w:rPr>
                <w:delText>15.8</w:delText>
              </w:r>
            </w:del>
          </w:p>
        </w:tc>
        <w:tc>
          <w:tcPr>
            <w:tcW w:w="720" w:type="dxa"/>
            <w:tcBorders>
              <w:right w:val="single" w:sz="2" w:space="0" w:color="auto"/>
            </w:tcBorders>
          </w:tcPr>
          <w:p w14:paraId="6335EE64" w14:textId="29B8BFE9" w:rsidR="00D17A73" w:rsidRPr="007701F7" w:rsidDel="00706857" w:rsidRDefault="00D17A73" w:rsidP="004A585E">
            <w:pPr>
              <w:rPr>
                <w:del w:id="1317" w:author="Gabriella Meltzer" w:date="2024-01-02T23:39:00Z"/>
                <w:rFonts w:ascii="Arial" w:hAnsi="Arial" w:cs="Arial"/>
                <w:sz w:val="20"/>
                <w:szCs w:val="20"/>
              </w:rPr>
            </w:pPr>
            <w:del w:id="1318" w:author="Gabriella Meltzer" w:date="2024-01-02T23:39:00Z">
              <w:r w:rsidRPr="007701F7" w:rsidDel="00706857">
                <w:rPr>
                  <w:rFonts w:ascii="Arial" w:hAnsi="Arial" w:cs="Arial"/>
                  <w:sz w:val="20"/>
                  <w:szCs w:val="20"/>
                </w:rPr>
                <w:delText>52.8</w:delText>
              </w:r>
            </w:del>
          </w:p>
        </w:tc>
      </w:tr>
      <w:tr w:rsidR="00D17A73" w:rsidRPr="007701F7" w:rsidDel="00706857" w14:paraId="2136451B" w14:textId="2F81D2D1" w:rsidTr="007701F7">
        <w:trPr>
          <w:del w:id="1319" w:author="Gabriella Meltzer" w:date="2024-01-02T23:39:00Z"/>
        </w:trPr>
        <w:tc>
          <w:tcPr>
            <w:tcW w:w="2882" w:type="dxa"/>
            <w:vMerge/>
            <w:tcBorders>
              <w:left w:val="single" w:sz="2" w:space="0" w:color="auto"/>
            </w:tcBorders>
          </w:tcPr>
          <w:p w14:paraId="61773775" w14:textId="3735D92A" w:rsidR="00D17A73" w:rsidRPr="007701F7" w:rsidDel="00706857" w:rsidRDefault="00D17A73" w:rsidP="004A585E">
            <w:pPr>
              <w:rPr>
                <w:del w:id="1320" w:author="Gabriella Meltzer" w:date="2024-01-02T23:39:00Z"/>
                <w:rFonts w:ascii="Arial" w:hAnsi="Arial" w:cs="Arial"/>
                <w:sz w:val="20"/>
                <w:szCs w:val="20"/>
              </w:rPr>
            </w:pPr>
          </w:p>
        </w:tc>
        <w:tc>
          <w:tcPr>
            <w:tcW w:w="3870" w:type="dxa"/>
            <w:tcBorders>
              <w:left w:val="single" w:sz="2" w:space="0" w:color="auto"/>
            </w:tcBorders>
          </w:tcPr>
          <w:p w14:paraId="35977FF6" w14:textId="4892532E" w:rsidR="00D17A73" w:rsidRPr="007701F7" w:rsidDel="00706857" w:rsidRDefault="00D17A73" w:rsidP="004A585E">
            <w:pPr>
              <w:rPr>
                <w:del w:id="1321" w:author="Gabriella Meltzer" w:date="2024-01-02T23:39:00Z"/>
                <w:rFonts w:ascii="Arial" w:hAnsi="Arial" w:cs="Arial"/>
                <w:sz w:val="20"/>
                <w:szCs w:val="20"/>
              </w:rPr>
            </w:pPr>
            <w:del w:id="1322" w:author="Gabriella Meltzer" w:date="2024-01-02T23:39:00Z">
              <w:r w:rsidRPr="007701F7" w:rsidDel="00706857">
                <w:rPr>
                  <w:rFonts w:ascii="Arial" w:hAnsi="Arial" w:cs="Arial"/>
                  <w:sz w:val="20"/>
                  <w:szCs w:val="20"/>
                </w:rPr>
                <w:delText>Percent Black</w:delText>
              </w:r>
            </w:del>
          </w:p>
        </w:tc>
        <w:tc>
          <w:tcPr>
            <w:tcW w:w="898" w:type="dxa"/>
          </w:tcPr>
          <w:p w14:paraId="1014CEE5" w14:textId="308DD764" w:rsidR="00D17A73" w:rsidRPr="007701F7" w:rsidDel="00706857" w:rsidRDefault="00D17A73" w:rsidP="004A585E">
            <w:pPr>
              <w:rPr>
                <w:del w:id="1323" w:author="Gabriella Meltzer" w:date="2024-01-02T23:39:00Z"/>
                <w:rFonts w:ascii="Arial" w:hAnsi="Arial" w:cs="Arial"/>
                <w:sz w:val="20"/>
                <w:szCs w:val="20"/>
              </w:rPr>
            </w:pPr>
          </w:p>
        </w:tc>
        <w:tc>
          <w:tcPr>
            <w:tcW w:w="720" w:type="dxa"/>
          </w:tcPr>
          <w:p w14:paraId="0951E875" w14:textId="52EDB43F" w:rsidR="00D17A73" w:rsidRPr="007701F7" w:rsidDel="00706857" w:rsidRDefault="00D17A73" w:rsidP="004A585E">
            <w:pPr>
              <w:rPr>
                <w:del w:id="1324" w:author="Gabriella Meltzer" w:date="2024-01-02T23:39:00Z"/>
                <w:rFonts w:ascii="Arial" w:hAnsi="Arial" w:cs="Arial"/>
                <w:sz w:val="20"/>
                <w:szCs w:val="20"/>
              </w:rPr>
            </w:pPr>
            <w:del w:id="1325" w:author="Gabriella Meltzer" w:date="2024-01-02T23:39:00Z">
              <w:r w:rsidRPr="007701F7" w:rsidDel="00706857">
                <w:rPr>
                  <w:rFonts w:ascii="Arial" w:hAnsi="Arial" w:cs="Arial"/>
                  <w:sz w:val="20"/>
                  <w:szCs w:val="20"/>
                </w:rPr>
                <w:delText>0.0</w:delText>
              </w:r>
            </w:del>
          </w:p>
        </w:tc>
        <w:tc>
          <w:tcPr>
            <w:tcW w:w="720" w:type="dxa"/>
          </w:tcPr>
          <w:p w14:paraId="264F8C00" w14:textId="26E97113" w:rsidR="00D17A73" w:rsidRPr="007701F7" w:rsidDel="00706857" w:rsidRDefault="00D17A73" w:rsidP="004A585E">
            <w:pPr>
              <w:rPr>
                <w:del w:id="1326" w:author="Gabriella Meltzer" w:date="2024-01-02T23:39:00Z"/>
                <w:rFonts w:ascii="Arial" w:hAnsi="Arial" w:cs="Arial"/>
                <w:sz w:val="20"/>
                <w:szCs w:val="20"/>
              </w:rPr>
            </w:pPr>
            <w:del w:id="1327" w:author="Gabriella Meltzer" w:date="2024-01-02T23:39:00Z">
              <w:r w:rsidRPr="007701F7" w:rsidDel="00706857">
                <w:rPr>
                  <w:rFonts w:ascii="Arial" w:hAnsi="Arial" w:cs="Arial"/>
                  <w:sz w:val="20"/>
                  <w:szCs w:val="20"/>
                </w:rPr>
                <w:delText>1.2</w:delText>
              </w:r>
            </w:del>
          </w:p>
        </w:tc>
        <w:tc>
          <w:tcPr>
            <w:tcW w:w="720" w:type="dxa"/>
          </w:tcPr>
          <w:p w14:paraId="54BA9804" w14:textId="742025D2" w:rsidR="00D17A73" w:rsidRPr="007701F7" w:rsidDel="00706857" w:rsidRDefault="00D17A73" w:rsidP="004A585E">
            <w:pPr>
              <w:rPr>
                <w:del w:id="1328" w:author="Gabriella Meltzer" w:date="2024-01-02T23:39:00Z"/>
                <w:rFonts w:ascii="Arial" w:hAnsi="Arial" w:cs="Arial"/>
                <w:sz w:val="20"/>
                <w:szCs w:val="20"/>
              </w:rPr>
            </w:pPr>
            <w:del w:id="1329" w:author="Gabriella Meltzer" w:date="2024-01-02T23:39:00Z">
              <w:r w:rsidRPr="007701F7" w:rsidDel="00706857">
                <w:rPr>
                  <w:rFonts w:ascii="Arial" w:hAnsi="Arial" w:cs="Arial"/>
                  <w:sz w:val="20"/>
                  <w:szCs w:val="20"/>
                </w:rPr>
                <w:delText>4.6</w:delText>
              </w:r>
            </w:del>
          </w:p>
        </w:tc>
        <w:tc>
          <w:tcPr>
            <w:tcW w:w="720" w:type="dxa"/>
          </w:tcPr>
          <w:p w14:paraId="1566BE40" w14:textId="15667263" w:rsidR="00D17A73" w:rsidRPr="007701F7" w:rsidDel="00706857" w:rsidRDefault="00D17A73" w:rsidP="004A585E">
            <w:pPr>
              <w:rPr>
                <w:del w:id="1330" w:author="Gabriella Meltzer" w:date="2024-01-02T23:39:00Z"/>
                <w:rFonts w:ascii="Arial" w:hAnsi="Arial" w:cs="Arial"/>
                <w:sz w:val="20"/>
                <w:szCs w:val="20"/>
              </w:rPr>
            </w:pPr>
            <w:del w:id="1331" w:author="Gabriella Meltzer" w:date="2024-01-02T23:39:00Z">
              <w:r w:rsidRPr="007701F7" w:rsidDel="00706857">
                <w:rPr>
                  <w:rFonts w:ascii="Arial" w:hAnsi="Arial" w:cs="Arial"/>
                  <w:sz w:val="20"/>
                  <w:szCs w:val="20"/>
                </w:rPr>
                <w:delText>20.8</w:delText>
              </w:r>
            </w:del>
          </w:p>
        </w:tc>
        <w:tc>
          <w:tcPr>
            <w:tcW w:w="720" w:type="dxa"/>
            <w:tcBorders>
              <w:right w:val="single" w:sz="2" w:space="0" w:color="auto"/>
            </w:tcBorders>
          </w:tcPr>
          <w:p w14:paraId="219D6D33" w14:textId="0BD0FC67" w:rsidR="00D17A73" w:rsidRPr="007701F7" w:rsidDel="00706857" w:rsidRDefault="00D17A73" w:rsidP="004A585E">
            <w:pPr>
              <w:rPr>
                <w:del w:id="1332" w:author="Gabriella Meltzer" w:date="2024-01-02T23:39:00Z"/>
                <w:rFonts w:ascii="Arial" w:hAnsi="Arial" w:cs="Arial"/>
                <w:sz w:val="20"/>
                <w:szCs w:val="20"/>
              </w:rPr>
            </w:pPr>
            <w:del w:id="1333" w:author="Gabriella Meltzer" w:date="2024-01-02T23:39:00Z">
              <w:r w:rsidRPr="007701F7" w:rsidDel="00706857">
                <w:rPr>
                  <w:rFonts w:ascii="Arial" w:hAnsi="Arial" w:cs="Arial"/>
                  <w:sz w:val="20"/>
                  <w:szCs w:val="20"/>
                </w:rPr>
                <w:delText>64.9</w:delText>
              </w:r>
            </w:del>
          </w:p>
        </w:tc>
        <w:tc>
          <w:tcPr>
            <w:tcW w:w="720" w:type="dxa"/>
            <w:tcBorders>
              <w:left w:val="single" w:sz="2" w:space="0" w:color="auto"/>
            </w:tcBorders>
          </w:tcPr>
          <w:p w14:paraId="2F73101A" w14:textId="369838BC" w:rsidR="00D17A73" w:rsidRPr="007701F7" w:rsidDel="00706857" w:rsidRDefault="00D17A73" w:rsidP="004A585E">
            <w:pPr>
              <w:rPr>
                <w:del w:id="1334" w:author="Gabriella Meltzer" w:date="2024-01-02T23:39:00Z"/>
                <w:rFonts w:ascii="Arial" w:hAnsi="Arial" w:cs="Arial"/>
                <w:sz w:val="20"/>
                <w:szCs w:val="20"/>
              </w:rPr>
            </w:pPr>
            <w:del w:id="1335" w:author="Gabriella Meltzer" w:date="2024-01-02T23:39:00Z">
              <w:r w:rsidRPr="007701F7" w:rsidDel="00706857">
                <w:rPr>
                  <w:rFonts w:ascii="Arial" w:hAnsi="Arial" w:cs="Arial"/>
                  <w:sz w:val="20"/>
                  <w:szCs w:val="20"/>
                </w:rPr>
                <w:delText>0.0</w:delText>
              </w:r>
            </w:del>
          </w:p>
        </w:tc>
        <w:tc>
          <w:tcPr>
            <w:tcW w:w="720" w:type="dxa"/>
          </w:tcPr>
          <w:p w14:paraId="6C3D6F5D" w14:textId="160CBE26" w:rsidR="00D17A73" w:rsidRPr="007701F7" w:rsidDel="00706857" w:rsidRDefault="00D17A73" w:rsidP="004A585E">
            <w:pPr>
              <w:rPr>
                <w:del w:id="1336" w:author="Gabriella Meltzer" w:date="2024-01-02T23:39:00Z"/>
                <w:rFonts w:ascii="Arial" w:hAnsi="Arial" w:cs="Arial"/>
                <w:sz w:val="20"/>
                <w:szCs w:val="20"/>
              </w:rPr>
            </w:pPr>
            <w:del w:id="1337" w:author="Gabriella Meltzer" w:date="2024-01-02T23:39:00Z">
              <w:r w:rsidRPr="007701F7" w:rsidDel="00706857">
                <w:rPr>
                  <w:rFonts w:ascii="Arial" w:hAnsi="Arial" w:cs="Arial"/>
                  <w:sz w:val="20"/>
                  <w:szCs w:val="20"/>
                </w:rPr>
                <w:delText>1.0</w:delText>
              </w:r>
            </w:del>
          </w:p>
        </w:tc>
        <w:tc>
          <w:tcPr>
            <w:tcW w:w="720" w:type="dxa"/>
          </w:tcPr>
          <w:p w14:paraId="0BE62C4A" w14:textId="28899E1F" w:rsidR="00D17A73" w:rsidRPr="007701F7" w:rsidDel="00706857" w:rsidRDefault="00D17A73" w:rsidP="004A585E">
            <w:pPr>
              <w:rPr>
                <w:del w:id="1338" w:author="Gabriella Meltzer" w:date="2024-01-02T23:39:00Z"/>
                <w:rFonts w:ascii="Arial" w:hAnsi="Arial" w:cs="Arial"/>
                <w:sz w:val="20"/>
                <w:szCs w:val="20"/>
              </w:rPr>
            </w:pPr>
            <w:del w:id="1339" w:author="Gabriella Meltzer" w:date="2024-01-02T23:39:00Z">
              <w:r w:rsidRPr="007701F7" w:rsidDel="00706857">
                <w:rPr>
                  <w:rFonts w:ascii="Arial" w:hAnsi="Arial" w:cs="Arial"/>
                  <w:sz w:val="20"/>
                  <w:szCs w:val="20"/>
                </w:rPr>
                <w:delText>3.8</w:delText>
              </w:r>
            </w:del>
          </w:p>
        </w:tc>
        <w:tc>
          <w:tcPr>
            <w:tcW w:w="720" w:type="dxa"/>
          </w:tcPr>
          <w:p w14:paraId="183DBCC5" w14:textId="54083806" w:rsidR="00D17A73" w:rsidRPr="007701F7" w:rsidDel="00706857" w:rsidRDefault="00D17A73" w:rsidP="004A585E">
            <w:pPr>
              <w:rPr>
                <w:del w:id="1340" w:author="Gabriella Meltzer" w:date="2024-01-02T23:39:00Z"/>
                <w:rFonts w:ascii="Arial" w:hAnsi="Arial" w:cs="Arial"/>
                <w:sz w:val="20"/>
                <w:szCs w:val="20"/>
              </w:rPr>
            </w:pPr>
            <w:del w:id="1341" w:author="Gabriella Meltzer" w:date="2024-01-02T23:39:00Z">
              <w:r w:rsidRPr="007701F7" w:rsidDel="00706857">
                <w:rPr>
                  <w:rFonts w:ascii="Arial" w:hAnsi="Arial" w:cs="Arial"/>
                  <w:sz w:val="20"/>
                  <w:szCs w:val="20"/>
                </w:rPr>
                <w:delText>19.3</w:delText>
              </w:r>
            </w:del>
          </w:p>
        </w:tc>
        <w:tc>
          <w:tcPr>
            <w:tcW w:w="720" w:type="dxa"/>
            <w:tcBorders>
              <w:right w:val="single" w:sz="2" w:space="0" w:color="auto"/>
            </w:tcBorders>
          </w:tcPr>
          <w:p w14:paraId="137F99A7" w14:textId="4D722853" w:rsidR="00D17A73" w:rsidRPr="007701F7" w:rsidDel="00706857" w:rsidRDefault="00D17A73" w:rsidP="004A585E">
            <w:pPr>
              <w:rPr>
                <w:del w:id="1342" w:author="Gabriella Meltzer" w:date="2024-01-02T23:39:00Z"/>
                <w:rFonts w:ascii="Arial" w:hAnsi="Arial" w:cs="Arial"/>
                <w:sz w:val="20"/>
                <w:szCs w:val="20"/>
              </w:rPr>
            </w:pPr>
            <w:del w:id="1343" w:author="Gabriella Meltzer" w:date="2024-01-02T23:39:00Z">
              <w:r w:rsidRPr="007701F7" w:rsidDel="00706857">
                <w:rPr>
                  <w:rFonts w:ascii="Arial" w:hAnsi="Arial" w:cs="Arial"/>
                  <w:sz w:val="20"/>
                  <w:szCs w:val="20"/>
                </w:rPr>
                <w:delText>62.8</w:delText>
              </w:r>
            </w:del>
          </w:p>
        </w:tc>
      </w:tr>
      <w:tr w:rsidR="00D17A73" w:rsidRPr="007701F7" w:rsidDel="00706857" w14:paraId="3B3D3961" w14:textId="5309CDD7" w:rsidTr="007701F7">
        <w:trPr>
          <w:del w:id="1344" w:author="Gabriella Meltzer" w:date="2024-01-02T23:39:00Z"/>
        </w:trPr>
        <w:tc>
          <w:tcPr>
            <w:tcW w:w="2882" w:type="dxa"/>
            <w:vMerge/>
            <w:tcBorders>
              <w:left w:val="single" w:sz="2" w:space="0" w:color="auto"/>
            </w:tcBorders>
          </w:tcPr>
          <w:p w14:paraId="3A05E172" w14:textId="22816D86" w:rsidR="00D17A73" w:rsidRPr="007701F7" w:rsidDel="00706857" w:rsidRDefault="00D17A73" w:rsidP="004A585E">
            <w:pPr>
              <w:rPr>
                <w:del w:id="1345" w:author="Gabriella Meltzer" w:date="2024-01-02T23:39:00Z"/>
                <w:rFonts w:ascii="Arial" w:hAnsi="Arial" w:cs="Arial"/>
                <w:sz w:val="20"/>
                <w:szCs w:val="20"/>
              </w:rPr>
            </w:pPr>
          </w:p>
        </w:tc>
        <w:tc>
          <w:tcPr>
            <w:tcW w:w="3870" w:type="dxa"/>
            <w:tcBorders>
              <w:left w:val="single" w:sz="2" w:space="0" w:color="auto"/>
            </w:tcBorders>
          </w:tcPr>
          <w:p w14:paraId="0EA69494" w14:textId="506637CA" w:rsidR="00D17A73" w:rsidRPr="007701F7" w:rsidDel="00706857" w:rsidRDefault="00D17A73" w:rsidP="004A585E">
            <w:pPr>
              <w:rPr>
                <w:del w:id="1346" w:author="Gabriella Meltzer" w:date="2024-01-02T23:39:00Z"/>
                <w:rFonts w:ascii="Arial" w:hAnsi="Arial" w:cs="Arial"/>
                <w:sz w:val="20"/>
                <w:szCs w:val="20"/>
              </w:rPr>
            </w:pPr>
            <w:del w:id="1347" w:author="Gabriella Meltzer" w:date="2024-01-02T23:39:00Z">
              <w:r w:rsidRPr="007701F7" w:rsidDel="00706857">
                <w:rPr>
                  <w:rFonts w:ascii="Arial" w:hAnsi="Arial" w:cs="Arial"/>
                  <w:sz w:val="20"/>
                  <w:szCs w:val="20"/>
                </w:rPr>
                <w:delText>Percent Free Lunch</w:delText>
              </w:r>
            </w:del>
          </w:p>
        </w:tc>
        <w:tc>
          <w:tcPr>
            <w:tcW w:w="898" w:type="dxa"/>
          </w:tcPr>
          <w:p w14:paraId="279EB427" w14:textId="7C77321F" w:rsidR="00D17A73" w:rsidRPr="007701F7" w:rsidDel="00706857" w:rsidRDefault="00D17A73" w:rsidP="004A585E">
            <w:pPr>
              <w:rPr>
                <w:del w:id="1348" w:author="Gabriella Meltzer" w:date="2024-01-02T23:39:00Z"/>
                <w:rFonts w:ascii="Arial" w:hAnsi="Arial" w:cs="Arial"/>
                <w:sz w:val="20"/>
                <w:szCs w:val="20"/>
              </w:rPr>
            </w:pPr>
          </w:p>
        </w:tc>
        <w:tc>
          <w:tcPr>
            <w:tcW w:w="720" w:type="dxa"/>
          </w:tcPr>
          <w:p w14:paraId="0E721376" w14:textId="14F92BD4" w:rsidR="00D17A73" w:rsidRPr="007701F7" w:rsidDel="00706857" w:rsidRDefault="00D17A73" w:rsidP="004A585E">
            <w:pPr>
              <w:rPr>
                <w:del w:id="1349" w:author="Gabriella Meltzer" w:date="2024-01-02T23:39:00Z"/>
                <w:rFonts w:ascii="Arial" w:hAnsi="Arial" w:cs="Arial"/>
                <w:sz w:val="20"/>
                <w:szCs w:val="20"/>
              </w:rPr>
            </w:pPr>
            <w:del w:id="1350" w:author="Gabriella Meltzer" w:date="2024-01-02T23:39:00Z">
              <w:r w:rsidRPr="007701F7" w:rsidDel="00706857">
                <w:rPr>
                  <w:rFonts w:ascii="Arial" w:hAnsi="Arial" w:cs="Arial"/>
                  <w:sz w:val="20"/>
                  <w:szCs w:val="20"/>
                </w:rPr>
                <w:delText>17.4</w:delText>
              </w:r>
            </w:del>
          </w:p>
        </w:tc>
        <w:tc>
          <w:tcPr>
            <w:tcW w:w="720" w:type="dxa"/>
          </w:tcPr>
          <w:p w14:paraId="496160CC" w14:textId="15706ED6" w:rsidR="00D17A73" w:rsidRPr="007701F7" w:rsidDel="00706857" w:rsidRDefault="00D17A73" w:rsidP="004A585E">
            <w:pPr>
              <w:rPr>
                <w:del w:id="1351" w:author="Gabriella Meltzer" w:date="2024-01-02T23:39:00Z"/>
                <w:rFonts w:ascii="Arial" w:hAnsi="Arial" w:cs="Arial"/>
                <w:sz w:val="20"/>
                <w:szCs w:val="20"/>
              </w:rPr>
            </w:pPr>
            <w:del w:id="1352" w:author="Gabriella Meltzer" w:date="2024-01-02T23:39:00Z">
              <w:r w:rsidRPr="007701F7" w:rsidDel="00706857">
                <w:rPr>
                  <w:rFonts w:ascii="Arial" w:hAnsi="Arial" w:cs="Arial"/>
                  <w:sz w:val="20"/>
                  <w:szCs w:val="20"/>
                </w:rPr>
                <w:delText>29.9</w:delText>
              </w:r>
            </w:del>
          </w:p>
        </w:tc>
        <w:tc>
          <w:tcPr>
            <w:tcW w:w="720" w:type="dxa"/>
          </w:tcPr>
          <w:p w14:paraId="37CB3E2A" w14:textId="09DC3075" w:rsidR="00D17A73" w:rsidRPr="007701F7" w:rsidDel="00706857" w:rsidRDefault="00D17A73" w:rsidP="004A585E">
            <w:pPr>
              <w:rPr>
                <w:del w:id="1353" w:author="Gabriella Meltzer" w:date="2024-01-02T23:39:00Z"/>
                <w:rFonts w:ascii="Arial" w:hAnsi="Arial" w:cs="Arial"/>
                <w:sz w:val="20"/>
                <w:szCs w:val="20"/>
              </w:rPr>
            </w:pPr>
            <w:del w:id="1354" w:author="Gabriella Meltzer" w:date="2024-01-02T23:39:00Z">
              <w:r w:rsidRPr="007701F7" w:rsidDel="00706857">
                <w:rPr>
                  <w:rFonts w:ascii="Arial" w:hAnsi="Arial" w:cs="Arial"/>
                  <w:sz w:val="20"/>
                  <w:szCs w:val="20"/>
                </w:rPr>
                <w:delText>40.5</w:delText>
              </w:r>
            </w:del>
          </w:p>
        </w:tc>
        <w:tc>
          <w:tcPr>
            <w:tcW w:w="720" w:type="dxa"/>
          </w:tcPr>
          <w:p w14:paraId="0B1C92C0" w14:textId="0EBA73F0" w:rsidR="00D17A73" w:rsidRPr="007701F7" w:rsidDel="00706857" w:rsidRDefault="00D17A73" w:rsidP="004A585E">
            <w:pPr>
              <w:rPr>
                <w:del w:id="1355" w:author="Gabriella Meltzer" w:date="2024-01-02T23:39:00Z"/>
                <w:rFonts w:ascii="Arial" w:hAnsi="Arial" w:cs="Arial"/>
                <w:sz w:val="20"/>
                <w:szCs w:val="20"/>
              </w:rPr>
            </w:pPr>
            <w:del w:id="1356" w:author="Gabriella Meltzer" w:date="2024-01-02T23:39:00Z">
              <w:r w:rsidRPr="007701F7" w:rsidDel="00706857">
                <w:rPr>
                  <w:rFonts w:ascii="Arial" w:hAnsi="Arial" w:cs="Arial"/>
                  <w:sz w:val="20"/>
                  <w:szCs w:val="20"/>
                </w:rPr>
                <w:delText>51.5</w:delText>
              </w:r>
            </w:del>
          </w:p>
        </w:tc>
        <w:tc>
          <w:tcPr>
            <w:tcW w:w="720" w:type="dxa"/>
            <w:tcBorders>
              <w:right w:val="single" w:sz="2" w:space="0" w:color="auto"/>
            </w:tcBorders>
          </w:tcPr>
          <w:p w14:paraId="623679C8" w14:textId="3991F5F9" w:rsidR="00D17A73" w:rsidRPr="007701F7" w:rsidDel="00706857" w:rsidRDefault="00D17A73" w:rsidP="004A585E">
            <w:pPr>
              <w:rPr>
                <w:del w:id="1357" w:author="Gabriella Meltzer" w:date="2024-01-02T23:39:00Z"/>
                <w:rFonts w:ascii="Arial" w:hAnsi="Arial" w:cs="Arial"/>
                <w:sz w:val="20"/>
                <w:szCs w:val="20"/>
              </w:rPr>
            </w:pPr>
            <w:del w:id="1358" w:author="Gabriella Meltzer" w:date="2024-01-02T23:39:00Z">
              <w:r w:rsidRPr="007701F7" w:rsidDel="00706857">
                <w:rPr>
                  <w:rFonts w:ascii="Arial" w:hAnsi="Arial" w:cs="Arial"/>
                  <w:sz w:val="20"/>
                  <w:szCs w:val="20"/>
                </w:rPr>
                <w:delText>70.6</w:delText>
              </w:r>
            </w:del>
          </w:p>
        </w:tc>
        <w:tc>
          <w:tcPr>
            <w:tcW w:w="720" w:type="dxa"/>
            <w:tcBorders>
              <w:left w:val="single" w:sz="2" w:space="0" w:color="auto"/>
            </w:tcBorders>
          </w:tcPr>
          <w:p w14:paraId="5EEAEA09" w14:textId="2EBA37C6" w:rsidR="00D17A73" w:rsidRPr="007701F7" w:rsidDel="00706857" w:rsidRDefault="00D17A73" w:rsidP="004A585E">
            <w:pPr>
              <w:rPr>
                <w:del w:id="1359" w:author="Gabriella Meltzer" w:date="2024-01-02T23:39:00Z"/>
                <w:rFonts w:ascii="Arial" w:hAnsi="Arial" w:cs="Arial"/>
                <w:sz w:val="20"/>
                <w:szCs w:val="20"/>
              </w:rPr>
            </w:pPr>
            <w:del w:id="1360" w:author="Gabriella Meltzer" w:date="2024-01-02T23:39:00Z">
              <w:r w:rsidRPr="007701F7" w:rsidDel="00706857">
                <w:rPr>
                  <w:rFonts w:ascii="Arial" w:hAnsi="Arial" w:cs="Arial"/>
                  <w:sz w:val="20"/>
                  <w:szCs w:val="20"/>
                </w:rPr>
                <w:delText>23.5</w:delText>
              </w:r>
            </w:del>
          </w:p>
        </w:tc>
        <w:tc>
          <w:tcPr>
            <w:tcW w:w="720" w:type="dxa"/>
          </w:tcPr>
          <w:p w14:paraId="75214930" w14:textId="7C86FE9B" w:rsidR="00D17A73" w:rsidRPr="007701F7" w:rsidDel="00706857" w:rsidRDefault="00D17A73" w:rsidP="004A585E">
            <w:pPr>
              <w:rPr>
                <w:del w:id="1361" w:author="Gabriella Meltzer" w:date="2024-01-02T23:39:00Z"/>
                <w:rFonts w:ascii="Arial" w:hAnsi="Arial" w:cs="Arial"/>
                <w:sz w:val="20"/>
                <w:szCs w:val="20"/>
              </w:rPr>
            </w:pPr>
            <w:del w:id="1362" w:author="Gabriella Meltzer" w:date="2024-01-02T23:39:00Z">
              <w:r w:rsidRPr="007701F7" w:rsidDel="00706857">
                <w:rPr>
                  <w:rFonts w:ascii="Arial" w:hAnsi="Arial" w:cs="Arial"/>
                  <w:sz w:val="20"/>
                  <w:szCs w:val="20"/>
                </w:rPr>
                <w:delText>38.1</w:delText>
              </w:r>
            </w:del>
          </w:p>
        </w:tc>
        <w:tc>
          <w:tcPr>
            <w:tcW w:w="720" w:type="dxa"/>
          </w:tcPr>
          <w:p w14:paraId="1901A230" w14:textId="4A0CCBE4" w:rsidR="00D17A73" w:rsidRPr="007701F7" w:rsidDel="00706857" w:rsidRDefault="00D17A73" w:rsidP="004A585E">
            <w:pPr>
              <w:rPr>
                <w:del w:id="1363" w:author="Gabriella Meltzer" w:date="2024-01-02T23:39:00Z"/>
                <w:rFonts w:ascii="Arial" w:hAnsi="Arial" w:cs="Arial"/>
                <w:sz w:val="20"/>
                <w:szCs w:val="20"/>
              </w:rPr>
            </w:pPr>
            <w:del w:id="1364" w:author="Gabriella Meltzer" w:date="2024-01-02T23:39:00Z">
              <w:r w:rsidRPr="007701F7" w:rsidDel="00706857">
                <w:rPr>
                  <w:rFonts w:ascii="Arial" w:hAnsi="Arial" w:cs="Arial"/>
                  <w:sz w:val="20"/>
                  <w:szCs w:val="20"/>
                </w:rPr>
                <w:delText>49.0</w:delText>
              </w:r>
            </w:del>
          </w:p>
        </w:tc>
        <w:tc>
          <w:tcPr>
            <w:tcW w:w="720" w:type="dxa"/>
          </w:tcPr>
          <w:p w14:paraId="6EB7C6B4" w14:textId="7FF6F1B6" w:rsidR="00D17A73" w:rsidRPr="007701F7" w:rsidDel="00706857" w:rsidRDefault="00D17A73" w:rsidP="004A585E">
            <w:pPr>
              <w:rPr>
                <w:del w:id="1365" w:author="Gabriella Meltzer" w:date="2024-01-02T23:39:00Z"/>
                <w:rFonts w:ascii="Arial" w:hAnsi="Arial" w:cs="Arial"/>
                <w:sz w:val="20"/>
                <w:szCs w:val="20"/>
              </w:rPr>
            </w:pPr>
            <w:del w:id="1366" w:author="Gabriella Meltzer" w:date="2024-01-02T23:39:00Z">
              <w:r w:rsidRPr="007701F7" w:rsidDel="00706857">
                <w:rPr>
                  <w:rFonts w:ascii="Arial" w:hAnsi="Arial" w:cs="Arial"/>
                  <w:sz w:val="20"/>
                  <w:szCs w:val="20"/>
                </w:rPr>
                <w:delText>61.4</w:delText>
              </w:r>
            </w:del>
          </w:p>
        </w:tc>
        <w:tc>
          <w:tcPr>
            <w:tcW w:w="720" w:type="dxa"/>
            <w:tcBorders>
              <w:right w:val="single" w:sz="2" w:space="0" w:color="auto"/>
            </w:tcBorders>
          </w:tcPr>
          <w:p w14:paraId="1B4EDB3B" w14:textId="0D3C07F4" w:rsidR="00D17A73" w:rsidRPr="007701F7" w:rsidDel="00706857" w:rsidRDefault="00D17A73" w:rsidP="004A585E">
            <w:pPr>
              <w:rPr>
                <w:del w:id="1367" w:author="Gabriella Meltzer" w:date="2024-01-02T23:39:00Z"/>
                <w:rFonts w:ascii="Arial" w:hAnsi="Arial" w:cs="Arial"/>
                <w:sz w:val="20"/>
                <w:szCs w:val="20"/>
              </w:rPr>
            </w:pPr>
            <w:del w:id="1368" w:author="Gabriella Meltzer" w:date="2024-01-02T23:39:00Z">
              <w:r w:rsidRPr="007701F7" w:rsidDel="00706857">
                <w:rPr>
                  <w:rFonts w:ascii="Arial" w:hAnsi="Arial" w:cs="Arial"/>
                  <w:sz w:val="20"/>
                  <w:szCs w:val="20"/>
                </w:rPr>
                <w:delText>92.7</w:delText>
              </w:r>
            </w:del>
          </w:p>
        </w:tc>
      </w:tr>
      <w:tr w:rsidR="00D17A73" w:rsidRPr="007701F7" w:rsidDel="00706857" w14:paraId="3BF9511A" w14:textId="22821F1E" w:rsidTr="007701F7">
        <w:trPr>
          <w:del w:id="1369" w:author="Gabriella Meltzer" w:date="2024-01-02T23:39:00Z"/>
        </w:trPr>
        <w:tc>
          <w:tcPr>
            <w:tcW w:w="2882" w:type="dxa"/>
            <w:vMerge/>
            <w:tcBorders>
              <w:left w:val="single" w:sz="2" w:space="0" w:color="auto"/>
              <w:bottom w:val="single" w:sz="4" w:space="0" w:color="auto"/>
            </w:tcBorders>
          </w:tcPr>
          <w:p w14:paraId="36CF1B00" w14:textId="3A2AA5C5" w:rsidR="00D17A73" w:rsidRPr="007701F7" w:rsidDel="00706857" w:rsidRDefault="00D17A73" w:rsidP="004A585E">
            <w:pPr>
              <w:rPr>
                <w:del w:id="1370" w:author="Gabriella Meltzer" w:date="2024-01-02T23:39:00Z"/>
                <w:rFonts w:ascii="Arial" w:hAnsi="Arial" w:cs="Arial"/>
                <w:sz w:val="20"/>
                <w:szCs w:val="20"/>
              </w:rPr>
            </w:pPr>
          </w:p>
        </w:tc>
        <w:tc>
          <w:tcPr>
            <w:tcW w:w="3870" w:type="dxa"/>
            <w:tcBorders>
              <w:left w:val="single" w:sz="2" w:space="0" w:color="auto"/>
              <w:bottom w:val="single" w:sz="4" w:space="0" w:color="auto"/>
            </w:tcBorders>
          </w:tcPr>
          <w:p w14:paraId="424BA3E5" w14:textId="2FBD2AEB" w:rsidR="00D17A73" w:rsidRPr="007701F7" w:rsidDel="00706857" w:rsidRDefault="00D17A73" w:rsidP="004A585E">
            <w:pPr>
              <w:rPr>
                <w:del w:id="1371" w:author="Gabriella Meltzer" w:date="2024-01-02T23:39:00Z"/>
                <w:rFonts w:ascii="Arial" w:hAnsi="Arial" w:cs="Arial"/>
                <w:sz w:val="20"/>
                <w:szCs w:val="20"/>
              </w:rPr>
            </w:pPr>
            <w:del w:id="1372" w:author="Gabriella Meltzer" w:date="2024-01-02T23:39:00Z">
              <w:r w:rsidRPr="007701F7" w:rsidDel="00706857">
                <w:rPr>
                  <w:rFonts w:ascii="Arial" w:hAnsi="Arial" w:cs="Arial"/>
                  <w:sz w:val="20"/>
                  <w:szCs w:val="20"/>
                </w:rPr>
                <w:delText>Percent Economically Disadvantaged</w:delText>
              </w:r>
            </w:del>
          </w:p>
        </w:tc>
        <w:tc>
          <w:tcPr>
            <w:tcW w:w="898" w:type="dxa"/>
            <w:tcBorders>
              <w:bottom w:val="single" w:sz="4" w:space="0" w:color="auto"/>
            </w:tcBorders>
          </w:tcPr>
          <w:p w14:paraId="6ADB5A4F" w14:textId="07244A5F" w:rsidR="00D17A73" w:rsidRPr="007701F7" w:rsidDel="00706857" w:rsidRDefault="00D17A73" w:rsidP="004A585E">
            <w:pPr>
              <w:rPr>
                <w:del w:id="1373" w:author="Gabriella Meltzer" w:date="2024-01-02T23:39:00Z"/>
                <w:rFonts w:ascii="Arial" w:hAnsi="Arial" w:cs="Arial"/>
                <w:sz w:val="20"/>
                <w:szCs w:val="20"/>
              </w:rPr>
            </w:pPr>
          </w:p>
        </w:tc>
        <w:tc>
          <w:tcPr>
            <w:tcW w:w="720" w:type="dxa"/>
            <w:tcBorders>
              <w:bottom w:val="single" w:sz="4" w:space="0" w:color="auto"/>
            </w:tcBorders>
          </w:tcPr>
          <w:p w14:paraId="7C248BE5" w14:textId="119DF12D" w:rsidR="00D17A73" w:rsidRPr="007701F7" w:rsidDel="00706857" w:rsidRDefault="00D17A73" w:rsidP="004A585E">
            <w:pPr>
              <w:rPr>
                <w:del w:id="1374" w:author="Gabriella Meltzer" w:date="2024-01-02T23:39:00Z"/>
                <w:rFonts w:ascii="Arial" w:hAnsi="Arial" w:cs="Arial"/>
                <w:sz w:val="20"/>
                <w:szCs w:val="20"/>
              </w:rPr>
            </w:pPr>
            <w:del w:id="1375" w:author="Gabriella Meltzer" w:date="2024-01-02T23:39:00Z">
              <w:r w:rsidRPr="007701F7" w:rsidDel="00706857">
                <w:rPr>
                  <w:rFonts w:ascii="Arial" w:hAnsi="Arial" w:cs="Arial"/>
                  <w:sz w:val="20"/>
                  <w:szCs w:val="20"/>
                </w:rPr>
                <w:delText>24.3</w:delText>
              </w:r>
            </w:del>
          </w:p>
        </w:tc>
        <w:tc>
          <w:tcPr>
            <w:tcW w:w="720" w:type="dxa"/>
            <w:tcBorders>
              <w:bottom w:val="single" w:sz="4" w:space="0" w:color="auto"/>
            </w:tcBorders>
          </w:tcPr>
          <w:p w14:paraId="2117D27E" w14:textId="1613B23F" w:rsidR="00D17A73" w:rsidRPr="007701F7" w:rsidDel="00706857" w:rsidRDefault="00D17A73" w:rsidP="004A585E">
            <w:pPr>
              <w:rPr>
                <w:del w:id="1376" w:author="Gabriella Meltzer" w:date="2024-01-02T23:39:00Z"/>
                <w:rFonts w:ascii="Arial" w:hAnsi="Arial" w:cs="Arial"/>
                <w:sz w:val="20"/>
                <w:szCs w:val="20"/>
              </w:rPr>
            </w:pPr>
            <w:del w:id="1377" w:author="Gabriella Meltzer" w:date="2024-01-02T23:39:00Z">
              <w:r w:rsidRPr="007701F7" w:rsidDel="00706857">
                <w:rPr>
                  <w:rFonts w:ascii="Arial" w:hAnsi="Arial" w:cs="Arial"/>
                  <w:sz w:val="20"/>
                  <w:szCs w:val="20"/>
                </w:rPr>
                <w:delText>39.6</w:delText>
              </w:r>
            </w:del>
          </w:p>
        </w:tc>
        <w:tc>
          <w:tcPr>
            <w:tcW w:w="720" w:type="dxa"/>
            <w:tcBorders>
              <w:bottom w:val="single" w:sz="4" w:space="0" w:color="auto"/>
            </w:tcBorders>
          </w:tcPr>
          <w:p w14:paraId="29F300D2" w14:textId="697B5629" w:rsidR="00D17A73" w:rsidRPr="007701F7" w:rsidDel="00706857" w:rsidRDefault="00D17A73" w:rsidP="004A585E">
            <w:pPr>
              <w:rPr>
                <w:del w:id="1378" w:author="Gabriella Meltzer" w:date="2024-01-02T23:39:00Z"/>
                <w:rFonts w:ascii="Arial" w:hAnsi="Arial" w:cs="Arial"/>
                <w:sz w:val="20"/>
                <w:szCs w:val="20"/>
              </w:rPr>
            </w:pPr>
            <w:del w:id="1379" w:author="Gabriella Meltzer" w:date="2024-01-02T23:39:00Z">
              <w:r w:rsidRPr="007701F7" w:rsidDel="00706857">
                <w:rPr>
                  <w:rFonts w:ascii="Arial" w:hAnsi="Arial" w:cs="Arial"/>
                  <w:sz w:val="20"/>
                  <w:szCs w:val="20"/>
                </w:rPr>
                <w:delText>51.0</w:delText>
              </w:r>
            </w:del>
          </w:p>
        </w:tc>
        <w:tc>
          <w:tcPr>
            <w:tcW w:w="720" w:type="dxa"/>
            <w:tcBorders>
              <w:bottom w:val="single" w:sz="4" w:space="0" w:color="auto"/>
            </w:tcBorders>
          </w:tcPr>
          <w:p w14:paraId="6A7331FB" w14:textId="52590D72" w:rsidR="00D17A73" w:rsidRPr="007701F7" w:rsidDel="00706857" w:rsidRDefault="00D17A73" w:rsidP="004A585E">
            <w:pPr>
              <w:rPr>
                <w:del w:id="1380" w:author="Gabriella Meltzer" w:date="2024-01-02T23:39:00Z"/>
                <w:rFonts w:ascii="Arial" w:hAnsi="Arial" w:cs="Arial"/>
                <w:sz w:val="20"/>
                <w:szCs w:val="20"/>
              </w:rPr>
            </w:pPr>
            <w:del w:id="1381" w:author="Gabriella Meltzer" w:date="2024-01-02T23:39:00Z">
              <w:r w:rsidRPr="007701F7" w:rsidDel="00706857">
                <w:rPr>
                  <w:rFonts w:ascii="Arial" w:hAnsi="Arial" w:cs="Arial"/>
                  <w:sz w:val="20"/>
                  <w:szCs w:val="20"/>
                </w:rPr>
                <w:delText>61.9</w:delText>
              </w:r>
            </w:del>
          </w:p>
        </w:tc>
        <w:tc>
          <w:tcPr>
            <w:tcW w:w="720" w:type="dxa"/>
            <w:tcBorders>
              <w:bottom w:val="single" w:sz="4" w:space="0" w:color="auto"/>
              <w:right w:val="single" w:sz="2" w:space="0" w:color="auto"/>
            </w:tcBorders>
          </w:tcPr>
          <w:p w14:paraId="60516524" w14:textId="7E50EA2A" w:rsidR="00D17A73" w:rsidRPr="007701F7" w:rsidDel="00706857" w:rsidRDefault="00D17A73" w:rsidP="004A585E">
            <w:pPr>
              <w:rPr>
                <w:del w:id="1382" w:author="Gabriella Meltzer" w:date="2024-01-02T23:39:00Z"/>
                <w:rFonts w:ascii="Arial" w:hAnsi="Arial" w:cs="Arial"/>
                <w:sz w:val="20"/>
                <w:szCs w:val="20"/>
              </w:rPr>
            </w:pPr>
            <w:del w:id="1383" w:author="Gabriella Meltzer" w:date="2024-01-02T23:39:00Z">
              <w:r w:rsidRPr="007701F7" w:rsidDel="00706857">
                <w:rPr>
                  <w:rFonts w:ascii="Arial" w:hAnsi="Arial" w:cs="Arial"/>
                  <w:sz w:val="20"/>
                  <w:szCs w:val="20"/>
                </w:rPr>
                <w:delText>81.6</w:delText>
              </w:r>
            </w:del>
          </w:p>
        </w:tc>
        <w:tc>
          <w:tcPr>
            <w:tcW w:w="720" w:type="dxa"/>
            <w:tcBorders>
              <w:left w:val="single" w:sz="2" w:space="0" w:color="auto"/>
              <w:bottom w:val="single" w:sz="4" w:space="0" w:color="auto"/>
            </w:tcBorders>
          </w:tcPr>
          <w:p w14:paraId="2DA1F2B1" w14:textId="4CA98F57" w:rsidR="00D17A73" w:rsidRPr="007701F7" w:rsidDel="00706857" w:rsidRDefault="00D17A73" w:rsidP="004A585E">
            <w:pPr>
              <w:rPr>
                <w:del w:id="1384" w:author="Gabriella Meltzer" w:date="2024-01-02T23:39:00Z"/>
                <w:rFonts w:ascii="Arial" w:hAnsi="Arial" w:cs="Arial"/>
                <w:sz w:val="20"/>
                <w:szCs w:val="20"/>
              </w:rPr>
            </w:pPr>
            <w:del w:id="1385" w:author="Gabriella Meltzer" w:date="2024-01-02T23:39:00Z">
              <w:r w:rsidRPr="007701F7" w:rsidDel="00706857">
                <w:rPr>
                  <w:rFonts w:ascii="Arial" w:hAnsi="Arial" w:cs="Arial"/>
                  <w:sz w:val="20"/>
                  <w:szCs w:val="20"/>
                </w:rPr>
                <w:delText>30.5</w:delText>
              </w:r>
            </w:del>
          </w:p>
        </w:tc>
        <w:tc>
          <w:tcPr>
            <w:tcW w:w="720" w:type="dxa"/>
            <w:tcBorders>
              <w:bottom w:val="single" w:sz="4" w:space="0" w:color="auto"/>
            </w:tcBorders>
          </w:tcPr>
          <w:p w14:paraId="38E83742" w14:textId="5D2AC231" w:rsidR="00D17A73" w:rsidRPr="007701F7" w:rsidDel="00706857" w:rsidRDefault="00D17A73" w:rsidP="004A585E">
            <w:pPr>
              <w:rPr>
                <w:del w:id="1386" w:author="Gabriella Meltzer" w:date="2024-01-02T23:39:00Z"/>
                <w:rFonts w:ascii="Arial" w:hAnsi="Arial" w:cs="Arial"/>
                <w:sz w:val="20"/>
                <w:szCs w:val="20"/>
              </w:rPr>
            </w:pPr>
            <w:del w:id="1387" w:author="Gabriella Meltzer" w:date="2024-01-02T23:39:00Z">
              <w:r w:rsidRPr="007701F7" w:rsidDel="00706857">
                <w:rPr>
                  <w:rFonts w:ascii="Arial" w:hAnsi="Arial" w:cs="Arial"/>
                  <w:sz w:val="20"/>
                  <w:szCs w:val="20"/>
                </w:rPr>
                <w:delText>46.3</w:delText>
              </w:r>
            </w:del>
          </w:p>
        </w:tc>
        <w:tc>
          <w:tcPr>
            <w:tcW w:w="720" w:type="dxa"/>
            <w:tcBorders>
              <w:bottom w:val="single" w:sz="4" w:space="0" w:color="auto"/>
            </w:tcBorders>
          </w:tcPr>
          <w:p w14:paraId="3F9CB957" w14:textId="6B788B9A" w:rsidR="00D17A73" w:rsidRPr="007701F7" w:rsidDel="00706857" w:rsidRDefault="00D17A73" w:rsidP="004A585E">
            <w:pPr>
              <w:rPr>
                <w:del w:id="1388" w:author="Gabriella Meltzer" w:date="2024-01-02T23:39:00Z"/>
                <w:rFonts w:ascii="Arial" w:hAnsi="Arial" w:cs="Arial"/>
                <w:sz w:val="20"/>
                <w:szCs w:val="20"/>
              </w:rPr>
            </w:pPr>
            <w:del w:id="1389" w:author="Gabriella Meltzer" w:date="2024-01-02T23:39:00Z">
              <w:r w:rsidRPr="007701F7" w:rsidDel="00706857">
                <w:rPr>
                  <w:rFonts w:ascii="Arial" w:hAnsi="Arial" w:cs="Arial"/>
                  <w:sz w:val="20"/>
                  <w:szCs w:val="20"/>
                </w:rPr>
                <w:delText>57.2</w:delText>
              </w:r>
            </w:del>
          </w:p>
        </w:tc>
        <w:tc>
          <w:tcPr>
            <w:tcW w:w="720" w:type="dxa"/>
            <w:tcBorders>
              <w:bottom w:val="single" w:sz="4" w:space="0" w:color="auto"/>
            </w:tcBorders>
          </w:tcPr>
          <w:p w14:paraId="7A7F1AB0" w14:textId="670DEEB0" w:rsidR="00D17A73" w:rsidRPr="007701F7" w:rsidDel="00706857" w:rsidRDefault="00D17A73" w:rsidP="004A585E">
            <w:pPr>
              <w:rPr>
                <w:del w:id="1390" w:author="Gabriella Meltzer" w:date="2024-01-02T23:39:00Z"/>
                <w:rFonts w:ascii="Arial" w:hAnsi="Arial" w:cs="Arial"/>
                <w:sz w:val="20"/>
                <w:szCs w:val="20"/>
              </w:rPr>
            </w:pPr>
            <w:del w:id="1391" w:author="Gabriella Meltzer" w:date="2024-01-02T23:39:00Z">
              <w:r w:rsidRPr="007701F7" w:rsidDel="00706857">
                <w:rPr>
                  <w:rFonts w:ascii="Arial" w:hAnsi="Arial" w:cs="Arial"/>
                  <w:sz w:val="20"/>
                  <w:szCs w:val="20"/>
                </w:rPr>
                <w:delText>68.8</w:delText>
              </w:r>
            </w:del>
          </w:p>
        </w:tc>
        <w:tc>
          <w:tcPr>
            <w:tcW w:w="720" w:type="dxa"/>
            <w:tcBorders>
              <w:bottom w:val="single" w:sz="4" w:space="0" w:color="auto"/>
              <w:right w:val="single" w:sz="2" w:space="0" w:color="auto"/>
            </w:tcBorders>
          </w:tcPr>
          <w:p w14:paraId="792FDB34" w14:textId="13042EBF" w:rsidR="00D17A73" w:rsidRPr="007701F7" w:rsidDel="00706857" w:rsidRDefault="00D17A73" w:rsidP="004A585E">
            <w:pPr>
              <w:rPr>
                <w:del w:id="1392" w:author="Gabriella Meltzer" w:date="2024-01-02T23:39:00Z"/>
                <w:rFonts w:ascii="Arial" w:hAnsi="Arial" w:cs="Arial"/>
                <w:sz w:val="20"/>
                <w:szCs w:val="20"/>
              </w:rPr>
            </w:pPr>
            <w:del w:id="1393" w:author="Gabriella Meltzer" w:date="2024-01-02T23:39:00Z">
              <w:r w:rsidRPr="007701F7" w:rsidDel="00706857">
                <w:rPr>
                  <w:rFonts w:ascii="Arial" w:hAnsi="Arial" w:cs="Arial"/>
                  <w:sz w:val="20"/>
                  <w:szCs w:val="20"/>
                </w:rPr>
                <w:delText>99.6</w:delText>
              </w:r>
            </w:del>
          </w:p>
        </w:tc>
      </w:tr>
      <w:tr w:rsidR="00D17A73" w:rsidRPr="007701F7" w:rsidDel="00706857" w14:paraId="5FA5097E" w14:textId="7271010E" w:rsidTr="007701F7">
        <w:trPr>
          <w:del w:id="1394" w:author="Gabriella Meltzer" w:date="2024-01-02T23:39:00Z"/>
        </w:trPr>
        <w:tc>
          <w:tcPr>
            <w:tcW w:w="2882" w:type="dxa"/>
            <w:vMerge w:val="restart"/>
            <w:tcBorders>
              <w:top w:val="single" w:sz="4" w:space="0" w:color="auto"/>
              <w:left w:val="single" w:sz="2" w:space="0" w:color="auto"/>
            </w:tcBorders>
            <w:vAlign w:val="center"/>
          </w:tcPr>
          <w:p w14:paraId="66A92BFC" w14:textId="4C0C84EB" w:rsidR="00D17A73" w:rsidRPr="007701F7" w:rsidDel="00706857" w:rsidRDefault="00D17A73" w:rsidP="004A585E">
            <w:pPr>
              <w:jc w:val="center"/>
              <w:rPr>
                <w:del w:id="1395" w:author="Gabriella Meltzer" w:date="2024-01-02T23:39:00Z"/>
                <w:rFonts w:ascii="Arial" w:hAnsi="Arial" w:cs="Arial"/>
                <w:sz w:val="20"/>
                <w:szCs w:val="20"/>
              </w:rPr>
            </w:pPr>
            <w:del w:id="1396" w:author="Gabriella Meltzer" w:date="2024-01-02T23:39:00Z">
              <w:r w:rsidRPr="007701F7" w:rsidDel="00706857">
                <w:rPr>
                  <w:rFonts w:ascii="Arial" w:hAnsi="Arial" w:cs="Arial"/>
                  <w:sz w:val="20"/>
                  <w:szCs w:val="20"/>
                </w:rPr>
                <w:delText>County level variables</w:delText>
              </w:r>
            </w:del>
          </w:p>
        </w:tc>
        <w:tc>
          <w:tcPr>
            <w:tcW w:w="3870" w:type="dxa"/>
            <w:tcBorders>
              <w:top w:val="single" w:sz="4" w:space="0" w:color="auto"/>
              <w:left w:val="single" w:sz="2" w:space="0" w:color="auto"/>
            </w:tcBorders>
          </w:tcPr>
          <w:p w14:paraId="03093EB6" w14:textId="10CE1276" w:rsidR="00D17A73" w:rsidRPr="007701F7" w:rsidDel="00706857" w:rsidRDefault="00D17A73" w:rsidP="004A585E">
            <w:pPr>
              <w:rPr>
                <w:del w:id="1397" w:author="Gabriella Meltzer" w:date="2024-01-02T23:39:00Z"/>
                <w:rFonts w:ascii="Arial" w:hAnsi="Arial" w:cs="Arial"/>
                <w:sz w:val="20"/>
                <w:szCs w:val="20"/>
              </w:rPr>
            </w:pPr>
            <w:del w:id="1398" w:author="Gabriella Meltzer" w:date="2024-01-02T23:39:00Z">
              <w:r w:rsidRPr="007701F7" w:rsidDel="00706857">
                <w:rPr>
                  <w:rFonts w:ascii="Arial" w:hAnsi="Arial" w:cs="Arial"/>
                  <w:sz w:val="20"/>
                  <w:szCs w:val="20"/>
                </w:rPr>
                <w:delText>Percent English Language Learners</w:delText>
              </w:r>
            </w:del>
          </w:p>
        </w:tc>
        <w:tc>
          <w:tcPr>
            <w:tcW w:w="898" w:type="dxa"/>
            <w:tcBorders>
              <w:top w:val="single" w:sz="4" w:space="0" w:color="auto"/>
            </w:tcBorders>
          </w:tcPr>
          <w:p w14:paraId="14B78FA1" w14:textId="4CA6E899" w:rsidR="00D17A73" w:rsidRPr="007701F7" w:rsidDel="00706857" w:rsidRDefault="00D17A73" w:rsidP="004A585E">
            <w:pPr>
              <w:rPr>
                <w:del w:id="1399" w:author="Gabriella Meltzer" w:date="2024-01-02T23:39:00Z"/>
                <w:rFonts w:ascii="Arial" w:hAnsi="Arial" w:cs="Arial"/>
                <w:sz w:val="20"/>
                <w:szCs w:val="20"/>
              </w:rPr>
            </w:pPr>
          </w:p>
        </w:tc>
        <w:tc>
          <w:tcPr>
            <w:tcW w:w="720" w:type="dxa"/>
            <w:tcBorders>
              <w:top w:val="single" w:sz="4" w:space="0" w:color="auto"/>
            </w:tcBorders>
          </w:tcPr>
          <w:p w14:paraId="610DE037" w14:textId="4548676F" w:rsidR="00D17A73" w:rsidRPr="007701F7" w:rsidDel="00706857" w:rsidRDefault="00D17A73" w:rsidP="004A585E">
            <w:pPr>
              <w:rPr>
                <w:del w:id="1400" w:author="Gabriella Meltzer" w:date="2024-01-02T23:39:00Z"/>
                <w:rFonts w:ascii="Arial" w:hAnsi="Arial" w:cs="Arial"/>
                <w:sz w:val="20"/>
                <w:szCs w:val="20"/>
              </w:rPr>
            </w:pPr>
            <w:del w:id="1401"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C5F8ED2" w14:textId="09489A18" w:rsidR="00D17A73" w:rsidRPr="007701F7" w:rsidDel="00706857" w:rsidRDefault="00D17A73" w:rsidP="004A585E">
            <w:pPr>
              <w:rPr>
                <w:del w:id="1402" w:author="Gabriella Meltzer" w:date="2024-01-02T23:39:00Z"/>
                <w:rFonts w:ascii="Arial" w:hAnsi="Arial" w:cs="Arial"/>
                <w:sz w:val="20"/>
                <w:szCs w:val="20"/>
              </w:rPr>
            </w:pPr>
            <w:del w:id="1403" w:author="Gabriella Meltzer" w:date="2024-01-02T23:39:00Z">
              <w:r w:rsidRPr="007701F7" w:rsidDel="00706857">
                <w:rPr>
                  <w:rFonts w:ascii="Arial" w:hAnsi="Arial" w:cs="Arial"/>
                  <w:sz w:val="20"/>
                  <w:szCs w:val="20"/>
                </w:rPr>
                <w:delText>0.1</w:delText>
              </w:r>
            </w:del>
          </w:p>
        </w:tc>
        <w:tc>
          <w:tcPr>
            <w:tcW w:w="720" w:type="dxa"/>
            <w:tcBorders>
              <w:top w:val="single" w:sz="4" w:space="0" w:color="auto"/>
            </w:tcBorders>
          </w:tcPr>
          <w:p w14:paraId="28F6FD42" w14:textId="27D2151E" w:rsidR="00D17A73" w:rsidRPr="007701F7" w:rsidDel="00706857" w:rsidRDefault="00D17A73" w:rsidP="004A585E">
            <w:pPr>
              <w:rPr>
                <w:del w:id="1404" w:author="Gabriella Meltzer" w:date="2024-01-02T23:39:00Z"/>
                <w:rFonts w:ascii="Arial" w:hAnsi="Arial" w:cs="Arial"/>
                <w:sz w:val="20"/>
                <w:szCs w:val="20"/>
              </w:rPr>
            </w:pPr>
            <w:del w:id="1405" w:author="Gabriella Meltzer" w:date="2024-01-02T23:39:00Z">
              <w:r w:rsidRPr="007701F7" w:rsidDel="00706857">
                <w:rPr>
                  <w:rFonts w:ascii="Arial" w:hAnsi="Arial" w:cs="Arial"/>
                  <w:sz w:val="20"/>
                  <w:szCs w:val="20"/>
                </w:rPr>
                <w:delText>1.0</w:delText>
              </w:r>
            </w:del>
          </w:p>
        </w:tc>
        <w:tc>
          <w:tcPr>
            <w:tcW w:w="720" w:type="dxa"/>
            <w:tcBorders>
              <w:top w:val="single" w:sz="4" w:space="0" w:color="auto"/>
            </w:tcBorders>
          </w:tcPr>
          <w:p w14:paraId="265EA744" w14:textId="0AE2C5E1" w:rsidR="00D17A73" w:rsidRPr="007701F7" w:rsidDel="00706857" w:rsidRDefault="00D17A73" w:rsidP="004A585E">
            <w:pPr>
              <w:rPr>
                <w:del w:id="1406" w:author="Gabriella Meltzer" w:date="2024-01-02T23:39:00Z"/>
                <w:rFonts w:ascii="Arial" w:hAnsi="Arial" w:cs="Arial"/>
                <w:sz w:val="20"/>
                <w:szCs w:val="20"/>
              </w:rPr>
            </w:pPr>
            <w:del w:id="1407" w:author="Gabriella Meltzer" w:date="2024-01-02T23:39:00Z">
              <w:r w:rsidRPr="007701F7" w:rsidDel="00706857">
                <w:rPr>
                  <w:rFonts w:ascii="Arial" w:hAnsi="Arial" w:cs="Arial"/>
                  <w:sz w:val="20"/>
                  <w:szCs w:val="20"/>
                </w:rPr>
                <w:delText>3.6</w:delText>
              </w:r>
            </w:del>
          </w:p>
        </w:tc>
        <w:tc>
          <w:tcPr>
            <w:tcW w:w="720" w:type="dxa"/>
            <w:tcBorders>
              <w:top w:val="single" w:sz="4" w:space="0" w:color="auto"/>
              <w:right w:val="single" w:sz="2" w:space="0" w:color="auto"/>
            </w:tcBorders>
          </w:tcPr>
          <w:p w14:paraId="1843B0D3" w14:textId="53AA609F" w:rsidR="00D17A73" w:rsidRPr="007701F7" w:rsidDel="00706857" w:rsidRDefault="00D17A73" w:rsidP="004A585E">
            <w:pPr>
              <w:rPr>
                <w:del w:id="1408" w:author="Gabriella Meltzer" w:date="2024-01-02T23:39:00Z"/>
                <w:rFonts w:ascii="Arial" w:hAnsi="Arial" w:cs="Arial"/>
                <w:sz w:val="20"/>
                <w:szCs w:val="20"/>
              </w:rPr>
            </w:pPr>
            <w:del w:id="1409" w:author="Gabriella Meltzer" w:date="2024-01-02T23:39:00Z">
              <w:r w:rsidRPr="007701F7" w:rsidDel="00706857">
                <w:rPr>
                  <w:rFonts w:ascii="Arial" w:hAnsi="Arial" w:cs="Arial"/>
                  <w:sz w:val="20"/>
                  <w:szCs w:val="20"/>
                </w:rPr>
                <w:delText>11.7</w:delText>
              </w:r>
            </w:del>
          </w:p>
        </w:tc>
        <w:tc>
          <w:tcPr>
            <w:tcW w:w="720" w:type="dxa"/>
            <w:tcBorders>
              <w:top w:val="single" w:sz="4" w:space="0" w:color="auto"/>
              <w:left w:val="single" w:sz="2" w:space="0" w:color="auto"/>
            </w:tcBorders>
          </w:tcPr>
          <w:p w14:paraId="77E34F50" w14:textId="05E09B0E" w:rsidR="00D17A73" w:rsidRPr="007701F7" w:rsidDel="00706857" w:rsidRDefault="00D17A73" w:rsidP="004A585E">
            <w:pPr>
              <w:rPr>
                <w:del w:id="1410" w:author="Gabriella Meltzer" w:date="2024-01-02T23:39:00Z"/>
                <w:rFonts w:ascii="Arial" w:hAnsi="Arial" w:cs="Arial"/>
                <w:sz w:val="20"/>
                <w:szCs w:val="20"/>
              </w:rPr>
            </w:pPr>
            <w:del w:id="1411" w:author="Gabriella Meltzer" w:date="2024-01-02T23:39:00Z">
              <w:r w:rsidRPr="007701F7" w:rsidDel="00706857">
                <w:rPr>
                  <w:rFonts w:ascii="Arial" w:hAnsi="Arial" w:cs="Arial"/>
                  <w:sz w:val="20"/>
                  <w:szCs w:val="20"/>
                </w:rPr>
                <w:delText>0.0</w:delText>
              </w:r>
            </w:del>
          </w:p>
        </w:tc>
        <w:tc>
          <w:tcPr>
            <w:tcW w:w="720" w:type="dxa"/>
            <w:tcBorders>
              <w:top w:val="single" w:sz="4" w:space="0" w:color="auto"/>
            </w:tcBorders>
          </w:tcPr>
          <w:p w14:paraId="6666A6E6" w14:textId="3925775F" w:rsidR="00D17A73" w:rsidRPr="007701F7" w:rsidDel="00706857" w:rsidRDefault="00D17A73" w:rsidP="004A585E">
            <w:pPr>
              <w:rPr>
                <w:del w:id="1412" w:author="Gabriella Meltzer" w:date="2024-01-02T23:39:00Z"/>
                <w:rFonts w:ascii="Arial" w:hAnsi="Arial" w:cs="Arial"/>
                <w:sz w:val="20"/>
                <w:szCs w:val="20"/>
              </w:rPr>
            </w:pPr>
            <w:del w:id="1413" w:author="Gabriella Meltzer" w:date="2024-01-02T23:39:00Z">
              <w:r w:rsidRPr="007701F7" w:rsidDel="00706857">
                <w:rPr>
                  <w:rFonts w:ascii="Arial" w:hAnsi="Arial" w:cs="Arial"/>
                  <w:sz w:val="20"/>
                  <w:szCs w:val="20"/>
                </w:rPr>
                <w:delText>0.5</w:delText>
              </w:r>
            </w:del>
          </w:p>
        </w:tc>
        <w:tc>
          <w:tcPr>
            <w:tcW w:w="720" w:type="dxa"/>
            <w:tcBorders>
              <w:top w:val="single" w:sz="4" w:space="0" w:color="auto"/>
            </w:tcBorders>
          </w:tcPr>
          <w:p w14:paraId="0B1DA2B2" w14:textId="45F703D9" w:rsidR="00D17A73" w:rsidRPr="007701F7" w:rsidDel="00706857" w:rsidRDefault="00D17A73" w:rsidP="004A585E">
            <w:pPr>
              <w:rPr>
                <w:del w:id="1414" w:author="Gabriella Meltzer" w:date="2024-01-02T23:39:00Z"/>
                <w:rFonts w:ascii="Arial" w:hAnsi="Arial" w:cs="Arial"/>
                <w:sz w:val="20"/>
                <w:szCs w:val="20"/>
              </w:rPr>
            </w:pPr>
            <w:del w:id="1415" w:author="Gabriella Meltzer" w:date="2024-01-02T23:39:00Z">
              <w:r w:rsidRPr="007701F7" w:rsidDel="00706857">
                <w:rPr>
                  <w:rFonts w:ascii="Arial" w:hAnsi="Arial" w:cs="Arial"/>
                  <w:sz w:val="20"/>
                  <w:szCs w:val="20"/>
                </w:rPr>
                <w:delText>1.8</w:delText>
              </w:r>
            </w:del>
          </w:p>
        </w:tc>
        <w:tc>
          <w:tcPr>
            <w:tcW w:w="720" w:type="dxa"/>
            <w:tcBorders>
              <w:top w:val="single" w:sz="4" w:space="0" w:color="auto"/>
            </w:tcBorders>
          </w:tcPr>
          <w:p w14:paraId="0AF731AD" w14:textId="3D84F2C3" w:rsidR="00D17A73" w:rsidRPr="007701F7" w:rsidDel="00706857" w:rsidRDefault="00D17A73" w:rsidP="004A585E">
            <w:pPr>
              <w:rPr>
                <w:del w:id="1416" w:author="Gabriella Meltzer" w:date="2024-01-02T23:39:00Z"/>
                <w:rFonts w:ascii="Arial" w:hAnsi="Arial" w:cs="Arial"/>
                <w:sz w:val="20"/>
                <w:szCs w:val="20"/>
              </w:rPr>
            </w:pPr>
            <w:del w:id="1417" w:author="Gabriella Meltzer" w:date="2024-01-02T23:39:00Z">
              <w:r w:rsidRPr="007701F7" w:rsidDel="00706857">
                <w:rPr>
                  <w:rFonts w:ascii="Arial" w:hAnsi="Arial" w:cs="Arial"/>
                  <w:sz w:val="20"/>
                  <w:szCs w:val="20"/>
                </w:rPr>
                <w:delText>5.1</w:delText>
              </w:r>
            </w:del>
          </w:p>
        </w:tc>
        <w:tc>
          <w:tcPr>
            <w:tcW w:w="720" w:type="dxa"/>
            <w:tcBorders>
              <w:top w:val="single" w:sz="4" w:space="0" w:color="auto"/>
              <w:right w:val="single" w:sz="2" w:space="0" w:color="auto"/>
            </w:tcBorders>
          </w:tcPr>
          <w:p w14:paraId="4839775D" w14:textId="3BA2DFD0" w:rsidR="00D17A73" w:rsidRPr="007701F7" w:rsidDel="00706857" w:rsidRDefault="00D17A73" w:rsidP="004A585E">
            <w:pPr>
              <w:rPr>
                <w:del w:id="1418" w:author="Gabriella Meltzer" w:date="2024-01-02T23:39:00Z"/>
                <w:rFonts w:ascii="Arial" w:hAnsi="Arial" w:cs="Arial"/>
                <w:sz w:val="20"/>
                <w:szCs w:val="20"/>
              </w:rPr>
            </w:pPr>
            <w:del w:id="1419" w:author="Gabriella Meltzer" w:date="2024-01-02T23:39:00Z">
              <w:r w:rsidRPr="007701F7" w:rsidDel="00706857">
                <w:rPr>
                  <w:rFonts w:ascii="Arial" w:hAnsi="Arial" w:cs="Arial"/>
                  <w:sz w:val="20"/>
                  <w:szCs w:val="20"/>
                </w:rPr>
                <w:delText>13.8</w:delText>
              </w:r>
            </w:del>
          </w:p>
        </w:tc>
      </w:tr>
      <w:tr w:rsidR="00D17A73" w:rsidRPr="007701F7" w:rsidDel="00706857" w14:paraId="39D440DF" w14:textId="3A806B16" w:rsidTr="007701F7">
        <w:trPr>
          <w:del w:id="1420" w:author="Gabriella Meltzer" w:date="2024-01-02T23:39:00Z"/>
        </w:trPr>
        <w:tc>
          <w:tcPr>
            <w:tcW w:w="2882" w:type="dxa"/>
            <w:vMerge/>
            <w:tcBorders>
              <w:left w:val="single" w:sz="2" w:space="0" w:color="auto"/>
            </w:tcBorders>
          </w:tcPr>
          <w:p w14:paraId="596A1764" w14:textId="744275C3" w:rsidR="00D17A73" w:rsidRPr="007701F7" w:rsidDel="00706857" w:rsidRDefault="00D17A73" w:rsidP="004A585E">
            <w:pPr>
              <w:rPr>
                <w:del w:id="1421" w:author="Gabriella Meltzer" w:date="2024-01-02T23:39:00Z"/>
                <w:rFonts w:ascii="Arial" w:hAnsi="Arial" w:cs="Arial"/>
                <w:sz w:val="20"/>
                <w:szCs w:val="20"/>
              </w:rPr>
            </w:pPr>
          </w:p>
        </w:tc>
        <w:tc>
          <w:tcPr>
            <w:tcW w:w="3870" w:type="dxa"/>
            <w:tcBorders>
              <w:left w:val="single" w:sz="2" w:space="0" w:color="auto"/>
            </w:tcBorders>
          </w:tcPr>
          <w:p w14:paraId="56103164" w14:textId="5EA129D0" w:rsidR="00D17A73" w:rsidRPr="007701F7" w:rsidDel="00706857" w:rsidRDefault="00D17A73" w:rsidP="004A585E">
            <w:pPr>
              <w:rPr>
                <w:del w:id="1422" w:author="Gabriella Meltzer" w:date="2024-01-02T23:39:00Z"/>
                <w:rFonts w:ascii="Arial" w:hAnsi="Arial" w:cs="Arial"/>
                <w:sz w:val="20"/>
                <w:szCs w:val="20"/>
              </w:rPr>
            </w:pPr>
            <w:del w:id="1423" w:author="Gabriella Meltzer" w:date="2024-01-02T23:39:00Z">
              <w:r w:rsidRPr="007701F7" w:rsidDel="00706857">
                <w:rPr>
                  <w:rFonts w:ascii="Arial" w:hAnsi="Arial" w:cs="Arial"/>
                  <w:sz w:val="20"/>
                  <w:szCs w:val="20"/>
                </w:rPr>
                <w:delText>Percent Urban Schools</w:delText>
              </w:r>
            </w:del>
          </w:p>
        </w:tc>
        <w:tc>
          <w:tcPr>
            <w:tcW w:w="898" w:type="dxa"/>
          </w:tcPr>
          <w:p w14:paraId="4643AFE8" w14:textId="67CE097F" w:rsidR="00D17A73" w:rsidRPr="007701F7" w:rsidDel="00706857" w:rsidRDefault="00D17A73" w:rsidP="004A585E">
            <w:pPr>
              <w:rPr>
                <w:del w:id="1424" w:author="Gabriella Meltzer" w:date="2024-01-02T23:39:00Z"/>
                <w:rFonts w:ascii="Arial" w:hAnsi="Arial" w:cs="Arial"/>
                <w:sz w:val="20"/>
                <w:szCs w:val="20"/>
              </w:rPr>
            </w:pPr>
          </w:p>
        </w:tc>
        <w:tc>
          <w:tcPr>
            <w:tcW w:w="720" w:type="dxa"/>
          </w:tcPr>
          <w:p w14:paraId="2DC0244F" w14:textId="068E4B60" w:rsidR="00D17A73" w:rsidRPr="007701F7" w:rsidDel="00706857" w:rsidRDefault="00D17A73" w:rsidP="004A585E">
            <w:pPr>
              <w:rPr>
                <w:del w:id="1425" w:author="Gabriella Meltzer" w:date="2024-01-02T23:39:00Z"/>
                <w:rFonts w:ascii="Arial" w:hAnsi="Arial" w:cs="Arial"/>
                <w:sz w:val="20"/>
                <w:szCs w:val="20"/>
              </w:rPr>
            </w:pPr>
            <w:del w:id="1426" w:author="Gabriella Meltzer" w:date="2024-01-02T23:39:00Z">
              <w:r w:rsidRPr="007701F7" w:rsidDel="00706857">
                <w:rPr>
                  <w:rFonts w:ascii="Arial" w:hAnsi="Arial" w:cs="Arial"/>
                  <w:sz w:val="20"/>
                  <w:szCs w:val="20"/>
                </w:rPr>
                <w:delText>0.0</w:delText>
              </w:r>
            </w:del>
          </w:p>
        </w:tc>
        <w:tc>
          <w:tcPr>
            <w:tcW w:w="720" w:type="dxa"/>
          </w:tcPr>
          <w:p w14:paraId="3F3DBA0C" w14:textId="1FDD3FEC" w:rsidR="00D17A73" w:rsidRPr="007701F7" w:rsidDel="00706857" w:rsidRDefault="00D17A73" w:rsidP="004A585E">
            <w:pPr>
              <w:rPr>
                <w:del w:id="1427" w:author="Gabriella Meltzer" w:date="2024-01-02T23:39:00Z"/>
                <w:rFonts w:ascii="Arial" w:hAnsi="Arial" w:cs="Arial"/>
                <w:sz w:val="20"/>
                <w:szCs w:val="20"/>
              </w:rPr>
            </w:pPr>
            <w:del w:id="1428" w:author="Gabriella Meltzer" w:date="2024-01-02T23:39:00Z">
              <w:r w:rsidRPr="007701F7" w:rsidDel="00706857">
                <w:rPr>
                  <w:rFonts w:ascii="Arial" w:hAnsi="Arial" w:cs="Arial"/>
                  <w:sz w:val="20"/>
                  <w:szCs w:val="20"/>
                </w:rPr>
                <w:delText>0.0</w:delText>
              </w:r>
            </w:del>
          </w:p>
        </w:tc>
        <w:tc>
          <w:tcPr>
            <w:tcW w:w="720" w:type="dxa"/>
          </w:tcPr>
          <w:p w14:paraId="3E1745E9" w14:textId="7F891C66" w:rsidR="00D17A73" w:rsidRPr="007701F7" w:rsidDel="00706857" w:rsidRDefault="00D17A73" w:rsidP="004A585E">
            <w:pPr>
              <w:rPr>
                <w:del w:id="1429" w:author="Gabriella Meltzer" w:date="2024-01-02T23:39:00Z"/>
                <w:rFonts w:ascii="Arial" w:hAnsi="Arial" w:cs="Arial"/>
                <w:sz w:val="20"/>
                <w:szCs w:val="20"/>
              </w:rPr>
            </w:pPr>
            <w:del w:id="1430" w:author="Gabriella Meltzer" w:date="2024-01-02T23:39:00Z">
              <w:r w:rsidRPr="007701F7" w:rsidDel="00706857">
                <w:rPr>
                  <w:rFonts w:ascii="Arial" w:hAnsi="Arial" w:cs="Arial"/>
                  <w:sz w:val="20"/>
                  <w:szCs w:val="20"/>
                </w:rPr>
                <w:delText>0.0</w:delText>
              </w:r>
            </w:del>
          </w:p>
        </w:tc>
        <w:tc>
          <w:tcPr>
            <w:tcW w:w="720" w:type="dxa"/>
          </w:tcPr>
          <w:p w14:paraId="1DE1D689" w14:textId="69B99D60" w:rsidR="00D17A73" w:rsidRPr="007701F7" w:rsidDel="00706857" w:rsidRDefault="00D17A73" w:rsidP="004A585E">
            <w:pPr>
              <w:rPr>
                <w:del w:id="1431" w:author="Gabriella Meltzer" w:date="2024-01-02T23:39:00Z"/>
                <w:rFonts w:ascii="Arial" w:hAnsi="Arial" w:cs="Arial"/>
                <w:sz w:val="20"/>
                <w:szCs w:val="20"/>
              </w:rPr>
            </w:pPr>
            <w:del w:id="1432"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7BF005E8" w14:textId="2E43E786" w:rsidR="00D17A73" w:rsidRPr="007701F7" w:rsidDel="00706857" w:rsidRDefault="00D17A73" w:rsidP="004A585E">
            <w:pPr>
              <w:rPr>
                <w:del w:id="1433" w:author="Gabriella Meltzer" w:date="2024-01-02T23:39:00Z"/>
                <w:rFonts w:ascii="Arial" w:hAnsi="Arial" w:cs="Arial"/>
                <w:sz w:val="20"/>
                <w:szCs w:val="20"/>
              </w:rPr>
            </w:pPr>
            <w:del w:id="1434" w:author="Gabriella Meltzer" w:date="2024-01-02T23:39:00Z">
              <w:r w:rsidRPr="007701F7" w:rsidDel="00706857">
                <w:rPr>
                  <w:rFonts w:ascii="Arial" w:hAnsi="Arial" w:cs="Arial"/>
                  <w:sz w:val="20"/>
                  <w:szCs w:val="20"/>
                </w:rPr>
                <w:delText>52.4</w:delText>
              </w:r>
            </w:del>
          </w:p>
        </w:tc>
        <w:tc>
          <w:tcPr>
            <w:tcW w:w="720" w:type="dxa"/>
            <w:tcBorders>
              <w:left w:val="single" w:sz="2" w:space="0" w:color="auto"/>
            </w:tcBorders>
          </w:tcPr>
          <w:p w14:paraId="421F81B4" w14:textId="25440C24" w:rsidR="00D17A73" w:rsidRPr="007701F7" w:rsidDel="00706857" w:rsidRDefault="00D17A73" w:rsidP="004A585E">
            <w:pPr>
              <w:rPr>
                <w:del w:id="1435" w:author="Gabriella Meltzer" w:date="2024-01-02T23:39:00Z"/>
                <w:rFonts w:ascii="Arial" w:hAnsi="Arial" w:cs="Arial"/>
                <w:sz w:val="20"/>
                <w:szCs w:val="20"/>
              </w:rPr>
            </w:pPr>
            <w:del w:id="1436" w:author="Gabriella Meltzer" w:date="2024-01-02T23:39:00Z">
              <w:r w:rsidRPr="007701F7" w:rsidDel="00706857">
                <w:rPr>
                  <w:rFonts w:ascii="Arial" w:hAnsi="Arial" w:cs="Arial"/>
                  <w:sz w:val="20"/>
                  <w:szCs w:val="20"/>
                </w:rPr>
                <w:delText>0.0</w:delText>
              </w:r>
            </w:del>
          </w:p>
        </w:tc>
        <w:tc>
          <w:tcPr>
            <w:tcW w:w="720" w:type="dxa"/>
          </w:tcPr>
          <w:p w14:paraId="4DBFA9EF" w14:textId="14D02EC7" w:rsidR="00D17A73" w:rsidRPr="007701F7" w:rsidDel="00706857" w:rsidRDefault="00D17A73" w:rsidP="004A585E">
            <w:pPr>
              <w:rPr>
                <w:del w:id="1437" w:author="Gabriella Meltzer" w:date="2024-01-02T23:39:00Z"/>
                <w:rFonts w:ascii="Arial" w:hAnsi="Arial" w:cs="Arial"/>
                <w:sz w:val="20"/>
                <w:szCs w:val="20"/>
              </w:rPr>
            </w:pPr>
            <w:del w:id="1438" w:author="Gabriella Meltzer" w:date="2024-01-02T23:39:00Z">
              <w:r w:rsidRPr="007701F7" w:rsidDel="00706857">
                <w:rPr>
                  <w:rFonts w:ascii="Arial" w:hAnsi="Arial" w:cs="Arial"/>
                  <w:sz w:val="20"/>
                  <w:szCs w:val="20"/>
                </w:rPr>
                <w:delText>0.0</w:delText>
              </w:r>
            </w:del>
          </w:p>
        </w:tc>
        <w:tc>
          <w:tcPr>
            <w:tcW w:w="720" w:type="dxa"/>
          </w:tcPr>
          <w:p w14:paraId="4CE723F8" w14:textId="24858916" w:rsidR="00D17A73" w:rsidRPr="007701F7" w:rsidDel="00706857" w:rsidRDefault="00D17A73" w:rsidP="004A585E">
            <w:pPr>
              <w:rPr>
                <w:del w:id="1439" w:author="Gabriella Meltzer" w:date="2024-01-02T23:39:00Z"/>
                <w:rFonts w:ascii="Arial" w:hAnsi="Arial" w:cs="Arial"/>
                <w:sz w:val="20"/>
                <w:szCs w:val="20"/>
              </w:rPr>
            </w:pPr>
            <w:del w:id="1440" w:author="Gabriella Meltzer" w:date="2024-01-02T23:39:00Z">
              <w:r w:rsidRPr="007701F7" w:rsidDel="00706857">
                <w:rPr>
                  <w:rFonts w:ascii="Arial" w:hAnsi="Arial" w:cs="Arial"/>
                  <w:sz w:val="20"/>
                  <w:szCs w:val="20"/>
                </w:rPr>
                <w:delText>0.0</w:delText>
              </w:r>
            </w:del>
          </w:p>
        </w:tc>
        <w:tc>
          <w:tcPr>
            <w:tcW w:w="720" w:type="dxa"/>
          </w:tcPr>
          <w:p w14:paraId="5A5BBB62" w14:textId="4BCB69FD" w:rsidR="00D17A73" w:rsidRPr="007701F7" w:rsidDel="00706857" w:rsidRDefault="00D17A73" w:rsidP="004A585E">
            <w:pPr>
              <w:rPr>
                <w:del w:id="1441" w:author="Gabriella Meltzer" w:date="2024-01-02T23:39:00Z"/>
                <w:rFonts w:ascii="Arial" w:hAnsi="Arial" w:cs="Arial"/>
                <w:sz w:val="20"/>
                <w:szCs w:val="20"/>
              </w:rPr>
            </w:pPr>
            <w:del w:id="1442" w:author="Gabriella Meltzer" w:date="2024-01-02T23:39:00Z">
              <w:r w:rsidRPr="007701F7" w:rsidDel="00706857">
                <w:rPr>
                  <w:rFonts w:ascii="Arial" w:hAnsi="Arial" w:cs="Arial"/>
                  <w:sz w:val="20"/>
                  <w:szCs w:val="20"/>
                </w:rPr>
                <w:delText>0.0</w:delText>
              </w:r>
            </w:del>
          </w:p>
        </w:tc>
        <w:tc>
          <w:tcPr>
            <w:tcW w:w="720" w:type="dxa"/>
            <w:tcBorders>
              <w:right w:val="single" w:sz="2" w:space="0" w:color="auto"/>
            </w:tcBorders>
          </w:tcPr>
          <w:p w14:paraId="0C3073B9" w14:textId="09C73672" w:rsidR="00D17A73" w:rsidRPr="007701F7" w:rsidDel="00706857" w:rsidRDefault="00D17A73" w:rsidP="004A585E">
            <w:pPr>
              <w:rPr>
                <w:del w:id="1443" w:author="Gabriella Meltzer" w:date="2024-01-02T23:39:00Z"/>
                <w:rFonts w:ascii="Arial" w:hAnsi="Arial" w:cs="Arial"/>
                <w:sz w:val="20"/>
                <w:szCs w:val="20"/>
              </w:rPr>
            </w:pPr>
            <w:del w:id="1444" w:author="Gabriella Meltzer" w:date="2024-01-02T23:39:00Z">
              <w:r w:rsidRPr="007701F7" w:rsidDel="00706857">
                <w:rPr>
                  <w:rFonts w:ascii="Arial" w:hAnsi="Arial" w:cs="Arial"/>
                  <w:sz w:val="20"/>
                  <w:szCs w:val="20"/>
                </w:rPr>
                <w:delText>54.0</w:delText>
              </w:r>
            </w:del>
          </w:p>
        </w:tc>
      </w:tr>
      <w:tr w:rsidR="00D17A73" w:rsidRPr="007701F7" w:rsidDel="00706857" w14:paraId="4E5E2D21" w14:textId="21FF2546" w:rsidTr="007701F7">
        <w:trPr>
          <w:del w:id="1445" w:author="Gabriella Meltzer" w:date="2024-01-02T23:39:00Z"/>
        </w:trPr>
        <w:tc>
          <w:tcPr>
            <w:tcW w:w="2882" w:type="dxa"/>
            <w:vMerge/>
            <w:tcBorders>
              <w:left w:val="single" w:sz="2" w:space="0" w:color="auto"/>
            </w:tcBorders>
          </w:tcPr>
          <w:p w14:paraId="1EC97B7D" w14:textId="6B990341" w:rsidR="00D17A73" w:rsidRPr="007701F7" w:rsidDel="00706857" w:rsidRDefault="00D17A73" w:rsidP="004A585E">
            <w:pPr>
              <w:rPr>
                <w:del w:id="1446" w:author="Gabriella Meltzer" w:date="2024-01-02T23:39:00Z"/>
                <w:rFonts w:ascii="Arial" w:hAnsi="Arial" w:cs="Arial"/>
                <w:sz w:val="20"/>
                <w:szCs w:val="20"/>
              </w:rPr>
            </w:pPr>
          </w:p>
        </w:tc>
        <w:tc>
          <w:tcPr>
            <w:tcW w:w="3870" w:type="dxa"/>
            <w:tcBorders>
              <w:left w:val="single" w:sz="2" w:space="0" w:color="auto"/>
            </w:tcBorders>
          </w:tcPr>
          <w:p w14:paraId="32932109" w14:textId="01AEE97D" w:rsidR="00D17A73" w:rsidRPr="007701F7" w:rsidDel="00706857" w:rsidRDefault="00D17A73" w:rsidP="004A585E">
            <w:pPr>
              <w:rPr>
                <w:del w:id="1447" w:author="Gabriella Meltzer" w:date="2024-01-02T23:39:00Z"/>
                <w:rFonts w:ascii="Arial" w:hAnsi="Arial" w:cs="Arial"/>
                <w:sz w:val="20"/>
                <w:szCs w:val="20"/>
              </w:rPr>
            </w:pPr>
            <w:del w:id="1448" w:author="Gabriella Meltzer" w:date="2024-01-02T23:39:00Z">
              <w:r w:rsidRPr="007701F7" w:rsidDel="00706857">
                <w:rPr>
                  <w:rFonts w:ascii="Arial" w:hAnsi="Arial" w:cs="Arial"/>
                  <w:sz w:val="20"/>
                  <w:szCs w:val="20"/>
                </w:rPr>
                <w:delText>Percent with College Degree</w:delText>
              </w:r>
            </w:del>
          </w:p>
        </w:tc>
        <w:tc>
          <w:tcPr>
            <w:tcW w:w="898" w:type="dxa"/>
          </w:tcPr>
          <w:p w14:paraId="516719B4" w14:textId="2E400760" w:rsidR="00D17A73" w:rsidRPr="007701F7" w:rsidDel="00706857" w:rsidRDefault="00D17A73" w:rsidP="004A585E">
            <w:pPr>
              <w:rPr>
                <w:del w:id="1449" w:author="Gabriella Meltzer" w:date="2024-01-02T23:39:00Z"/>
                <w:rFonts w:ascii="Arial" w:hAnsi="Arial" w:cs="Arial"/>
                <w:sz w:val="20"/>
                <w:szCs w:val="20"/>
              </w:rPr>
            </w:pPr>
          </w:p>
        </w:tc>
        <w:tc>
          <w:tcPr>
            <w:tcW w:w="720" w:type="dxa"/>
          </w:tcPr>
          <w:p w14:paraId="7B51FA82" w14:textId="4A40C45E" w:rsidR="00D17A73" w:rsidRPr="007701F7" w:rsidDel="00706857" w:rsidRDefault="00D17A73" w:rsidP="004A585E">
            <w:pPr>
              <w:rPr>
                <w:del w:id="1450" w:author="Gabriella Meltzer" w:date="2024-01-02T23:39:00Z"/>
                <w:rFonts w:ascii="Arial" w:hAnsi="Arial" w:cs="Arial"/>
                <w:sz w:val="20"/>
                <w:szCs w:val="20"/>
              </w:rPr>
            </w:pPr>
            <w:del w:id="1451" w:author="Gabriella Meltzer" w:date="2024-01-02T23:39:00Z">
              <w:r w:rsidRPr="007701F7" w:rsidDel="00706857">
                <w:rPr>
                  <w:rFonts w:ascii="Arial" w:hAnsi="Arial" w:cs="Arial"/>
                  <w:sz w:val="20"/>
                  <w:szCs w:val="20"/>
                </w:rPr>
                <w:delText>9.1</w:delText>
              </w:r>
            </w:del>
          </w:p>
        </w:tc>
        <w:tc>
          <w:tcPr>
            <w:tcW w:w="720" w:type="dxa"/>
          </w:tcPr>
          <w:p w14:paraId="1304518E" w14:textId="4C095DD5" w:rsidR="00D17A73" w:rsidRPr="007701F7" w:rsidDel="00706857" w:rsidRDefault="00D17A73" w:rsidP="004A585E">
            <w:pPr>
              <w:rPr>
                <w:del w:id="1452" w:author="Gabriella Meltzer" w:date="2024-01-02T23:39:00Z"/>
                <w:rFonts w:ascii="Arial" w:hAnsi="Arial" w:cs="Arial"/>
                <w:sz w:val="20"/>
                <w:szCs w:val="20"/>
              </w:rPr>
            </w:pPr>
            <w:del w:id="1453" w:author="Gabriella Meltzer" w:date="2024-01-02T23:39:00Z">
              <w:r w:rsidRPr="007701F7" w:rsidDel="00706857">
                <w:rPr>
                  <w:rFonts w:ascii="Arial" w:hAnsi="Arial" w:cs="Arial"/>
                  <w:sz w:val="20"/>
                  <w:szCs w:val="20"/>
                </w:rPr>
                <w:delText>12.4</w:delText>
              </w:r>
            </w:del>
          </w:p>
        </w:tc>
        <w:tc>
          <w:tcPr>
            <w:tcW w:w="720" w:type="dxa"/>
          </w:tcPr>
          <w:p w14:paraId="27B95FAC" w14:textId="218555E7" w:rsidR="00D17A73" w:rsidRPr="007701F7" w:rsidDel="00706857" w:rsidRDefault="00D17A73" w:rsidP="004A585E">
            <w:pPr>
              <w:rPr>
                <w:del w:id="1454" w:author="Gabriella Meltzer" w:date="2024-01-02T23:39:00Z"/>
                <w:rFonts w:ascii="Arial" w:hAnsi="Arial" w:cs="Arial"/>
                <w:sz w:val="20"/>
                <w:szCs w:val="20"/>
              </w:rPr>
            </w:pPr>
            <w:del w:id="1455" w:author="Gabriella Meltzer" w:date="2024-01-02T23:39:00Z">
              <w:r w:rsidRPr="007701F7" w:rsidDel="00706857">
                <w:rPr>
                  <w:rFonts w:ascii="Arial" w:hAnsi="Arial" w:cs="Arial"/>
                  <w:sz w:val="20"/>
                  <w:szCs w:val="20"/>
                </w:rPr>
                <w:delText>15.8</w:delText>
              </w:r>
            </w:del>
          </w:p>
        </w:tc>
        <w:tc>
          <w:tcPr>
            <w:tcW w:w="720" w:type="dxa"/>
          </w:tcPr>
          <w:p w14:paraId="0D980DF9" w14:textId="3152555E" w:rsidR="00D17A73" w:rsidRPr="007701F7" w:rsidDel="00706857" w:rsidRDefault="00D17A73" w:rsidP="004A585E">
            <w:pPr>
              <w:rPr>
                <w:del w:id="1456" w:author="Gabriella Meltzer" w:date="2024-01-02T23:39:00Z"/>
                <w:rFonts w:ascii="Arial" w:hAnsi="Arial" w:cs="Arial"/>
                <w:sz w:val="20"/>
                <w:szCs w:val="20"/>
              </w:rPr>
            </w:pPr>
            <w:del w:id="1457" w:author="Gabriella Meltzer" w:date="2024-01-02T23:39:00Z">
              <w:r w:rsidRPr="007701F7" w:rsidDel="00706857">
                <w:rPr>
                  <w:rFonts w:ascii="Arial" w:hAnsi="Arial" w:cs="Arial"/>
                  <w:sz w:val="20"/>
                  <w:szCs w:val="20"/>
                </w:rPr>
                <w:delText>21.2</w:delText>
              </w:r>
            </w:del>
          </w:p>
        </w:tc>
        <w:tc>
          <w:tcPr>
            <w:tcW w:w="720" w:type="dxa"/>
            <w:tcBorders>
              <w:right w:val="single" w:sz="2" w:space="0" w:color="auto"/>
            </w:tcBorders>
          </w:tcPr>
          <w:p w14:paraId="1D5CBDAF" w14:textId="607C6FD9" w:rsidR="00D17A73" w:rsidRPr="007701F7" w:rsidDel="00706857" w:rsidRDefault="00D17A73" w:rsidP="004A585E">
            <w:pPr>
              <w:rPr>
                <w:del w:id="1458" w:author="Gabriella Meltzer" w:date="2024-01-02T23:39:00Z"/>
                <w:rFonts w:ascii="Arial" w:hAnsi="Arial" w:cs="Arial"/>
                <w:sz w:val="20"/>
                <w:szCs w:val="20"/>
              </w:rPr>
            </w:pPr>
            <w:del w:id="1459" w:author="Gabriella Meltzer" w:date="2024-01-02T23:39:00Z">
              <w:r w:rsidRPr="007701F7" w:rsidDel="00706857">
                <w:rPr>
                  <w:rFonts w:ascii="Arial" w:hAnsi="Arial" w:cs="Arial"/>
                  <w:sz w:val="20"/>
                  <w:szCs w:val="20"/>
                </w:rPr>
                <w:delText>34.4</w:delText>
              </w:r>
            </w:del>
          </w:p>
        </w:tc>
        <w:tc>
          <w:tcPr>
            <w:tcW w:w="720" w:type="dxa"/>
            <w:tcBorders>
              <w:left w:val="single" w:sz="2" w:space="0" w:color="auto"/>
            </w:tcBorders>
          </w:tcPr>
          <w:p w14:paraId="09E5AD35" w14:textId="2A4CA1DA" w:rsidR="00D17A73" w:rsidRPr="007701F7" w:rsidDel="00706857" w:rsidRDefault="00D17A73" w:rsidP="004A585E">
            <w:pPr>
              <w:rPr>
                <w:del w:id="1460" w:author="Gabriella Meltzer" w:date="2024-01-02T23:39:00Z"/>
                <w:rFonts w:ascii="Arial" w:hAnsi="Arial" w:cs="Arial"/>
                <w:sz w:val="20"/>
                <w:szCs w:val="20"/>
              </w:rPr>
            </w:pPr>
            <w:del w:id="1461" w:author="Gabriella Meltzer" w:date="2024-01-02T23:39:00Z">
              <w:r w:rsidRPr="007701F7" w:rsidDel="00706857">
                <w:rPr>
                  <w:rFonts w:ascii="Arial" w:hAnsi="Arial" w:cs="Arial"/>
                  <w:sz w:val="20"/>
                  <w:szCs w:val="20"/>
                </w:rPr>
                <w:delText>10.6</w:delText>
              </w:r>
            </w:del>
          </w:p>
        </w:tc>
        <w:tc>
          <w:tcPr>
            <w:tcW w:w="720" w:type="dxa"/>
          </w:tcPr>
          <w:p w14:paraId="4B327A6F" w14:textId="226B9B51" w:rsidR="00D17A73" w:rsidRPr="007701F7" w:rsidDel="00706857" w:rsidRDefault="00D17A73" w:rsidP="004A585E">
            <w:pPr>
              <w:rPr>
                <w:del w:id="1462" w:author="Gabriella Meltzer" w:date="2024-01-02T23:39:00Z"/>
                <w:rFonts w:ascii="Arial" w:hAnsi="Arial" w:cs="Arial"/>
                <w:sz w:val="20"/>
                <w:szCs w:val="20"/>
              </w:rPr>
            </w:pPr>
            <w:del w:id="1463" w:author="Gabriella Meltzer" w:date="2024-01-02T23:39:00Z">
              <w:r w:rsidRPr="007701F7" w:rsidDel="00706857">
                <w:rPr>
                  <w:rFonts w:ascii="Arial" w:hAnsi="Arial" w:cs="Arial"/>
                  <w:sz w:val="20"/>
                  <w:szCs w:val="20"/>
                </w:rPr>
                <w:delText>14.3</w:delText>
              </w:r>
            </w:del>
          </w:p>
        </w:tc>
        <w:tc>
          <w:tcPr>
            <w:tcW w:w="720" w:type="dxa"/>
          </w:tcPr>
          <w:p w14:paraId="6A8FC64B" w14:textId="432F1AB3" w:rsidR="00D17A73" w:rsidRPr="007701F7" w:rsidDel="00706857" w:rsidRDefault="00D17A73" w:rsidP="004A585E">
            <w:pPr>
              <w:rPr>
                <w:del w:id="1464" w:author="Gabriella Meltzer" w:date="2024-01-02T23:39:00Z"/>
                <w:rFonts w:ascii="Arial" w:hAnsi="Arial" w:cs="Arial"/>
                <w:sz w:val="20"/>
                <w:szCs w:val="20"/>
              </w:rPr>
            </w:pPr>
            <w:del w:id="1465" w:author="Gabriella Meltzer" w:date="2024-01-02T23:39:00Z">
              <w:r w:rsidRPr="007701F7" w:rsidDel="00706857">
                <w:rPr>
                  <w:rFonts w:ascii="Arial" w:hAnsi="Arial" w:cs="Arial"/>
                  <w:sz w:val="20"/>
                  <w:szCs w:val="20"/>
                </w:rPr>
                <w:delText>18.1</w:delText>
              </w:r>
            </w:del>
          </w:p>
        </w:tc>
        <w:tc>
          <w:tcPr>
            <w:tcW w:w="720" w:type="dxa"/>
          </w:tcPr>
          <w:p w14:paraId="28B72083" w14:textId="45813C86" w:rsidR="00D17A73" w:rsidRPr="007701F7" w:rsidDel="00706857" w:rsidRDefault="00D17A73" w:rsidP="004A585E">
            <w:pPr>
              <w:rPr>
                <w:del w:id="1466" w:author="Gabriella Meltzer" w:date="2024-01-02T23:39:00Z"/>
                <w:rFonts w:ascii="Arial" w:hAnsi="Arial" w:cs="Arial"/>
                <w:sz w:val="20"/>
                <w:szCs w:val="20"/>
              </w:rPr>
            </w:pPr>
            <w:del w:id="1467" w:author="Gabriella Meltzer" w:date="2024-01-02T23:39:00Z">
              <w:r w:rsidRPr="007701F7" w:rsidDel="00706857">
                <w:rPr>
                  <w:rFonts w:ascii="Arial" w:hAnsi="Arial" w:cs="Arial"/>
                  <w:sz w:val="20"/>
                  <w:szCs w:val="20"/>
                </w:rPr>
                <w:delText>23.8</w:delText>
              </w:r>
            </w:del>
          </w:p>
        </w:tc>
        <w:tc>
          <w:tcPr>
            <w:tcW w:w="720" w:type="dxa"/>
            <w:tcBorders>
              <w:right w:val="single" w:sz="2" w:space="0" w:color="auto"/>
            </w:tcBorders>
          </w:tcPr>
          <w:p w14:paraId="1466FF55" w14:textId="17AB4EEA" w:rsidR="00D17A73" w:rsidRPr="007701F7" w:rsidDel="00706857" w:rsidRDefault="00D17A73" w:rsidP="004A585E">
            <w:pPr>
              <w:rPr>
                <w:del w:id="1468" w:author="Gabriella Meltzer" w:date="2024-01-02T23:39:00Z"/>
                <w:rFonts w:ascii="Arial" w:hAnsi="Arial" w:cs="Arial"/>
                <w:sz w:val="20"/>
                <w:szCs w:val="20"/>
              </w:rPr>
            </w:pPr>
            <w:del w:id="1469" w:author="Gabriella Meltzer" w:date="2024-01-02T23:39:00Z">
              <w:r w:rsidRPr="007701F7" w:rsidDel="00706857">
                <w:rPr>
                  <w:rFonts w:ascii="Arial" w:hAnsi="Arial" w:cs="Arial"/>
                  <w:sz w:val="20"/>
                  <w:szCs w:val="20"/>
                </w:rPr>
                <w:delText>38.9</w:delText>
              </w:r>
            </w:del>
          </w:p>
        </w:tc>
      </w:tr>
      <w:tr w:rsidR="00D17A73" w:rsidRPr="007701F7" w:rsidDel="00706857" w14:paraId="217644B5" w14:textId="3D097A8B" w:rsidTr="007701F7">
        <w:trPr>
          <w:del w:id="1470" w:author="Gabriella Meltzer" w:date="2024-01-02T23:39:00Z"/>
        </w:trPr>
        <w:tc>
          <w:tcPr>
            <w:tcW w:w="2882" w:type="dxa"/>
            <w:vMerge/>
            <w:tcBorders>
              <w:left w:val="single" w:sz="2" w:space="0" w:color="auto"/>
            </w:tcBorders>
          </w:tcPr>
          <w:p w14:paraId="0DF62F3F" w14:textId="5445C618" w:rsidR="00D17A73" w:rsidRPr="007701F7" w:rsidDel="00706857" w:rsidRDefault="00D17A73" w:rsidP="004A585E">
            <w:pPr>
              <w:rPr>
                <w:del w:id="1471" w:author="Gabriella Meltzer" w:date="2024-01-02T23:39:00Z"/>
                <w:rFonts w:ascii="Arial" w:hAnsi="Arial" w:cs="Arial"/>
                <w:sz w:val="20"/>
                <w:szCs w:val="20"/>
              </w:rPr>
            </w:pPr>
          </w:p>
        </w:tc>
        <w:tc>
          <w:tcPr>
            <w:tcW w:w="3870" w:type="dxa"/>
            <w:tcBorders>
              <w:left w:val="single" w:sz="2" w:space="0" w:color="auto"/>
            </w:tcBorders>
          </w:tcPr>
          <w:p w14:paraId="387F38B6" w14:textId="4BFABD38" w:rsidR="00D17A73" w:rsidRPr="007701F7" w:rsidDel="00706857" w:rsidRDefault="00D17A73" w:rsidP="004A585E">
            <w:pPr>
              <w:rPr>
                <w:del w:id="1472" w:author="Gabriella Meltzer" w:date="2024-01-02T23:39:00Z"/>
                <w:rFonts w:ascii="Arial" w:hAnsi="Arial" w:cs="Arial"/>
                <w:sz w:val="20"/>
                <w:szCs w:val="20"/>
              </w:rPr>
            </w:pPr>
            <w:del w:id="1473" w:author="Gabriella Meltzer" w:date="2024-01-02T23:39:00Z">
              <w:r w:rsidRPr="007701F7" w:rsidDel="00706857">
                <w:rPr>
                  <w:rFonts w:ascii="Arial" w:hAnsi="Arial" w:cs="Arial"/>
                  <w:sz w:val="20"/>
                  <w:szCs w:val="20"/>
                </w:rPr>
                <w:delText xml:space="preserve">Percent Living in Poverty </w:delText>
              </w:r>
            </w:del>
          </w:p>
        </w:tc>
        <w:tc>
          <w:tcPr>
            <w:tcW w:w="898" w:type="dxa"/>
          </w:tcPr>
          <w:p w14:paraId="03AF7A22" w14:textId="6D39F711" w:rsidR="00D17A73" w:rsidRPr="007701F7" w:rsidDel="00706857" w:rsidRDefault="00D17A73" w:rsidP="004A585E">
            <w:pPr>
              <w:rPr>
                <w:del w:id="1474" w:author="Gabriella Meltzer" w:date="2024-01-02T23:39:00Z"/>
                <w:rFonts w:ascii="Arial" w:hAnsi="Arial" w:cs="Arial"/>
                <w:sz w:val="20"/>
                <w:szCs w:val="20"/>
              </w:rPr>
            </w:pPr>
          </w:p>
        </w:tc>
        <w:tc>
          <w:tcPr>
            <w:tcW w:w="720" w:type="dxa"/>
          </w:tcPr>
          <w:p w14:paraId="7DED1FEC" w14:textId="115974C0" w:rsidR="00D17A73" w:rsidRPr="007701F7" w:rsidDel="00706857" w:rsidRDefault="00D17A73" w:rsidP="004A585E">
            <w:pPr>
              <w:rPr>
                <w:del w:id="1475" w:author="Gabriella Meltzer" w:date="2024-01-02T23:39:00Z"/>
                <w:rFonts w:ascii="Arial" w:hAnsi="Arial" w:cs="Arial"/>
                <w:sz w:val="20"/>
                <w:szCs w:val="20"/>
              </w:rPr>
            </w:pPr>
            <w:del w:id="1476" w:author="Gabriella Meltzer" w:date="2024-01-02T23:39:00Z">
              <w:r w:rsidRPr="007701F7" w:rsidDel="00706857">
                <w:rPr>
                  <w:rFonts w:ascii="Arial" w:hAnsi="Arial" w:cs="Arial"/>
                  <w:sz w:val="20"/>
                  <w:szCs w:val="20"/>
                </w:rPr>
                <w:delText>7.1</w:delText>
              </w:r>
            </w:del>
          </w:p>
        </w:tc>
        <w:tc>
          <w:tcPr>
            <w:tcW w:w="720" w:type="dxa"/>
          </w:tcPr>
          <w:p w14:paraId="0CEE9C12" w14:textId="57BD2314" w:rsidR="00D17A73" w:rsidRPr="007701F7" w:rsidDel="00706857" w:rsidRDefault="00D17A73" w:rsidP="004A585E">
            <w:pPr>
              <w:rPr>
                <w:del w:id="1477" w:author="Gabriella Meltzer" w:date="2024-01-02T23:39:00Z"/>
                <w:rFonts w:ascii="Arial" w:hAnsi="Arial" w:cs="Arial"/>
                <w:sz w:val="20"/>
                <w:szCs w:val="20"/>
              </w:rPr>
            </w:pPr>
            <w:del w:id="1478" w:author="Gabriella Meltzer" w:date="2024-01-02T23:39:00Z">
              <w:r w:rsidRPr="007701F7" w:rsidDel="00706857">
                <w:rPr>
                  <w:rFonts w:ascii="Arial" w:hAnsi="Arial" w:cs="Arial"/>
                  <w:sz w:val="20"/>
                  <w:szCs w:val="20"/>
                </w:rPr>
                <w:delText>11.6</w:delText>
              </w:r>
            </w:del>
          </w:p>
        </w:tc>
        <w:tc>
          <w:tcPr>
            <w:tcW w:w="720" w:type="dxa"/>
          </w:tcPr>
          <w:p w14:paraId="38E6116B" w14:textId="6C2C9B51" w:rsidR="00D17A73" w:rsidRPr="007701F7" w:rsidDel="00706857" w:rsidRDefault="00D17A73" w:rsidP="004A585E">
            <w:pPr>
              <w:rPr>
                <w:del w:id="1479" w:author="Gabriella Meltzer" w:date="2024-01-02T23:39:00Z"/>
                <w:rFonts w:ascii="Arial" w:hAnsi="Arial" w:cs="Arial"/>
                <w:sz w:val="20"/>
                <w:szCs w:val="20"/>
              </w:rPr>
            </w:pPr>
            <w:del w:id="1480" w:author="Gabriella Meltzer" w:date="2024-01-02T23:39:00Z">
              <w:r w:rsidRPr="007701F7" w:rsidDel="00706857">
                <w:rPr>
                  <w:rFonts w:ascii="Arial" w:hAnsi="Arial" w:cs="Arial"/>
                  <w:sz w:val="20"/>
                  <w:szCs w:val="20"/>
                </w:rPr>
                <w:delText>15.3</w:delText>
              </w:r>
            </w:del>
          </w:p>
        </w:tc>
        <w:tc>
          <w:tcPr>
            <w:tcW w:w="720" w:type="dxa"/>
          </w:tcPr>
          <w:p w14:paraId="6D36F628" w14:textId="2DF39E95" w:rsidR="00D17A73" w:rsidRPr="007701F7" w:rsidDel="00706857" w:rsidRDefault="00D17A73" w:rsidP="004A585E">
            <w:pPr>
              <w:rPr>
                <w:del w:id="1481" w:author="Gabriella Meltzer" w:date="2024-01-02T23:39:00Z"/>
                <w:rFonts w:ascii="Arial" w:hAnsi="Arial" w:cs="Arial"/>
                <w:sz w:val="20"/>
                <w:szCs w:val="20"/>
              </w:rPr>
            </w:pPr>
            <w:del w:id="1482" w:author="Gabriella Meltzer" w:date="2024-01-02T23:39:00Z">
              <w:r w:rsidRPr="007701F7" w:rsidDel="00706857">
                <w:rPr>
                  <w:rFonts w:ascii="Arial" w:hAnsi="Arial" w:cs="Arial"/>
                  <w:sz w:val="20"/>
                  <w:szCs w:val="20"/>
                </w:rPr>
                <w:delText>19.2</w:delText>
              </w:r>
            </w:del>
          </w:p>
        </w:tc>
        <w:tc>
          <w:tcPr>
            <w:tcW w:w="720" w:type="dxa"/>
            <w:tcBorders>
              <w:right w:val="single" w:sz="2" w:space="0" w:color="auto"/>
            </w:tcBorders>
          </w:tcPr>
          <w:p w14:paraId="708E56E3" w14:textId="00890ECC" w:rsidR="00D17A73" w:rsidRPr="007701F7" w:rsidDel="00706857" w:rsidRDefault="00D17A73" w:rsidP="004A585E">
            <w:pPr>
              <w:rPr>
                <w:del w:id="1483" w:author="Gabriella Meltzer" w:date="2024-01-02T23:39:00Z"/>
                <w:rFonts w:ascii="Arial" w:hAnsi="Arial" w:cs="Arial"/>
                <w:sz w:val="20"/>
                <w:szCs w:val="20"/>
              </w:rPr>
            </w:pPr>
            <w:del w:id="1484" w:author="Gabriella Meltzer" w:date="2024-01-02T23:39:00Z">
              <w:r w:rsidRPr="007701F7" w:rsidDel="00706857">
                <w:rPr>
                  <w:rFonts w:ascii="Arial" w:hAnsi="Arial" w:cs="Arial"/>
                  <w:sz w:val="20"/>
                  <w:szCs w:val="20"/>
                </w:rPr>
                <w:delText>26.0</w:delText>
              </w:r>
            </w:del>
          </w:p>
        </w:tc>
        <w:tc>
          <w:tcPr>
            <w:tcW w:w="720" w:type="dxa"/>
            <w:tcBorders>
              <w:left w:val="single" w:sz="2" w:space="0" w:color="auto"/>
            </w:tcBorders>
          </w:tcPr>
          <w:p w14:paraId="1FA83422" w14:textId="72EE9C75" w:rsidR="00D17A73" w:rsidRPr="007701F7" w:rsidDel="00706857" w:rsidRDefault="00D17A73" w:rsidP="004A585E">
            <w:pPr>
              <w:rPr>
                <w:del w:id="1485" w:author="Gabriella Meltzer" w:date="2024-01-02T23:39:00Z"/>
                <w:rFonts w:ascii="Arial" w:hAnsi="Arial" w:cs="Arial"/>
                <w:sz w:val="20"/>
                <w:szCs w:val="20"/>
              </w:rPr>
            </w:pPr>
            <w:del w:id="1486" w:author="Gabriella Meltzer" w:date="2024-01-02T23:39:00Z">
              <w:r w:rsidRPr="007701F7" w:rsidDel="00706857">
                <w:rPr>
                  <w:rFonts w:ascii="Arial" w:hAnsi="Arial" w:cs="Arial"/>
                  <w:sz w:val="20"/>
                  <w:szCs w:val="20"/>
                </w:rPr>
                <w:delText>8.0</w:delText>
              </w:r>
            </w:del>
          </w:p>
        </w:tc>
        <w:tc>
          <w:tcPr>
            <w:tcW w:w="720" w:type="dxa"/>
          </w:tcPr>
          <w:p w14:paraId="12E4C4F6" w14:textId="44494FC3" w:rsidR="00D17A73" w:rsidRPr="007701F7" w:rsidDel="00706857" w:rsidRDefault="00D17A73" w:rsidP="004A585E">
            <w:pPr>
              <w:rPr>
                <w:del w:id="1487" w:author="Gabriella Meltzer" w:date="2024-01-02T23:39:00Z"/>
                <w:rFonts w:ascii="Arial" w:hAnsi="Arial" w:cs="Arial"/>
                <w:sz w:val="20"/>
                <w:szCs w:val="20"/>
              </w:rPr>
            </w:pPr>
            <w:del w:id="1488" w:author="Gabriella Meltzer" w:date="2024-01-02T23:39:00Z">
              <w:r w:rsidRPr="007701F7" w:rsidDel="00706857">
                <w:rPr>
                  <w:rFonts w:ascii="Arial" w:hAnsi="Arial" w:cs="Arial"/>
                  <w:sz w:val="20"/>
                  <w:szCs w:val="20"/>
                </w:rPr>
                <w:delText>12.1</w:delText>
              </w:r>
            </w:del>
          </w:p>
        </w:tc>
        <w:tc>
          <w:tcPr>
            <w:tcW w:w="720" w:type="dxa"/>
          </w:tcPr>
          <w:p w14:paraId="6D64C537" w14:textId="67E8FFC4" w:rsidR="00D17A73" w:rsidRPr="007701F7" w:rsidDel="00706857" w:rsidRDefault="00D17A73" w:rsidP="004A585E">
            <w:pPr>
              <w:rPr>
                <w:del w:id="1489" w:author="Gabriella Meltzer" w:date="2024-01-02T23:39:00Z"/>
                <w:rFonts w:ascii="Arial" w:hAnsi="Arial" w:cs="Arial"/>
                <w:sz w:val="20"/>
                <w:szCs w:val="20"/>
              </w:rPr>
            </w:pPr>
            <w:del w:id="1490" w:author="Gabriella Meltzer" w:date="2024-01-02T23:39:00Z">
              <w:r w:rsidRPr="007701F7" w:rsidDel="00706857">
                <w:rPr>
                  <w:rFonts w:ascii="Arial" w:hAnsi="Arial" w:cs="Arial"/>
                  <w:sz w:val="20"/>
                  <w:szCs w:val="20"/>
                </w:rPr>
                <w:delText>15.7</w:delText>
              </w:r>
            </w:del>
          </w:p>
        </w:tc>
        <w:tc>
          <w:tcPr>
            <w:tcW w:w="720" w:type="dxa"/>
          </w:tcPr>
          <w:p w14:paraId="4DEEC37E" w14:textId="1C9D9AAD" w:rsidR="00D17A73" w:rsidRPr="007701F7" w:rsidDel="00706857" w:rsidRDefault="00D17A73" w:rsidP="004A585E">
            <w:pPr>
              <w:rPr>
                <w:del w:id="1491" w:author="Gabriella Meltzer" w:date="2024-01-02T23:39:00Z"/>
                <w:rFonts w:ascii="Arial" w:hAnsi="Arial" w:cs="Arial"/>
                <w:sz w:val="20"/>
                <w:szCs w:val="20"/>
              </w:rPr>
            </w:pPr>
            <w:del w:id="1492" w:author="Gabriella Meltzer" w:date="2024-01-02T23:39:00Z">
              <w:r w:rsidRPr="007701F7" w:rsidDel="00706857">
                <w:rPr>
                  <w:rFonts w:ascii="Arial" w:hAnsi="Arial" w:cs="Arial"/>
                  <w:sz w:val="20"/>
                  <w:szCs w:val="20"/>
                </w:rPr>
                <w:delText>19.7</w:delText>
              </w:r>
            </w:del>
          </w:p>
        </w:tc>
        <w:tc>
          <w:tcPr>
            <w:tcW w:w="720" w:type="dxa"/>
            <w:tcBorders>
              <w:right w:val="single" w:sz="2" w:space="0" w:color="auto"/>
            </w:tcBorders>
          </w:tcPr>
          <w:p w14:paraId="5BCEA3FF" w14:textId="6BF54FF6" w:rsidR="00D17A73" w:rsidRPr="007701F7" w:rsidDel="00706857" w:rsidRDefault="00D17A73" w:rsidP="004A585E">
            <w:pPr>
              <w:rPr>
                <w:del w:id="1493" w:author="Gabriella Meltzer" w:date="2024-01-02T23:39:00Z"/>
                <w:rFonts w:ascii="Arial" w:hAnsi="Arial" w:cs="Arial"/>
                <w:sz w:val="20"/>
                <w:szCs w:val="20"/>
              </w:rPr>
            </w:pPr>
            <w:del w:id="1494" w:author="Gabriella Meltzer" w:date="2024-01-02T23:39:00Z">
              <w:r w:rsidRPr="007701F7" w:rsidDel="00706857">
                <w:rPr>
                  <w:rFonts w:ascii="Arial" w:hAnsi="Arial" w:cs="Arial"/>
                  <w:sz w:val="20"/>
                  <w:szCs w:val="20"/>
                </w:rPr>
                <w:delText>26.1</w:delText>
              </w:r>
            </w:del>
          </w:p>
        </w:tc>
      </w:tr>
      <w:tr w:rsidR="00D17A73" w:rsidRPr="007701F7" w:rsidDel="00706857" w14:paraId="207B4FE4" w14:textId="0C23F0CF" w:rsidTr="007701F7">
        <w:trPr>
          <w:del w:id="1495" w:author="Gabriella Meltzer" w:date="2024-01-02T23:39:00Z"/>
        </w:trPr>
        <w:tc>
          <w:tcPr>
            <w:tcW w:w="2882" w:type="dxa"/>
            <w:vMerge/>
            <w:tcBorders>
              <w:left w:val="single" w:sz="2" w:space="0" w:color="auto"/>
            </w:tcBorders>
          </w:tcPr>
          <w:p w14:paraId="513689C7" w14:textId="2FAEE8CF" w:rsidR="00D17A73" w:rsidRPr="007701F7" w:rsidDel="00706857" w:rsidRDefault="00D17A73" w:rsidP="004A585E">
            <w:pPr>
              <w:rPr>
                <w:del w:id="1496" w:author="Gabriella Meltzer" w:date="2024-01-02T23:39:00Z"/>
                <w:rFonts w:ascii="Arial" w:hAnsi="Arial" w:cs="Arial"/>
                <w:sz w:val="20"/>
                <w:szCs w:val="20"/>
              </w:rPr>
            </w:pPr>
          </w:p>
        </w:tc>
        <w:tc>
          <w:tcPr>
            <w:tcW w:w="3870" w:type="dxa"/>
            <w:tcBorders>
              <w:left w:val="single" w:sz="2" w:space="0" w:color="auto"/>
            </w:tcBorders>
          </w:tcPr>
          <w:p w14:paraId="34506FB6" w14:textId="25476CBB" w:rsidR="00D17A73" w:rsidRPr="007701F7" w:rsidDel="00706857" w:rsidRDefault="00D17A73" w:rsidP="004A585E">
            <w:pPr>
              <w:rPr>
                <w:del w:id="1497" w:author="Gabriella Meltzer" w:date="2024-01-02T23:39:00Z"/>
                <w:rFonts w:ascii="Arial" w:hAnsi="Arial" w:cs="Arial"/>
                <w:sz w:val="20"/>
                <w:szCs w:val="20"/>
              </w:rPr>
            </w:pPr>
            <w:del w:id="1498" w:author="Gabriella Meltzer" w:date="2024-01-02T23:39:00Z">
              <w:r w:rsidRPr="007701F7" w:rsidDel="00706857">
                <w:rPr>
                  <w:rFonts w:ascii="Arial" w:hAnsi="Arial" w:cs="Arial"/>
                  <w:sz w:val="20"/>
                  <w:szCs w:val="20"/>
                </w:rPr>
                <w:delText>Percent Single-Mother Households</w:delText>
              </w:r>
            </w:del>
          </w:p>
        </w:tc>
        <w:tc>
          <w:tcPr>
            <w:tcW w:w="898" w:type="dxa"/>
          </w:tcPr>
          <w:p w14:paraId="0CDA597C" w14:textId="40230D9D" w:rsidR="00D17A73" w:rsidRPr="007701F7" w:rsidDel="00706857" w:rsidRDefault="00D17A73" w:rsidP="004A585E">
            <w:pPr>
              <w:rPr>
                <w:del w:id="1499" w:author="Gabriella Meltzer" w:date="2024-01-02T23:39:00Z"/>
                <w:rFonts w:ascii="Arial" w:hAnsi="Arial" w:cs="Arial"/>
                <w:sz w:val="20"/>
                <w:szCs w:val="20"/>
              </w:rPr>
            </w:pPr>
          </w:p>
        </w:tc>
        <w:tc>
          <w:tcPr>
            <w:tcW w:w="720" w:type="dxa"/>
          </w:tcPr>
          <w:p w14:paraId="2FA79EA6" w14:textId="49A45C00" w:rsidR="00D17A73" w:rsidRPr="007701F7" w:rsidDel="00706857" w:rsidRDefault="00D17A73" w:rsidP="004A585E">
            <w:pPr>
              <w:rPr>
                <w:del w:id="1500" w:author="Gabriella Meltzer" w:date="2024-01-02T23:39:00Z"/>
                <w:rFonts w:ascii="Arial" w:hAnsi="Arial" w:cs="Arial"/>
                <w:sz w:val="20"/>
                <w:szCs w:val="20"/>
              </w:rPr>
            </w:pPr>
            <w:del w:id="1501" w:author="Gabriella Meltzer" w:date="2024-01-02T23:39:00Z">
              <w:r w:rsidRPr="007701F7" w:rsidDel="00706857">
                <w:rPr>
                  <w:rFonts w:ascii="Arial" w:hAnsi="Arial" w:cs="Arial"/>
                  <w:sz w:val="20"/>
                  <w:szCs w:val="20"/>
                </w:rPr>
                <w:delText>9.9</w:delText>
              </w:r>
            </w:del>
          </w:p>
        </w:tc>
        <w:tc>
          <w:tcPr>
            <w:tcW w:w="720" w:type="dxa"/>
          </w:tcPr>
          <w:p w14:paraId="4C7E0D69" w14:textId="242BA49C" w:rsidR="00D17A73" w:rsidRPr="007701F7" w:rsidDel="00706857" w:rsidRDefault="00D17A73" w:rsidP="004A585E">
            <w:pPr>
              <w:rPr>
                <w:del w:id="1502" w:author="Gabriella Meltzer" w:date="2024-01-02T23:39:00Z"/>
                <w:rFonts w:ascii="Arial" w:hAnsi="Arial" w:cs="Arial"/>
                <w:sz w:val="20"/>
                <w:szCs w:val="20"/>
              </w:rPr>
            </w:pPr>
            <w:del w:id="1503" w:author="Gabriella Meltzer" w:date="2024-01-02T23:39:00Z">
              <w:r w:rsidRPr="007701F7" w:rsidDel="00706857">
                <w:rPr>
                  <w:rFonts w:ascii="Arial" w:hAnsi="Arial" w:cs="Arial"/>
                  <w:sz w:val="20"/>
                  <w:szCs w:val="20"/>
                </w:rPr>
                <w:delText>13.3</w:delText>
              </w:r>
            </w:del>
          </w:p>
        </w:tc>
        <w:tc>
          <w:tcPr>
            <w:tcW w:w="720" w:type="dxa"/>
          </w:tcPr>
          <w:p w14:paraId="1AD55D73" w14:textId="4D5DC163" w:rsidR="00D17A73" w:rsidRPr="007701F7" w:rsidDel="00706857" w:rsidRDefault="00D17A73" w:rsidP="004A585E">
            <w:pPr>
              <w:rPr>
                <w:del w:id="1504" w:author="Gabriella Meltzer" w:date="2024-01-02T23:39:00Z"/>
                <w:rFonts w:ascii="Arial" w:hAnsi="Arial" w:cs="Arial"/>
                <w:sz w:val="20"/>
                <w:szCs w:val="20"/>
              </w:rPr>
            </w:pPr>
            <w:del w:id="1505" w:author="Gabriella Meltzer" w:date="2024-01-02T23:39:00Z">
              <w:r w:rsidRPr="007701F7" w:rsidDel="00706857">
                <w:rPr>
                  <w:rFonts w:ascii="Arial" w:hAnsi="Arial" w:cs="Arial"/>
                  <w:sz w:val="20"/>
                  <w:szCs w:val="20"/>
                </w:rPr>
                <w:delText>15.9</w:delText>
              </w:r>
            </w:del>
          </w:p>
        </w:tc>
        <w:tc>
          <w:tcPr>
            <w:tcW w:w="720" w:type="dxa"/>
          </w:tcPr>
          <w:p w14:paraId="066EB243" w14:textId="08CEA429" w:rsidR="00D17A73" w:rsidRPr="007701F7" w:rsidDel="00706857" w:rsidRDefault="00D17A73" w:rsidP="004A585E">
            <w:pPr>
              <w:rPr>
                <w:del w:id="1506" w:author="Gabriella Meltzer" w:date="2024-01-02T23:39:00Z"/>
                <w:rFonts w:ascii="Arial" w:hAnsi="Arial" w:cs="Arial"/>
                <w:sz w:val="20"/>
                <w:szCs w:val="20"/>
              </w:rPr>
            </w:pPr>
            <w:del w:id="1507" w:author="Gabriella Meltzer" w:date="2024-01-02T23:39:00Z">
              <w:r w:rsidRPr="007701F7" w:rsidDel="00706857">
                <w:rPr>
                  <w:rFonts w:ascii="Arial" w:hAnsi="Arial" w:cs="Arial"/>
                  <w:sz w:val="20"/>
                  <w:szCs w:val="20"/>
                </w:rPr>
                <w:delText>19.5</w:delText>
              </w:r>
            </w:del>
          </w:p>
        </w:tc>
        <w:tc>
          <w:tcPr>
            <w:tcW w:w="720" w:type="dxa"/>
            <w:tcBorders>
              <w:right w:val="single" w:sz="2" w:space="0" w:color="auto"/>
            </w:tcBorders>
          </w:tcPr>
          <w:p w14:paraId="5FB971A1" w14:textId="150DEAE4" w:rsidR="00D17A73" w:rsidRPr="007701F7" w:rsidDel="00706857" w:rsidRDefault="00D17A73" w:rsidP="004A585E">
            <w:pPr>
              <w:rPr>
                <w:del w:id="1508" w:author="Gabriella Meltzer" w:date="2024-01-02T23:39:00Z"/>
                <w:rFonts w:ascii="Arial" w:hAnsi="Arial" w:cs="Arial"/>
                <w:sz w:val="20"/>
                <w:szCs w:val="20"/>
              </w:rPr>
            </w:pPr>
            <w:del w:id="1509" w:author="Gabriella Meltzer" w:date="2024-01-02T23:39:00Z">
              <w:r w:rsidRPr="007701F7" w:rsidDel="00706857">
                <w:rPr>
                  <w:rFonts w:ascii="Arial" w:hAnsi="Arial" w:cs="Arial"/>
                  <w:sz w:val="20"/>
                  <w:szCs w:val="20"/>
                </w:rPr>
                <w:delText>27.3</w:delText>
              </w:r>
            </w:del>
          </w:p>
        </w:tc>
        <w:tc>
          <w:tcPr>
            <w:tcW w:w="720" w:type="dxa"/>
            <w:tcBorders>
              <w:left w:val="single" w:sz="2" w:space="0" w:color="auto"/>
            </w:tcBorders>
          </w:tcPr>
          <w:p w14:paraId="68491DA7" w14:textId="53B66286" w:rsidR="00D17A73" w:rsidRPr="007701F7" w:rsidDel="00706857" w:rsidRDefault="00D17A73" w:rsidP="004A585E">
            <w:pPr>
              <w:rPr>
                <w:del w:id="1510" w:author="Gabriella Meltzer" w:date="2024-01-02T23:39:00Z"/>
                <w:rFonts w:ascii="Arial" w:hAnsi="Arial" w:cs="Arial"/>
                <w:sz w:val="20"/>
                <w:szCs w:val="20"/>
              </w:rPr>
            </w:pPr>
            <w:del w:id="1511" w:author="Gabriella Meltzer" w:date="2024-01-02T23:39:00Z">
              <w:r w:rsidRPr="007701F7" w:rsidDel="00706857">
                <w:rPr>
                  <w:rFonts w:ascii="Arial" w:hAnsi="Arial" w:cs="Arial"/>
                  <w:sz w:val="20"/>
                  <w:szCs w:val="20"/>
                </w:rPr>
                <w:delText>10.3</w:delText>
              </w:r>
            </w:del>
          </w:p>
        </w:tc>
        <w:tc>
          <w:tcPr>
            <w:tcW w:w="720" w:type="dxa"/>
          </w:tcPr>
          <w:p w14:paraId="58038CA6" w14:textId="5A5F4C50" w:rsidR="00D17A73" w:rsidRPr="007701F7" w:rsidDel="00706857" w:rsidRDefault="00D17A73" w:rsidP="004A585E">
            <w:pPr>
              <w:rPr>
                <w:del w:id="1512" w:author="Gabriella Meltzer" w:date="2024-01-02T23:39:00Z"/>
                <w:rFonts w:ascii="Arial" w:hAnsi="Arial" w:cs="Arial"/>
                <w:sz w:val="20"/>
                <w:szCs w:val="20"/>
              </w:rPr>
            </w:pPr>
            <w:del w:id="1513" w:author="Gabriella Meltzer" w:date="2024-01-02T23:39:00Z">
              <w:r w:rsidRPr="007701F7" w:rsidDel="00706857">
                <w:rPr>
                  <w:rFonts w:ascii="Arial" w:hAnsi="Arial" w:cs="Arial"/>
                  <w:sz w:val="20"/>
                  <w:szCs w:val="20"/>
                </w:rPr>
                <w:delText>13.6</w:delText>
              </w:r>
            </w:del>
          </w:p>
        </w:tc>
        <w:tc>
          <w:tcPr>
            <w:tcW w:w="720" w:type="dxa"/>
          </w:tcPr>
          <w:p w14:paraId="1B37953F" w14:textId="26E7D997" w:rsidR="00D17A73" w:rsidRPr="007701F7" w:rsidDel="00706857" w:rsidRDefault="00D17A73" w:rsidP="004A585E">
            <w:pPr>
              <w:rPr>
                <w:del w:id="1514" w:author="Gabriella Meltzer" w:date="2024-01-02T23:39:00Z"/>
                <w:rFonts w:ascii="Arial" w:hAnsi="Arial" w:cs="Arial"/>
                <w:sz w:val="20"/>
                <w:szCs w:val="20"/>
              </w:rPr>
            </w:pPr>
            <w:del w:id="1515" w:author="Gabriella Meltzer" w:date="2024-01-02T23:39:00Z">
              <w:r w:rsidRPr="007701F7" w:rsidDel="00706857">
                <w:rPr>
                  <w:rFonts w:ascii="Arial" w:hAnsi="Arial" w:cs="Arial"/>
                  <w:sz w:val="20"/>
                  <w:szCs w:val="20"/>
                </w:rPr>
                <w:delText>16.5</w:delText>
              </w:r>
            </w:del>
          </w:p>
        </w:tc>
        <w:tc>
          <w:tcPr>
            <w:tcW w:w="720" w:type="dxa"/>
          </w:tcPr>
          <w:p w14:paraId="3E655CAA" w14:textId="5953F21C" w:rsidR="00D17A73" w:rsidRPr="007701F7" w:rsidDel="00706857" w:rsidRDefault="00D17A73" w:rsidP="004A585E">
            <w:pPr>
              <w:rPr>
                <w:del w:id="1516" w:author="Gabriella Meltzer" w:date="2024-01-02T23:39:00Z"/>
                <w:rFonts w:ascii="Arial" w:hAnsi="Arial" w:cs="Arial"/>
                <w:sz w:val="20"/>
                <w:szCs w:val="20"/>
              </w:rPr>
            </w:pPr>
            <w:del w:id="1517" w:author="Gabriella Meltzer" w:date="2024-01-02T23:39:00Z">
              <w:r w:rsidRPr="007701F7" w:rsidDel="00706857">
                <w:rPr>
                  <w:rFonts w:ascii="Arial" w:hAnsi="Arial" w:cs="Arial"/>
                  <w:sz w:val="20"/>
                  <w:szCs w:val="20"/>
                </w:rPr>
                <w:delText>20.2</w:delText>
              </w:r>
            </w:del>
          </w:p>
        </w:tc>
        <w:tc>
          <w:tcPr>
            <w:tcW w:w="720" w:type="dxa"/>
            <w:tcBorders>
              <w:right w:val="single" w:sz="2" w:space="0" w:color="auto"/>
            </w:tcBorders>
          </w:tcPr>
          <w:p w14:paraId="51A0CA3C" w14:textId="263CF8DD" w:rsidR="00D17A73" w:rsidRPr="007701F7" w:rsidDel="00706857" w:rsidRDefault="00D17A73" w:rsidP="004A585E">
            <w:pPr>
              <w:rPr>
                <w:del w:id="1518" w:author="Gabriella Meltzer" w:date="2024-01-02T23:39:00Z"/>
                <w:rFonts w:ascii="Arial" w:hAnsi="Arial" w:cs="Arial"/>
                <w:sz w:val="20"/>
                <w:szCs w:val="20"/>
              </w:rPr>
            </w:pPr>
            <w:del w:id="1519" w:author="Gabriella Meltzer" w:date="2024-01-02T23:39:00Z">
              <w:r w:rsidRPr="007701F7" w:rsidDel="00706857">
                <w:rPr>
                  <w:rFonts w:ascii="Arial" w:hAnsi="Arial" w:cs="Arial"/>
                  <w:sz w:val="20"/>
                  <w:szCs w:val="20"/>
                </w:rPr>
                <w:delText>28.3</w:delText>
              </w:r>
            </w:del>
          </w:p>
        </w:tc>
      </w:tr>
      <w:tr w:rsidR="00D17A73" w:rsidRPr="007701F7" w:rsidDel="00706857" w14:paraId="56C73841" w14:textId="11A89613" w:rsidTr="007701F7">
        <w:trPr>
          <w:del w:id="1520" w:author="Gabriella Meltzer" w:date="2024-01-02T23:39:00Z"/>
        </w:trPr>
        <w:tc>
          <w:tcPr>
            <w:tcW w:w="2882" w:type="dxa"/>
            <w:vMerge/>
            <w:tcBorders>
              <w:left w:val="single" w:sz="2" w:space="0" w:color="auto"/>
              <w:bottom w:val="single" w:sz="2" w:space="0" w:color="auto"/>
            </w:tcBorders>
          </w:tcPr>
          <w:p w14:paraId="35B4AD7A" w14:textId="59D9E35B" w:rsidR="00D17A73" w:rsidRPr="007701F7" w:rsidDel="00706857" w:rsidRDefault="00D17A73" w:rsidP="004A585E">
            <w:pPr>
              <w:rPr>
                <w:del w:id="1521" w:author="Gabriella Meltzer" w:date="2024-01-02T23:39:00Z"/>
                <w:rFonts w:ascii="Arial" w:hAnsi="Arial" w:cs="Arial"/>
                <w:sz w:val="20"/>
                <w:szCs w:val="20"/>
              </w:rPr>
            </w:pPr>
          </w:p>
        </w:tc>
        <w:tc>
          <w:tcPr>
            <w:tcW w:w="3870" w:type="dxa"/>
            <w:tcBorders>
              <w:left w:val="single" w:sz="2" w:space="0" w:color="auto"/>
              <w:bottom w:val="single" w:sz="2" w:space="0" w:color="auto"/>
            </w:tcBorders>
          </w:tcPr>
          <w:p w14:paraId="6F6FFE61" w14:textId="273F9778" w:rsidR="00D17A73" w:rsidRPr="007701F7" w:rsidDel="00706857" w:rsidRDefault="00D17A73" w:rsidP="004A585E">
            <w:pPr>
              <w:rPr>
                <w:del w:id="1522" w:author="Gabriella Meltzer" w:date="2024-01-02T23:39:00Z"/>
                <w:rFonts w:ascii="Arial" w:hAnsi="Arial" w:cs="Arial"/>
                <w:sz w:val="20"/>
                <w:szCs w:val="20"/>
              </w:rPr>
            </w:pPr>
            <w:del w:id="1523" w:author="Gabriella Meltzer" w:date="2024-01-02T23:39:00Z">
              <w:r w:rsidRPr="007701F7" w:rsidDel="00706857">
                <w:rPr>
                  <w:rFonts w:ascii="Arial" w:hAnsi="Arial" w:cs="Arial"/>
                  <w:sz w:val="20"/>
                  <w:szCs w:val="20"/>
                </w:rPr>
                <w:delText>Percent Special Education</w:delText>
              </w:r>
            </w:del>
          </w:p>
        </w:tc>
        <w:tc>
          <w:tcPr>
            <w:tcW w:w="898" w:type="dxa"/>
            <w:tcBorders>
              <w:bottom w:val="single" w:sz="2" w:space="0" w:color="auto"/>
            </w:tcBorders>
          </w:tcPr>
          <w:p w14:paraId="367EC002" w14:textId="4DA2B095" w:rsidR="00D17A73" w:rsidRPr="007701F7" w:rsidDel="00706857" w:rsidRDefault="00D17A73" w:rsidP="004A585E">
            <w:pPr>
              <w:rPr>
                <w:del w:id="1524" w:author="Gabriella Meltzer" w:date="2024-01-02T23:39:00Z"/>
                <w:rFonts w:ascii="Arial" w:hAnsi="Arial" w:cs="Arial"/>
                <w:sz w:val="20"/>
                <w:szCs w:val="20"/>
              </w:rPr>
            </w:pPr>
          </w:p>
        </w:tc>
        <w:tc>
          <w:tcPr>
            <w:tcW w:w="720" w:type="dxa"/>
            <w:tcBorders>
              <w:bottom w:val="single" w:sz="2" w:space="0" w:color="auto"/>
            </w:tcBorders>
          </w:tcPr>
          <w:p w14:paraId="3798CE71" w14:textId="1130DAD0" w:rsidR="00D17A73" w:rsidRPr="007701F7" w:rsidDel="00706857" w:rsidRDefault="00D17A73" w:rsidP="004A585E">
            <w:pPr>
              <w:rPr>
                <w:del w:id="1525" w:author="Gabriella Meltzer" w:date="2024-01-02T23:39:00Z"/>
                <w:rFonts w:ascii="Arial" w:hAnsi="Arial" w:cs="Arial"/>
                <w:sz w:val="20"/>
                <w:szCs w:val="20"/>
              </w:rPr>
            </w:pPr>
            <w:del w:id="1526" w:author="Gabriella Meltzer" w:date="2024-01-02T23:39:00Z">
              <w:r w:rsidRPr="007701F7" w:rsidDel="00706857">
                <w:rPr>
                  <w:rFonts w:ascii="Arial" w:hAnsi="Arial" w:cs="Arial"/>
                  <w:sz w:val="20"/>
                  <w:szCs w:val="20"/>
                </w:rPr>
                <w:delText>0.0</w:delText>
              </w:r>
            </w:del>
          </w:p>
        </w:tc>
        <w:tc>
          <w:tcPr>
            <w:tcW w:w="720" w:type="dxa"/>
            <w:tcBorders>
              <w:bottom w:val="single" w:sz="2" w:space="0" w:color="auto"/>
            </w:tcBorders>
          </w:tcPr>
          <w:p w14:paraId="7C3483FD" w14:textId="31C790EE" w:rsidR="00D17A73" w:rsidRPr="007701F7" w:rsidDel="00706857" w:rsidRDefault="00D17A73" w:rsidP="004A585E">
            <w:pPr>
              <w:rPr>
                <w:del w:id="1527" w:author="Gabriella Meltzer" w:date="2024-01-02T23:39:00Z"/>
                <w:rFonts w:ascii="Arial" w:hAnsi="Arial" w:cs="Arial"/>
                <w:sz w:val="20"/>
                <w:szCs w:val="20"/>
              </w:rPr>
            </w:pPr>
            <w:del w:id="1528" w:author="Gabriella Meltzer" w:date="2024-01-02T23:39:00Z">
              <w:r w:rsidRPr="007701F7" w:rsidDel="00706857">
                <w:rPr>
                  <w:rFonts w:ascii="Arial" w:hAnsi="Arial" w:cs="Arial"/>
                  <w:sz w:val="20"/>
                  <w:szCs w:val="20"/>
                </w:rPr>
                <w:delText>11.0</w:delText>
              </w:r>
            </w:del>
          </w:p>
        </w:tc>
        <w:tc>
          <w:tcPr>
            <w:tcW w:w="720" w:type="dxa"/>
            <w:tcBorders>
              <w:bottom w:val="single" w:sz="2" w:space="0" w:color="auto"/>
            </w:tcBorders>
          </w:tcPr>
          <w:p w14:paraId="05B870EF" w14:textId="0731439A" w:rsidR="00D17A73" w:rsidRPr="007701F7" w:rsidDel="00706857" w:rsidRDefault="00D17A73" w:rsidP="004A585E">
            <w:pPr>
              <w:rPr>
                <w:del w:id="1529" w:author="Gabriella Meltzer" w:date="2024-01-02T23:39:00Z"/>
                <w:rFonts w:ascii="Arial" w:hAnsi="Arial" w:cs="Arial"/>
                <w:sz w:val="20"/>
                <w:szCs w:val="20"/>
              </w:rPr>
            </w:pPr>
            <w:del w:id="1530" w:author="Gabriella Meltzer" w:date="2024-01-02T23:39:00Z">
              <w:r w:rsidRPr="007701F7" w:rsidDel="00706857">
                <w:rPr>
                  <w:rFonts w:ascii="Arial" w:hAnsi="Arial" w:cs="Arial"/>
                  <w:sz w:val="20"/>
                  <w:szCs w:val="20"/>
                </w:rPr>
                <w:delText>13.7</w:delText>
              </w:r>
            </w:del>
          </w:p>
        </w:tc>
        <w:tc>
          <w:tcPr>
            <w:tcW w:w="720" w:type="dxa"/>
            <w:tcBorders>
              <w:bottom w:val="single" w:sz="2" w:space="0" w:color="auto"/>
            </w:tcBorders>
          </w:tcPr>
          <w:p w14:paraId="0FD12338" w14:textId="46F070BC" w:rsidR="00D17A73" w:rsidRPr="007701F7" w:rsidDel="00706857" w:rsidRDefault="00D17A73" w:rsidP="004A585E">
            <w:pPr>
              <w:rPr>
                <w:del w:id="1531" w:author="Gabriella Meltzer" w:date="2024-01-02T23:39:00Z"/>
                <w:rFonts w:ascii="Arial" w:hAnsi="Arial" w:cs="Arial"/>
                <w:sz w:val="20"/>
                <w:szCs w:val="20"/>
              </w:rPr>
            </w:pPr>
            <w:del w:id="1532" w:author="Gabriella Meltzer" w:date="2024-01-02T23:39:00Z">
              <w:r w:rsidRPr="007701F7" w:rsidDel="00706857">
                <w:rPr>
                  <w:rFonts w:ascii="Arial" w:hAnsi="Arial" w:cs="Arial"/>
                  <w:sz w:val="20"/>
                  <w:szCs w:val="20"/>
                </w:rPr>
                <w:delText>16.1</w:delText>
              </w:r>
            </w:del>
          </w:p>
        </w:tc>
        <w:tc>
          <w:tcPr>
            <w:tcW w:w="720" w:type="dxa"/>
            <w:tcBorders>
              <w:bottom w:val="single" w:sz="2" w:space="0" w:color="auto"/>
              <w:right w:val="single" w:sz="2" w:space="0" w:color="auto"/>
            </w:tcBorders>
          </w:tcPr>
          <w:p w14:paraId="6540DD21" w14:textId="5635644C" w:rsidR="00D17A73" w:rsidRPr="007701F7" w:rsidDel="00706857" w:rsidRDefault="00D17A73" w:rsidP="004A585E">
            <w:pPr>
              <w:rPr>
                <w:del w:id="1533" w:author="Gabriella Meltzer" w:date="2024-01-02T23:39:00Z"/>
                <w:rFonts w:ascii="Arial" w:hAnsi="Arial" w:cs="Arial"/>
                <w:sz w:val="20"/>
                <w:szCs w:val="20"/>
              </w:rPr>
            </w:pPr>
            <w:del w:id="1534" w:author="Gabriella Meltzer" w:date="2024-01-02T23:39:00Z">
              <w:r w:rsidRPr="007701F7" w:rsidDel="00706857">
                <w:rPr>
                  <w:rFonts w:ascii="Arial" w:hAnsi="Arial" w:cs="Arial"/>
                  <w:sz w:val="20"/>
                  <w:szCs w:val="20"/>
                </w:rPr>
                <w:delText>19.8</w:delText>
              </w:r>
            </w:del>
          </w:p>
        </w:tc>
        <w:tc>
          <w:tcPr>
            <w:tcW w:w="720" w:type="dxa"/>
            <w:tcBorders>
              <w:left w:val="single" w:sz="2" w:space="0" w:color="auto"/>
              <w:bottom w:val="single" w:sz="2" w:space="0" w:color="auto"/>
            </w:tcBorders>
          </w:tcPr>
          <w:p w14:paraId="04702743" w14:textId="463A9219" w:rsidR="00D17A73" w:rsidRPr="007701F7" w:rsidDel="00706857" w:rsidRDefault="00D17A73" w:rsidP="004A585E">
            <w:pPr>
              <w:rPr>
                <w:del w:id="1535" w:author="Gabriella Meltzer" w:date="2024-01-02T23:39:00Z"/>
                <w:rFonts w:ascii="Arial" w:hAnsi="Arial" w:cs="Arial"/>
                <w:sz w:val="20"/>
                <w:szCs w:val="20"/>
              </w:rPr>
            </w:pPr>
            <w:del w:id="1536" w:author="Gabriella Meltzer" w:date="2024-01-02T23:39:00Z">
              <w:r w:rsidRPr="007701F7" w:rsidDel="00706857">
                <w:rPr>
                  <w:rFonts w:ascii="Arial" w:hAnsi="Arial" w:cs="Arial"/>
                  <w:sz w:val="20"/>
                  <w:szCs w:val="20"/>
                </w:rPr>
                <w:delText>9.1</w:delText>
              </w:r>
            </w:del>
          </w:p>
        </w:tc>
        <w:tc>
          <w:tcPr>
            <w:tcW w:w="720" w:type="dxa"/>
            <w:tcBorders>
              <w:bottom w:val="single" w:sz="2" w:space="0" w:color="auto"/>
            </w:tcBorders>
          </w:tcPr>
          <w:p w14:paraId="5D9EFADF" w14:textId="3945AA1C" w:rsidR="00D17A73" w:rsidRPr="007701F7" w:rsidDel="00706857" w:rsidRDefault="00D17A73" w:rsidP="004A585E">
            <w:pPr>
              <w:rPr>
                <w:del w:id="1537" w:author="Gabriella Meltzer" w:date="2024-01-02T23:39:00Z"/>
                <w:rFonts w:ascii="Arial" w:hAnsi="Arial" w:cs="Arial"/>
                <w:sz w:val="20"/>
                <w:szCs w:val="20"/>
              </w:rPr>
            </w:pPr>
            <w:del w:id="1538" w:author="Gabriella Meltzer" w:date="2024-01-02T23:39:00Z">
              <w:r w:rsidRPr="007701F7" w:rsidDel="00706857">
                <w:rPr>
                  <w:rFonts w:ascii="Arial" w:hAnsi="Arial" w:cs="Arial"/>
                  <w:sz w:val="20"/>
                  <w:szCs w:val="20"/>
                </w:rPr>
                <w:delText>12.2</w:delText>
              </w:r>
            </w:del>
          </w:p>
        </w:tc>
        <w:tc>
          <w:tcPr>
            <w:tcW w:w="720" w:type="dxa"/>
            <w:tcBorders>
              <w:bottom w:val="single" w:sz="2" w:space="0" w:color="auto"/>
            </w:tcBorders>
          </w:tcPr>
          <w:p w14:paraId="370B2C6E" w14:textId="342F9B48" w:rsidR="00D17A73" w:rsidRPr="007701F7" w:rsidDel="00706857" w:rsidRDefault="00D17A73" w:rsidP="004A585E">
            <w:pPr>
              <w:rPr>
                <w:del w:id="1539" w:author="Gabriella Meltzer" w:date="2024-01-02T23:39:00Z"/>
                <w:rFonts w:ascii="Arial" w:hAnsi="Arial" w:cs="Arial"/>
                <w:sz w:val="20"/>
                <w:szCs w:val="20"/>
              </w:rPr>
            </w:pPr>
            <w:del w:id="1540" w:author="Gabriella Meltzer" w:date="2024-01-02T23:39:00Z">
              <w:r w:rsidRPr="007701F7" w:rsidDel="00706857">
                <w:rPr>
                  <w:rFonts w:ascii="Arial" w:hAnsi="Arial" w:cs="Arial"/>
                  <w:sz w:val="20"/>
                  <w:szCs w:val="20"/>
                </w:rPr>
                <w:delText>14.3</w:delText>
              </w:r>
            </w:del>
          </w:p>
        </w:tc>
        <w:tc>
          <w:tcPr>
            <w:tcW w:w="720" w:type="dxa"/>
            <w:tcBorders>
              <w:bottom w:val="single" w:sz="2" w:space="0" w:color="auto"/>
            </w:tcBorders>
          </w:tcPr>
          <w:p w14:paraId="42B4559F" w14:textId="357258D9" w:rsidR="00D17A73" w:rsidRPr="007701F7" w:rsidDel="00706857" w:rsidRDefault="00D17A73" w:rsidP="004A585E">
            <w:pPr>
              <w:rPr>
                <w:del w:id="1541" w:author="Gabriella Meltzer" w:date="2024-01-02T23:39:00Z"/>
                <w:rFonts w:ascii="Arial" w:hAnsi="Arial" w:cs="Arial"/>
                <w:sz w:val="20"/>
                <w:szCs w:val="20"/>
              </w:rPr>
            </w:pPr>
            <w:del w:id="1542" w:author="Gabriella Meltzer" w:date="2024-01-02T23:39:00Z">
              <w:r w:rsidRPr="007701F7" w:rsidDel="00706857">
                <w:rPr>
                  <w:rFonts w:ascii="Arial" w:hAnsi="Arial" w:cs="Arial"/>
                  <w:sz w:val="20"/>
                  <w:szCs w:val="20"/>
                </w:rPr>
                <w:delText>16.7</w:delText>
              </w:r>
            </w:del>
          </w:p>
        </w:tc>
        <w:tc>
          <w:tcPr>
            <w:tcW w:w="720" w:type="dxa"/>
            <w:tcBorders>
              <w:bottom w:val="single" w:sz="2" w:space="0" w:color="auto"/>
              <w:right w:val="single" w:sz="2" w:space="0" w:color="auto"/>
            </w:tcBorders>
          </w:tcPr>
          <w:p w14:paraId="1B45908D" w14:textId="4054D628" w:rsidR="00D17A73" w:rsidRPr="007701F7" w:rsidDel="00706857" w:rsidRDefault="00D17A73" w:rsidP="004A585E">
            <w:pPr>
              <w:rPr>
                <w:del w:id="1543" w:author="Gabriella Meltzer" w:date="2024-01-02T23:39:00Z"/>
                <w:rFonts w:ascii="Arial" w:hAnsi="Arial" w:cs="Arial"/>
                <w:sz w:val="20"/>
                <w:szCs w:val="20"/>
              </w:rPr>
            </w:pPr>
            <w:del w:id="1544" w:author="Gabriella Meltzer" w:date="2024-01-02T23:39:00Z">
              <w:r w:rsidRPr="007701F7" w:rsidDel="00706857">
                <w:rPr>
                  <w:rFonts w:ascii="Arial" w:hAnsi="Arial" w:cs="Arial"/>
                  <w:sz w:val="20"/>
                  <w:szCs w:val="20"/>
                </w:rPr>
                <w:delText>20.7</w:delText>
              </w:r>
            </w:del>
          </w:p>
        </w:tc>
      </w:tr>
    </w:tbl>
    <w:p w14:paraId="4CBE731C" w14:textId="77777777" w:rsidR="00D17A73" w:rsidDel="006A5067" w:rsidRDefault="00D17A73" w:rsidP="00E6133D">
      <w:pPr>
        <w:keepNext/>
        <w:pBdr>
          <w:top w:val="nil"/>
          <w:left w:val="nil"/>
          <w:bottom w:val="nil"/>
          <w:right w:val="nil"/>
          <w:between w:val="nil"/>
        </w:pBdr>
        <w:spacing w:before="240" w:after="60"/>
        <w:contextualSpacing/>
        <w:rPr>
          <w:del w:id="1545" w:author="Gabriella Meltzer" w:date="2024-01-02T23:40:00Z"/>
          <w:rFonts w:ascii="Arial" w:hAnsi="Arial" w:cs="Arial"/>
          <w:b/>
          <w:color w:val="000000"/>
          <w:sz w:val="20"/>
          <w:szCs w:val="20"/>
        </w:rPr>
      </w:pPr>
    </w:p>
    <w:p w14:paraId="634B387D" w14:textId="77777777" w:rsidR="006A5067" w:rsidRDefault="006A5067" w:rsidP="00025136">
      <w:pPr>
        <w:pBdr>
          <w:top w:val="nil"/>
          <w:left w:val="nil"/>
          <w:bottom w:val="nil"/>
          <w:right w:val="nil"/>
          <w:between w:val="nil"/>
        </w:pBdr>
        <w:spacing w:before="240" w:after="60"/>
        <w:contextualSpacing/>
        <w:rPr>
          <w:ins w:id="1546" w:author="Gabriella Meltzer" w:date="2024-01-02T23:40:00Z"/>
          <w:rFonts w:ascii="Arial" w:hAnsi="Arial" w:cs="Arial"/>
          <w:b/>
          <w:color w:val="000000"/>
          <w:sz w:val="20"/>
          <w:szCs w:val="20"/>
        </w:rPr>
      </w:pPr>
    </w:p>
    <w:p w14:paraId="6D003751" w14:textId="77777777" w:rsidR="006A5067" w:rsidRDefault="006A5067" w:rsidP="00025136">
      <w:pPr>
        <w:pBdr>
          <w:top w:val="nil"/>
          <w:left w:val="nil"/>
          <w:bottom w:val="nil"/>
          <w:right w:val="nil"/>
          <w:between w:val="nil"/>
        </w:pBdr>
        <w:spacing w:before="240" w:after="60"/>
        <w:contextualSpacing/>
        <w:rPr>
          <w:ins w:id="1547" w:author="Gabriella Meltzer" w:date="2024-01-02T23:40:00Z"/>
          <w:rFonts w:ascii="Arial" w:hAnsi="Arial" w:cs="Arial"/>
          <w:b/>
          <w:color w:val="000000"/>
          <w:sz w:val="20"/>
          <w:szCs w:val="20"/>
        </w:rPr>
      </w:pPr>
    </w:p>
    <w:tbl>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1548" w:author="Gabriella Meltzer" w:date="2024-01-02T23:42:00Z">
          <w:tblPr>
            <w:tblStyle w:val="TableGrid"/>
            <w:tblW w:w="14850" w:type="dxa"/>
            <w:tblInd w:w="-1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3062"/>
        <w:gridCol w:w="3778"/>
        <w:gridCol w:w="810"/>
        <w:gridCol w:w="720"/>
        <w:gridCol w:w="720"/>
        <w:gridCol w:w="720"/>
        <w:gridCol w:w="720"/>
        <w:gridCol w:w="720"/>
        <w:gridCol w:w="720"/>
        <w:gridCol w:w="720"/>
        <w:gridCol w:w="720"/>
        <w:gridCol w:w="720"/>
        <w:gridCol w:w="720"/>
        <w:tblGridChange w:id="1549">
          <w:tblGrid>
            <w:gridCol w:w="3420"/>
            <w:gridCol w:w="3420"/>
            <w:gridCol w:w="810"/>
            <w:gridCol w:w="720"/>
            <w:gridCol w:w="720"/>
            <w:gridCol w:w="720"/>
            <w:gridCol w:w="720"/>
            <w:gridCol w:w="720"/>
            <w:gridCol w:w="720"/>
            <w:gridCol w:w="720"/>
            <w:gridCol w:w="720"/>
            <w:gridCol w:w="720"/>
            <w:gridCol w:w="720"/>
          </w:tblGrid>
        </w:tblGridChange>
      </w:tblGrid>
      <w:tr w:rsidR="006A5067" w:rsidRPr="006A5067" w14:paraId="5966F02B" w14:textId="77777777" w:rsidTr="007F7277">
        <w:trPr>
          <w:ins w:id="1550" w:author="Gabriella Meltzer" w:date="2024-01-02T23:40:00Z"/>
        </w:trPr>
        <w:tc>
          <w:tcPr>
            <w:tcW w:w="3062" w:type="dxa"/>
            <w:tcBorders>
              <w:top w:val="single" w:sz="2" w:space="0" w:color="auto"/>
              <w:left w:val="single" w:sz="2" w:space="0" w:color="auto"/>
              <w:bottom w:val="single" w:sz="2" w:space="0" w:color="auto"/>
            </w:tcBorders>
            <w:tcPrChange w:id="1551" w:author="Gabriella Meltzer" w:date="2024-01-02T23:42:00Z">
              <w:tcPr>
                <w:tcW w:w="3420" w:type="dxa"/>
                <w:tcBorders>
                  <w:top w:val="single" w:sz="2" w:space="0" w:color="auto"/>
                  <w:left w:val="single" w:sz="2" w:space="0" w:color="auto"/>
                  <w:bottom w:val="single" w:sz="2" w:space="0" w:color="auto"/>
                </w:tcBorders>
              </w:tcPr>
            </w:tcPrChange>
          </w:tcPr>
          <w:p w14:paraId="29CA9978" w14:textId="77777777" w:rsidR="006A5067" w:rsidRPr="006A5067" w:rsidRDefault="006A5067" w:rsidP="00786FE5">
            <w:pPr>
              <w:rPr>
                <w:ins w:id="1552" w:author="Gabriella Meltzer" w:date="2024-01-02T23:40:00Z"/>
                <w:rFonts w:ascii="Arial" w:hAnsi="Arial" w:cs="Arial"/>
                <w:sz w:val="20"/>
                <w:szCs w:val="20"/>
                <w:rPrChange w:id="1553" w:author="Gabriella Meltzer" w:date="2024-01-02T23:41:00Z">
                  <w:rPr>
                    <w:ins w:id="1554" w:author="Gabriella Meltzer" w:date="2024-01-02T23:40:00Z"/>
                    <w:sz w:val="22"/>
                    <w:szCs w:val="22"/>
                  </w:rPr>
                </w:rPrChange>
              </w:rPr>
            </w:pPr>
          </w:p>
        </w:tc>
        <w:tc>
          <w:tcPr>
            <w:tcW w:w="3778" w:type="dxa"/>
            <w:tcBorders>
              <w:top w:val="single" w:sz="2" w:space="0" w:color="auto"/>
              <w:left w:val="single" w:sz="2" w:space="0" w:color="auto"/>
              <w:bottom w:val="single" w:sz="2" w:space="0" w:color="auto"/>
            </w:tcBorders>
            <w:tcPrChange w:id="1555" w:author="Gabriella Meltzer" w:date="2024-01-02T23:42:00Z">
              <w:tcPr>
                <w:tcW w:w="3420" w:type="dxa"/>
                <w:tcBorders>
                  <w:top w:val="single" w:sz="2" w:space="0" w:color="auto"/>
                  <w:left w:val="single" w:sz="2" w:space="0" w:color="auto"/>
                  <w:bottom w:val="single" w:sz="2" w:space="0" w:color="auto"/>
                </w:tcBorders>
              </w:tcPr>
            </w:tcPrChange>
          </w:tcPr>
          <w:p w14:paraId="5C6E5E98" w14:textId="77777777" w:rsidR="006A5067" w:rsidRPr="006A5067" w:rsidRDefault="006A5067" w:rsidP="00786FE5">
            <w:pPr>
              <w:rPr>
                <w:ins w:id="1556" w:author="Gabriella Meltzer" w:date="2024-01-02T23:40:00Z"/>
                <w:rFonts w:ascii="Arial" w:hAnsi="Arial" w:cs="Arial"/>
                <w:sz w:val="20"/>
                <w:szCs w:val="20"/>
                <w:rPrChange w:id="1557" w:author="Gabriella Meltzer" w:date="2024-01-02T23:41:00Z">
                  <w:rPr>
                    <w:ins w:id="1558" w:author="Gabriella Meltzer" w:date="2024-01-02T23:40:00Z"/>
                    <w:sz w:val="22"/>
                    <w:szCs w:val="22"/>
                  </w:rPr>
                </w:rPrChange>
              </w:rPr>
            </w:pPr>
          </w:p>
        </w:tc>
        <w:tc>
          <w:tcPr>
            <w:tcW w:w="810" w:type="dxa"/>
            <w:tcBorders>
              <w:top w:val="single" w:sz="2" w:space="0" w:color="auto"/>
              <w:bottom w:val="single" w:sz="2" w:space="0" w:color="auto"/>
            </w:tcBorders>
            <w:tcPrChange w:id="1559" w:author="Gabriella Meltzer" w:date="2024-01-02T23:42:00Z">
              <w:tcPr>
                <w:tcW w:w="810" w:type="dxa"/>
                <w:tcBorders>
                  <w:top w:val="single" w:sz="2" w:space="0" w:color="auto"/>
                  <w:bottom w:val="single" w:sz="2" w:space="0" w:color="auto"/>
                </w:tcBorders>
              </w:tcPr>
            </w:tcPrChange>
          </w:tcPr>
          <w:p w14:paraId="112FCA6F" w14:textId="77777777" w:rsidR="006A5067" w:rsidRPr="006A5067" w:rsidRDefault="006A5067" w:rsidP="00786FE5">
            <w:pPr>
              <w:rPr>
                <w:ins w:id="1560" w:author="Gabriella Meltzer" w:date="2024-01-02T23:40:00Z"/>
                <w:rFonts w:ascii="Arial" w:hAnsi="Arial" w:cs="Arial"/>
                <w:b/>
                <w:bCs/>
                <w:sz w:val="20"/>
                <w:szCs w:val="20"/>
                <w:rPrChange w:id="1561" w:author="Gabriella Meltzer" w:date="2024-01-02T23:41:00Z">
                  <w:rPr>
                    <w:ins w:id="1562" w:author="Gabriella Meltzer" w:date="2024-01-02T23:40:00Z"/>
                    <w:b/>
                    <w:bCs/>
                    <w:sz w:val="22"/>
                    <w:szCs w:val="22"/>
                  </w:rPr>
                </w:rPrChange>
              </w:rPr>
            </w:pPr>
            <w:ins w:id="1563" w:author="Gabriella Meltzer" w:date="2024-01-02T23:40:00Z">
              <w:r w:rsidRPr="006A5067">
                <w:rPr>
                  <w:rFonts w:ascii="Arial" w:hAnsi="Arial" w:cs="Arial"/>
                  <w:b/>
                  <w:bCs/>
                  <w:sz w:val="20"/>
                  <w:szCs w:val="20"/>
                  <w:rPrChange w:id="1564" w:author="Gabriella Meltzer" w:date="2024-01-02T23:41:00Z">
                    <w:rPr>
                      <w:b/>
                      <w:bCs/>
                      <w:sz w:val="22"/>
                      <w:szCs w:val="22"/>
                    </w:rPr>
                  </w:rPrChange>
                </w:rPr>
                <w:t>Grade</w:t>
              </w:r>
            </w:ins>
          </w:p>
        </w:tc>
        <w:tc>
          <w:tcPr>
            <w:tcW w:w="3600" w:type="dxa"/>
            <w:gridSpan w:val="5"/>
            <w:tcBorders>
              <w:top w:val="single" w:sz="2" w:space="0" w:color="auto"/>
              <w:bottom w:val="single" w:sz="2" w:space="0" w:color="auto"/>
              <w:right w:val="single" w:sz="2" w:space="0" w:color="auto"/>
            </w:tcBorders>
            <w:tcPrChange w:id="1565" w:author="Gabriella Meltzer" w:date="2024-01-02T23:42:00Z">
              <w:tcPr>
                <w:tcW w:w="3600" w:type="dxa"/>
                <w:gridSpan w:val="5"/>
                <w:tcBorders>
                  <w:top w:val="single" w:sz="2" w:space="0" w:color="auto"/>
                  <w:bottom w:val="single" w:sz="2" w:space="0" w:color="auto"/>
                  <w:right w:val="single" w:sz="2" w:space="0" w:color="auto"/>
                </w:tcBorders>
              </w:tcPr>
            </w:tcPrChange>
          </w:tcPr>
          <w:p w14:paraId="7175B64C" w14:textId="77777777" w:rsidR="006A5067" w:rsidRPr="006A5067" w:rsidRDefault="006A5067" w:rsidP="00786FE5">
            <w:pPr>
              <w:jc w:val="center"/>
              <w:rPr>
                <w:ins w:id="1566" w:author="Gabriella Meltzer" w:date="2024-01-02T23:40:00Z"/>
                <w:rFonts w:ascii="Arial" w:hAnsi="Arial" w:cs="Arial"/>
                <w:b/>
                <w:bCs/>
                <w:sz w:val="20"/>
                <w:szCs w:val="20"/>
                <w:rPrChange w:id="1567" w:author="Gabriella Meltzer" w:date="2024-01-02T23:41:00Z">
                  <w:rPr>
                    <w:ins w:id="1568" w:author="Gabriella Meltzer" w:date="2024-01-02T23:40:00Z"/>
                    <w:b/>
                    <w:bCs/>
                    <w:sz w:val="22"/>
                    <w:szCs w:val="22"/>
                  </w:rPr>
                </w:rPrChange>
              </w:rPr>
            </w:pPr>
            <w:ins w:id="1569" w:author="Gabriella Meltzer" w:date="2024-01-02T23:40:00Z">
              <w:r w:rsidRPr="006A5067">
                <w:rPr>
                  <w:rFonts w:ascii="Arial" w:hAnsi="Arial" w:cs="Arial"/>
                  <w:b/>
                  <w:bCs/>
                  <w:sz w:val="20"/>
                  <w:szCs w:val="20"/>
                  <w:rPrChange w:id="1570" w:author="Gabriella Meltzer" w:date="2024-01-02T23:41:00Z">
                    <w:rPr>
                      <w:b/>
                      <w:bCs/>
                      <w:sz w:val="22"/>
                      <w:szCs w:val="22"/>
                    </w:rPr>
                  </w:rPrChange>
                </w:rPr>
                <w:t>2009 percentiles</w:t>
              </w:r>
            </w:ins>
          </w:p>
        </w:tc>
        <w:tc>
          <w:tcPr>
            <w:tcW w:w="3600" w:type="dxa"/>
            <w:gridSpan w:val="5"/>
            <w:tcBorders>
              <w:top w:val="single" w:sz="2" w:space="0" w:color="auto"/>
              <w:left w:val="single" w:sz="2" w:space="0" w:color="auto"/>
              <w:bottom w:val="single" w:sz="2" w:space="0" w:color="auto"/>
              <w:right w:val="single" w:sz="2" w:space="0" w:color="auto"/>
            </w:tcBorders>
            <w:tcPrChange w:id="1571" w:author="Gabriella Meltzer" w:date="2024-01-02T23:42:00Z">
              <w:tcPr>
                <w:tcW w:w="3600" w:type="dxa"/>
                <w:gridSpan w:val="5"/>
                <w:tcBorders>
                  <w:top w:val="single" w:sz="2" w:space="0" w:color="auto"/>
                  <w:left w:val="single" w:sz="2" w:space="0" w:color="auto"/>
                  <w:bottom w:val="single" w:sz="2" w:space="0" w:color="auto"/>
                  <w:right w:val="single" w:sz="2" w:space="0" w:color="auto"/>
                </w:tcBorders>
              </w:tcPr>
            </w:tcPrChange>
          </w:tcPr>
          <w:p w14:paraId="4BDF87BB" w14:textId="77777777" w:rsidR="006A5067" w:rsidRPr="006A5067" w:rsidRDefault="006A5067" w:rsidP="00786FE5">
            <w:pPr>
              <w:jc w:val="center"/>
              <w:rPr>
                <w:ins w:id="1572" w:author="Gabriella Meltzer" w:date="2024-01-02T23:40:00Z"/>
                <w:rFonts w:ascii="Arial" w:hAnsi="Arial" w:cs="Arial"/>
                <w:b/>
                <w:bCs/>
                <w:sz w:val="20"/>
                <w:szCs w:val="20"/>
                <w:rPrChange w:id="1573" w:author="Gabriella Meltzer" w:date="2024-01-02T23:41:00Z">
                  <w:rPr>
                    <w:ins w:id="1574" w:author="Gabriella Meltzer" w:date="2024-01-02T23:40:00Z"/>
                    <w:b/>
                    <w:bCs/>
                    <w:sz w:val="22"/>
                    <w:szCs w:val="22"/>
                  </w:rPr>
                </w:rPrChange>
              </w:rPr>
            </w:pPr>
            <w:ins w:id="1575" w:author="Gabriella Meltzer" w:date="2024-01-02T23:40:00Z">
              <w:r w:rsidRPr="006A5067">
                <w:rPr>
                  <w:rFonts w:ascii="Arial" w:hAnsi="Arial" w:cs="Arial"/>
                  <w:b/>
                  <w:bCs/>
                  <w:sz w:val="20"/>
                  <w:szCs w:val="20"/>
                  <w:rPrChange w:id="1576" w:author="Gabriella Meltzer" w:date="2024-01-02T23:41:00Z">
                    <w:rPr>
                      <w:b/>
                      <w:bCs/>
                      <w:sz w:val="22"/>
                      <w:szCs w:val="22"/>
                    </w:rPr>
                  </w:rPrChange>
                </w:rPr>
                <w:t>2018 percentiles</w:t>
              </w:r>
            </w:ins>
          </w:p>
        </w:tc>
      </w:tr>
      <w:tr w:rsidR="006A5067" w:rsidRPr="006A5067" w14:paraId="7C23EED7" w14:textId="77777777" w:rsidTr="007F7277">
        <w:trPr>
          <w:ins w:id="1577" w:author="Gabriella Meltzer" w:date="2024-01-02T23:40:00Z"/>
        </w:trPr>
        <w:tc>
          <w:tcPr>
            <w:tcW w:w="3062" w:type="dxa"/>
            <w:vMerge w:val="restart"/>
            <w:tcBorders>
              <w:top w:val="single" w:sz="2" w:space="0" w:color="auto"/>
              <w:left w:val="single" w:sz="2" w:space="0" w:color="auto"/>
            </w:tcBorders>
            <w:vAlign w:val="center"/>
            <w:tcPrChange w:id="1578" w:author="Gabriella Meltzer" w:date="2024-01-02T23:42:00Z">
              <w:tcPr>
                <w:tcW w:w="3420" w:type="dxa"/>
                <w:vMerge w:val="restart"/>
                <w:tcBorders>
                  <w:top w:val="single" w:sz="2" w:space="0" w:color="auto"/>
                  <w:left w:val="single" w:sz="2" w:space="0" w:color="auto"/>
                </w:tcBorders>
                <w:vAlign w:val="center"/>
              </w:tcPr>
            </w:tcPrChange>
          </w:tcPr>
          <w:p w14:paraId="5D18764A" w14:textId="77777777" w:rsidR="006A5067" w:rsidRPr="006A5067" w:rsidRDefault="006A5067" w:rsidP="00786FE5">
            <w:pPr>
              <w:jc w:val="center"/>
              <w:rPr>
                <w:ins w:id="1579" w:author="Gabriella Meltzer" w:date="2024-01-02T23:40:00Z"/>
                <w:rFonts w:ascii="Arial" w:hAnsi="Arial" w:cs="Arial"/>
                <w:sz w:val="20"/>
                <w:szCs w:val="20"/>
                <w:rPrChange w:id="1580" w:author="Gabriella Meltzer" w:date="2024-01-02T23:41:00Z">
                  <w:rPr>
                    <w:ins w:id="1581" w:author="Gabriella Meltzer" w:date="2024-01-02T23:40:00Z"/>
                    <w:sz w:val="22"/>
                    <w:szCs w:val="22"/>
                  </w:rPr>
                </w:rPrChange>
              </w:rPr>
            </w:pPr>
            <w:ins w:id="1582" w:author="Gabriella Meltzer" w:date="2024-01-02T23:40:00Z">
              <w:r w:rsidRPr="006A5067">
                <w:rPr>
                  <w:rFonts w:ascii="Arial" w:hAnsi="Arial" w:cs="Arial"/>
                  <w:sz w:val="20"/>
                  <w:szCs w:val="20"/>
                  <w:rPrChange w:id="1583" w:author="Gabriella Meltzer" w:date="2024-01-02T23:41:00Z">
                    <w:rPr>
                      <w:sz w:val="22"/>
                      <w:szCs w:val="22"/>
                    </w:rPr>
                  </w:rPrChange>
                </w:rPr>
                <w:t>Grade-specific standardized test scores</w:t>
              </w:r>
            </w:ins>
          </w:p>
        </w:tc>
        <w:tc>
          <w:tcPr>
            <w:tcW w:w="3778" w:type="dxa"/>
            <w:tcBorders>
              <w:top w:val="single" w:sz="2" w:space="0" w:color="auto"/>
              <w:left w:val="single" w:sz="2" w:space="0" w:color="auto"/>
            </w:tcBorders>
            <w:tcPrChange w:id="1584" w:author="Gabriella Meltzer" w:date="2024-01-02T23:42:00Z">
              <w:tcPr>
                <w:tcW w:w="3420" w:type="dxa"/>
                <w:tcBorders>
                  <w:top w:val="single" w:sz="2" w:space="0" w:color="auto"/>
                  <w:left w:val="single" w:sz="2" w:space="0" w:color="auto"/>
                </w:tcBorders>
              </w:tcPr>
            </w:tcPrChange>
          </w:tcPr>
          <w:p w14:paraId="0E7ED877" w14:textId="77777777" w:rsidR="006A5067" w:rsidRPr="006A5067" w:rsidRDefault="006A5067" w:rsidP="00786FE5">
            <w:pPr>
              <w:rPr>
                <w:ins w:id="1585" w:author="Gabriella Meltzer" w:date="2024-01-02T23:40:00Z"/>
                <w:rFonts w:ascii="Arial" w:hAnsi="Arial" w:cs="Arial"/>
                <w:sz w:val="20"/>
                <w:szCs w:val="20"/>
                <w:rPrChange w:id="1586" w:author="Gabriella Meltzer" w:date="2024-01-02T23:41:00Z">
                  <w:rPr>
                    <w:ins w:id="1587" w:author="Gabriella Meltzer" w:date="2024-01-02T23:40:00Z"/>
                    <w:sz w:val="22"/>
                    <w:szCs w:val="22"/>
                  </w:rPr>
                </w:rPrChange>
              </w:rPr>
            </w:pPr>
          </w:p>
        </w:tc>
        <w:tc>
          <w:tcPr>
            <w:tcW w:w="810" w:type="dxa"/>
            <w:tcBorders>
              <w:top w:val="single" w:sz="2" w:space="0" w:color="auto"/>
            </w:tcBorders>
            <w:tcPrChange w:id="1588" w:author="Gabriella Meltzer" w:date="2024-01-02T23:42:00Z">
              <w:tcPr>
                <w:tcW w:w="810" w:type="dxa"/>
                <w:tcBorders>
                  <w:top w:val="single" w:sz="2" w:space="0" w:color="auto"/>
                </w:tcBorders>
              </w:tcPr>
            </w:tcPrChange>
          </w:tcPr>
          <w:p w14:paraId="33431011" w14:textId="77777777" w:rsidR="006A5067" w:rsidRPr="006A5067" w:rsidRDefault="006A5067" w:rsidP="00786FE5">
            <w:pPr>
              <w:rPr>
                <w:ins w:id="1589" w:author="Gabriella Meltzer" w:date="2024-01-02T23:40:00Z"/>
                <w:rFonts w:ascii="Arial" w:hAnsi="Arial" w:cs="Arial"/>
                <w:sz w:val="20"/>
                <w:szCs w:val="20"/>
                <w:rPrChange w:id="1590" w:author="Gabriella Meltzer" w:date="2024-01-02T23:41:00Z">
                  <w:rPr>
                    <w:ins w:id="1591" w:author="Gabriella Meltzer" w:date="2024-01-02T23:40:00Z"/>
                    <w:sz w:val="22"/>
                    <w:szCs w:val="22"/>
                  </w:rPr>
                </w:rPrChange>
              </w:rPr>
            </w:pPr>
          </w:p>
        </w:tc>
        <w:tc>
          <w:tcPr>
            <w:tcW w:w="720" w:type="dxa"/>
            <w:tcBorders>
              <w:top w:val="single" w:sz="2" w:space="0" w:color="auto"/>
            </w:tcBorders>
            <w:tcPrChange w:id="1592" w:author="Gabriella Meltzer" w:date="2024-01-02T23:42:00Z">
              <w:tcPr>
                <w:tcW w:w="720" w:type="dxa"/>
                <w:tcBorders>
                  <w:top w:val="single" w:sz="2" w:space="0" w:color="auto"/>
                </w:tcBorders>
              </w:tcPr>
            </w:tcPrChange>
          </w:tcPr>
          <w:p w14:paraId="2ECC36EA" w14:textId="77777777" w:rsidR="006A5067" w:rsidRPr="006A5067" w:rsidRDefault="006A5067" w:rsidP="00786FE5">
            <w:pPr>
              <w:rPr>
                <w:ins w:id="1593" w:author="Gabriella Meltzer" w:date="2024-01-02T23:40:00Z"/>
                <w:rFonts w:ascii="Arial" w:hAnsi="Arial" w:cs="Arial"/>
                <w:sz w:val="20"/>
                <w:szCs w:val="20"/>
                <w:rPrChange w:id="1594" w:author="Gabriella Meltzer" w:date="2024-01-02T23:41:00Z">
                  <w:rPr>
                    <w:ins w:id="1595" w:author="Gabriella Meltzer" w:date="2024-01-02T23:40:00Z"/>
                    <w:sz w:val="22"/>
                    <w:szCs w:val="22"/>
                  </w:rPr>
                </w:rPrChange>
              </w:rPr>
            </w:pPr>
            <w:ins w:id="1596" w:author="Gabriella Meltzer" w:date="2024-01-02T23:40:00Z">
              <w:r w:rsidRPr="006A5067">
                <w:rPr>
                  <w:rFonts w:ascii="Arial" w:hAnsi="Arial" w:cs="Arial"/>
                  <w:sz w:val="20"/>
                  <w:szCs w:val="20"/>
                  <w:rPrChange w:id="1597" w:author="Gabriella Meltzer" w:date="2024-01-02T23:41:00Z">
                    <w:rPr>
                      <w:sz w:val="22"/>
                      <w:szCs w:val="22"/>
                    </w:rPr>
                  </w:rPrChange>
                </w:rPr>
                <w:t>5</w:t>
              </w:r>
              <w:r w:rsidRPr="006A5067">
                <w:rPr>
                  <w:rFonts w:ascii="Arial" w:hAnsi="Arial" w:cs="Arial"/>
                  <w:sz w:val="20"/>
                  <w:szCs w:val="20"/>
                  <w:vertAlign w:val="superscript"/>
                  <w:rPrChange w:id="1598" w:author="Gabriella Meltzer" w:date="2024-01-02T23:41:00Z">
                    <w:rPr>
                      <w:sz w:val="22"/>
                      <w:szCs w:val="22"/>
                      <w:vertAlign w:val="superscript"/>
                    </w:rPr>
                  </w:rPrChange>
                </w:rPr>
                <w:t>th</w:t>
              </w:r>
              <w:r w:rsidRPr="006A5067">
                <w:rPr>
                  <w:rFonts w:ascii="Arial" w:hAnsi="Arial" w:cs="Arial"/>
                  <w:sz w:val="20"/>
                  <w:szCs w:val="20"/>
                  <w:rPrChange w:id="1599" w:author="Gabriella Meltzer" w:date="2024-01-02T23:41:00Z">
                    <w:rPr>
                      <w:sz w:val="22"/>
                      <w:szCs w:val="22"/>
                    </w:rPr>
                  </w:rPrChange>
                </w:rPr>
                <w:t xml:space="preserve"> </w:t>
              </w:r>
            </w:ins>
          </w:p>
        </w:tc>
        <w:tc>
          <w:tcPr>
            <w:tcW w:w="720" w:type="dxa"/>
            <w:tcBorders>
              <w:top w:val="single" w:sz="2" w:space="0" w:color="auto"/>
            </w:tcBorders>
            <w:tcPrChange w:id="1600" w:author="Gabriella Meltzer" w:date="2024-01-02T23:42:00Z">
              <w:tcPr>
                <w:tcW w:w="720" w:type="dxa"/>
                <w:tcBorders>
                  <w:top w:val="single" w:sz="2" w:space="0" w:color="auto"/>
                </w:tcBorders>
              </w:tcPr>
            </w:tcPrChange>
          </w:tcPr>
          <w:p w14:paraId="6B638792" w14:textId="77777777" w:rsidR="006A5067" w:rsidRPr="006A5067" w:rsidRDefault="006A5067" w:rsidP="00786FE5">
            <w:pPr>
              <w:rPr>
                <w:ins w:id="1601" w:author="Gabriella Meltzer" w:date="2024-01-02T23:40:00Z"/>
                <w:rFonts w:ascii="Arial" w:hAnsi="Arial" w:cs="Arial"/>
                <w:sz w:val="20"/>
                <w:szCs w:val="20"/>
                <w:rPrChange w:id="1602" w:author="Gabriella Meltzer" w:date="2024-01-02T23:41:00Z">
                  <w:rPr>
                    <w:ins w:id="1603" w:author="Gabriella Meltzer" w:date="2024-01-02T23:40:00Z"/>
                    <w:sz w:val="22"/>
                    <w:szCs w:val="22"/>
                  </w:rPr>
                </w:rPrChange>
              </w:rPr>
            </w:pPr>
            <w:ins w:id="1604" w:author="Gabriella Meltzer" w:date="2024-01-02T23:40:00Z">
              <w:r w:rsidRPr="006A5067">
                <w:rPr>
                  <w:rFonts w:ascii="Arial" w:hAnsi="Arial" w:cs="Arial"/>
                  <w:sz w:val="20"/>
                  <w:szCs w:val="20"/>
                  <w:rPrChange w:id="1605" w:author="Gabriella Meltzer" w:date="2024-01-02T23:41:00Z">
                    <w:rPr>
                      <w:sz w:val="22"/>
                      <w:szCs w:val="22"/>
                    </w:rPr>
                  </w:rPrChange>
                </w:rPr>
                <w:t>25</w:t>
              </w:r>
              <w:r w:rsidRPr="006A5067">
                <w:rPr>
                  <w:rFonts w:ascii="Arial" w:hAnsi="Arial" w:cs="Arial"/>
                  <w:sz w:val="20"/>
                  <w:szCs w:val="20"/>
                  <w:vertAlign w:val="superscript"/>
                  <w:rPrChange w:id="1606" w:author="Gabriella Meltzer" w:date="2024-01-02T23:41:00Z">
                    <w:rPr>
                      <w:sz w:val="22"/>
                      <w:szCs w:val="22"/>
                      <w:vertAlign w:val="superscript"/>
                    </w:rPr>
                  </w:rPrChange>
                </w:rPr>
                <w:t>th</w:t>
              </w:r>
            </w:ins>
          </w:p>
        </w:tc>
        <w:tc>
          <w:tcPr>
            <w:tcW w:w="720" w:type="dxa"/>
            <w:tcBorders>
              <w:top w:val="single" w:sz="2" w:space="0" w:color="auto"/>
            </w:tcBorders>
            <w:tcPrChange w:id="1607" w:author="Gabriella Meltzer" w:date="2024-01-02T23:42:00Z">
              <w:tcPr>
                <w:tcW w:w="720" w:type="dxa"/>
                <w:tcBorders>
                  <w:top w:val="single" w:sz="2" w:space="0" w:color="auto"/>
                </w:tcBorders>
              </w:tcPr>
            </w:tcPrChange>
          </w:tcPr>
          <w:p w14:paraId="6454E0B3" w14:textId="77777777" w:rsidR="006A5067" w:rsidRPr="006A5067" w:rsidRDefault="006A5067" w:rsidP="00786FE5">
            <w:pPr>
              <w:rPr>
                <w:ins w:id="1608" w:author="Gabriella Meltzer" w:date="2024-01-02T23:40:00Z"/>
                <w:rFonts w:ascii="Arial" w:hAnsi="Arial" w:cs="Arial"/>
                <w:sz w:val="20"/>
                <w:szCs w:val="20"/>
                <w:rPrChange w:id="1609" w:author="Gabriella Meltzer" w:date="2024-01-02T23:41:00Z">
                  <w:rPr>
                    <w:ins w:id="1610" w:author="Gabriella Meltzer" w:date="2024-01-02T23:40:00Z"/>
                    <w:sz w:val="22"/>
                    <w:szCs w:val="22"/>
                  </w:rPr>
                </w:rPrChange>
              </w:rPr>
            </w:pPr>
            <w:ins w:id="1611" w:author="Gabriella Meltzer" w:date="2024-01-02T23:40:00Z">
              <w:r w:rsidRPr="006A5067">
                <w:rPr>
                  <w:rFonts w:ascii="Arial" w:hAnsi="Arial" w:cs="Arial"/>
                  <w:sz w:val="20"/>
                  <w:szCs w:val="20"/>
                  <w:rPrChange w:id="1612" w:author="Gabriella Meltzer" w:date="2024-01-02T23:41:00Z">
                    <w:rPr>
                      <w:sz w:val="22"/>
                      <w:szCs w:val="22"/>
                    </w:rPr>
                  </w:rPrChange>
                </w:rPr>
                <w:t>50</w:t>
              </w:r>
              <w:r w:rsidRPr="006A5067">
                <w:rPr>
                  <w:rFonts w:ascii="Arial" w:hAnsi="Arial" w:cs="Arial"/>
                  <w:sz w:val="20"/>
                  <w:szCs w:val="20"/>
                  <w:vertAlign w:val="superscript"/>
                  <w:rPrChange w:id="1613" w:author="Gabriella Meltzer" w:date="2024-01-02T23:41:00Z">
                    <w:rPr>
                      <w:sz w:val="22"/>
                      <w:szCs w:val="22"/>
                      <w:vertAlign w:val="superscript"/>
                    </w:rPr>
                  </w:rPrChange>
                </w:rPr>
                <w:t>th</w:t>
              </w:r>
              <w:r w:rsidRPr="006A5067">
                <w:rPr>
                  <w:rFonts w:ascii="Arial" w:hAnsi="Arial" w:cs="Arial"/>
                  <w:sz w:val="20"/>
                  <w:szCs w:val="20"/>
                  <w:rPrChange w:id="1614" w:author="Gabriella Meltzer" w:date="2024-01-02T23:41:00Z">
                    <w:rPr>
                      <w:sz w:val="22"/>
                      <w:szCs w:val="22"/>
                    </w:rPr>
                  </w:rPrChange>
                </w:rPr>
                <w:t xml:space="preserve"> </w:t>
              </w:r>
            </w:ins>
          </w:p>
        </w:tc>
        <w:tc>
          <w:tcPr>
            <w:tcW w:w="720" w:type="dxa"/>
            <w:tcBorders>
              <w:top w:val="single" w:sz="2" w:space="0" w:color="auto"/>
            </w:tcBorders>
            <w:tcPrChange w:id="1615" w:author="Gabriella Meltzer" w:date="2024-01-02T23:42:00Z">
              <w:tcPr>
                <w:tcW w:w="720" w:type="dxa"/>
                <w:tcBorders>
                  <w:top w:val="single" w:sz="2" w:space="0" w:color="auto"/>
                </w:tcBorders>
              </w:tcPr>
            </w:tcPrChange>
          </w:tcPr>
          <w:p w14:paraId="273D2C30" w14:textId="77777777" w:rsidR="006A5067" w:rsidRPr="006A5067" w:rsidRDefault="006A5067" w:rsidP="00786FE5">
            <w:pPr>
              <w:rPr>
                <w:ins w:id="1616" w:author="Gabriella Meltzer" w:date="2024-01-02T23:40:00Z"/>
                <w:rFonts w:ascii="Arial" w:hAnsi="Arial" w:cs="Arial"/>
                <w:sz w:val="20"/>
                <w:szCs w:val="20"/>
                <w:rPrChange w:id="1617" w:author="Gabriella Meltzer" w:date="2024-01-02T23:41:00Z">
                  <w:rPr>
                    <w:ins w:id="1618" w:author="Gabriella Meltzer" w:date="2024-01-02T23:40:00Z"/>
                    <w:sz w:val="22"/>
                    <w:szCs w:val="22"/>
                  </w:rPr>
                </w:rPrChange>
              </w:rPr>
            </w:pPr>
            <w:ins w:id="1619" w:author="Gabriella Meltzer" w:date="2024-01-02T23:40:00Z">
              <w:r w:rsidRPr="006A5067">
                <w:rPr>
                  <w:rFonts w:ascii="Arial" w:hAnsi="Arial" w:cs="Arial"/>
                  <w:sz w:val="20"/>
                  <w:szCs w:val="20"/>
                  <w:rPrChange w:id="1620" w:author="Gabriella Meltzer" w:date="2024-01-02T23:41:00Z">
                    <w:rPr>
                      <w:sz w:val="22"/>
                      <w:szCs w:val="22"/>
                    </w:rPr>
                  </w:rPrChange>
                </w:rPr>
                <w:t>75</w:t>
              </w:r>
              <w:r w:rsidRPr="006A5067">
                <w:rPr>
                  <w:rFonts w:ascii="Arial" w:hAnsi="Arial" w:cs="Arial"/>
                  <w:sz w:val="20"/>
                  <w:szCs w:val="20"/>
                  <w:vertAlign w:val="superscript"/>
                  <w:rPrChange w:id="1621" w:author="Gabriella Meltzer" w:date="2024-01-02T23:41:00Z">
                    <w:rPr>
                      <w:sz w:val="22"/>
                      <w:szCs w:val="22"/>
                      <w:vertAlign w:val="superscript"/>
                    </w:rPr>
                  </w:rPrChange>
                </w:rPr>
                <w:t>th</w:t>
              </w:r>
              <w:r w:rsidRPr="006A5067">
                <w:rPr>
                  <w:rFonts w:ascii="Arial" w:hAnsi="Arial" w:cs="Arial"/>
                  <w:sz w:val="20"/>
                  <w:szCs w:val="20"/>
                  <w:rPrChange w:id="1622" w:author="Gabriella Meltzer" w:date="2024-01-02T23:41:00Z">
                    <w:rPr>
                      <w:sz w:val="22"/>
                      <w:szCs w:val="22"/>
                    </w:rPr>
                  </w:rPrChange>
                </w:rPr>
                <w:t xml:space="preserve"> </w:t>
              </w:r>
            </w:ins>
          </w:p>
        </w:tc>
        <w:tc>
          <w:tcPr>
            <w:tcW w:w="720" w:type="dxa"/>
            <w:tcBorders>
              <w:top w:val="single" w:sz="2" w:space="0" w:color="auto"/>
              <w:right w:val="single" w:sz="2" w:space="0" w:color="auto"/>
            </w:tcBorders>
            <w:tcPrChange w:id="1623" w:author="Gabriella Meltzer" w:date="2024-01-02T23:42:00Z">
              <w:tcPr>
                <w:tcW w:w="720" w:type="dxa"/>
                <w:tcBorders>
                  <w:top w:val="single" w:sz="2" w:space="0" w:color="auto"/>
                  <w:right w:val="single" w:sz="2" w:space="0" w:color="auto"/>
                </w:tcBorders>
              </w:tcPr>
            </w:tcPrChange>
          </w:tcPr>
          <w:p w14:paraId="70D4FC42" w14:textId="77777777" w:rsidR="006A5067" w:rsidRPr="006A5067" w:rsidRDefault="006A5067" w:rsidP="00786FE5">
            <w:pPr>
              <w:rPr>
                <w:ins w:id="1624" w:author="Gabriella Meltzer" w:date="2024-01-02T23:40:00Z"/>
                <w:rFonts w:ascii="Arial" w:hAnsi="Arial" w:cs="Arial"/>
                <w:sz w:val="20"/>
                <w:szCs w:val="20"/>
                <w:rPrChange w:id="1625" w:author="Gabriella Meltzer" w:date="2024-01-02T23:41:00Z">
                  <w:rPr>
                    <w:ins w:id="1626" w:author="Gabriella Meltzer" w:date="2024-01-02T23:40:00Z"/>
                    <w:sz w:val="22"/>
                    <w:szCs w:val="22"/>
                  </w:rPr>
                </w:rPrChange>
              </w:rPr>
            </w:pPr>
            <w:ins w:id="1627" w:author="Gabriella Meltzer" w:date="2024-01-02T23:40:00Z">
              <w:r w:rsidRPr="006A5067">
                <w:rPr>
                  <w:rFonts w:ascii="Arial" w:hAnsi="Arial" w:cs="Arial"/>
                  <w:sz w:val="20"/>
                  <w:szCs w:val="20"/>
                  <w:rPrChange w:id="1628" w:author="Gabriella Meltzer" w:date="2024-01-02T23:41:00Z">
                    <w:rPr>
                      <w:sz w:val="22"/>
                      <w:szCs w:val="22"/>
                    </w:rPr>
                  </w:rPrChange>
                </w:rPr>
                <w:t>95</w:t>
              </w:r>
              <w:r w:rsidRPr="006A5067">
                <w:rPr>
                  <w:rFonts w:ascii="Arial" w:hAnsi="Arial" w:cs="Arial"/>
                  <w:sz w:val="20"/>
                  <w:szCs w:val="20"/>
                  <w:vertAlign w:val="superscript"/>
                  <w:rPrChange w:id="1629" w:author="Gabriella Meltzer" w:date="2024-01-02T23:41:00Z">
                    <w:rPr>
                      <w:sz w:val="22"/>
                      <w:szCs w:val="22"/>
                      <w:vertAlign w:val="superscript"/>
                    </w:rPr>
                  </w:rPrChange>
                </w:rPr>
                <w:t>th</w:t>
              </w:r>
              <w:r w:rsidRPr="006A5067">
                <w:rPr>
                  <w:rFonts w:ascii="Arial" w:hAnsi="Arial" w:cs="Arial"/>
                  <w:sz w:val="20"/>
                  <w:szCs w:val="20"/>
                  <w:rPrChange w:id="1630" w:author="Gabriella Meltzer" w:date="2024-01-02T23:41:00Z">
                    <w:rPr>
                      <w:sz w:val="22"/>
                      <w:szCs w:val="22"/>
                    </w:rPr>
                  </w:rPrChange>
                </w:rPr>
                <w:t xml:space="preserve"> </w:t>
              </w:r>
            </w:ins>
          </w:p>
        </w:tc>
        <w:tc>
          <w:tcPr>
            <w:tcW w:w="720" w:type="dxa"/>
            <w:tcBorders>
              <w:top w:val="single" w:sz="2" w:space="0" w:color="auto"/>
              <w:left w:val="single" w:sz="2" w:space="0" w:color="auto"/>
            </w:tcBorders>
            <w:tcPrChange w:id="1631" w:author="Gabriella Meltzer" w:date="2024-01-02T23:42:00Z">
              <w:tcPr>
                <w:tcW w:w="720" w:type="dxa"/>
                <w:tcBorders>
                  <w:top w:val="single" w:sz="2" w:space="0" w:color="auto"/>
                  <w:left w:val="single" w:sz="2" w:space="0" w:color="auto"/>
                </w:tcBorders>
              </w:tcPr>
            </w:tcPrChange>
          </w:tcPr>
          <w:p w14:paraId="35DE737A" w14:textId="77777777" w:rsidR="006A5067" w:rsidRPr="006A5067" w:rsidRDefault="006A5067" w:rsidP="00786FE5">
            <w:pPr>
              <w:rPr>
                <w:ins w:id="1632" w:author="Gabriella Meltzer" w:date="2024-01-02T23:40:00Z"/>
                <w:rFonts w:ascii="Arial" w:hAnsi="Arial" w:cs="Arial"/>
                <w:sz w:val="20"/>
                <w:szCs w:val="20"/>
                <w:rPrChange w:id="1633" w:author="Gabriella Meltzer" w:date="2024-01-02T23:41:00Z">
                  <w:rPr>
                    <w:ins w:id="1634" w:author="Gabriella Meltzer" w:date="2024-01-02T23:40:00Z"/>
                    <w:sz w:val="22"/>
                    <w:szCs w:val="22"/>
                  </w:rPr>
                </w:rPrChange>
              </w:rPr>
            </w:pPr>
            <w:ins w:id="1635" w:author="Gabriella Meltzer" w:date="2024-01-02T23:40:00Z">
              <w:r w:rsidRPr="006A5067">
                <w:rPr>
                  <w:rFonts w:ascii="Arial" w:hAnsi="Arial" w:cs="Arial"/>
                  <w:sz w:val="20"/>
                  <w:szCs w:val="20"/>
                  <w:rPrChange w:id="1636" w:author="Gabriella Meltzer" w:date="2024-01-02T23:41:00Z">
                    <w:rPr>
                      <w:sz w:val="22"/>
                      <w:szCs w:val="22"/>
                    </w:rPr>
                  </w:rPrChange>
                </w:rPr>
                <w:t>5</w:t>
              </w:r>
              <w:r w:rsidRPr="006A5067">
                <w:rPr>
                  <w:rFonts w:ascii="Arial" w:hAnsi="Arial" w:cs="Arial"/>
                  <w:sz w:val="20"/>
                  <w:szCs w:val="20"/>
                  <w:vertAlign w:val="superscript"/>
                  <w:rPrChange w:id="1637" w:author="Gabriella Meltzer" w:date="2024-01-02T23:41:00Z">
                    <w:rPr>
                      <w:sz w:val="22"/>
                      <w:szCs w:val="22"/>
                      <w:vertAlign w:val="superscript"/>
                    </w:rPr>
                  </w:rPrChange>
                </w:rPr>
                <w:t>th</w:t>
              </w:r>
            </w:ins>
          </w:p>
        </w:tc>
        <w:tc>
          <w:tcPr>
            <w:tcW w:w="720" w:type="dxa"/>
            <w:tcBorders>
              <w:top w:val="single" w:sz="2" w:space="0" w:color="auto"/>
            </w:tcBorders>
            <w:tcPrChange w:id="1638" w:author="Gabriella Meltzer" w:date="2024-01-02T23:42:00Z">
              <w:tcPr>
                <w:tcW w:w="720" w:type="dxa"/>
                <w:tcBorders>
                  <w:top w:val="single" w:sz="2" w:space="0" w:color="auto"/>
                </w:tcBorders>
              </w:tcPr>
            </w:tcPrChange>
          </w:tcPr>
          <w:p w14:paraId="3200E0C5" w14:textId="77777777" w:rsidR="006A5067" w:rsidRPr="006A5067" w:rsidRDefault="006A5067" w:rsidP="00786FE5">
            <w:pPr>
              <w:rPr>
                <w:ins w:id="1639" w:author="Gabriella Meltzer" w:date="2024-01-02T23:40:00Z"/>
                <w:rFonts w:ascii="Arial" w:hAnsi="Arial" w:cs="Arial"/>
                <w:sz w:val="20"/>
                <w:szCs w:val="20"/>
                <w:rPrChange w:id="1640" w:author="Gabriella Meltzer" w:date="2024-01-02T23:41:00Z">
                  <w:rPr>
                    <w:ins w:id="1641" w:author="Gabriella Meltzer" w:date="2024-01-02T23:40:00Z"/>
                    <w:sz w:val="22"/>
                    <w:szCs w:val="22"/>
                  </w:rPr>
                </w:rPrChange>
              </w:rPr>
            </w:pPr>
            <w:ins w:id="1642" w:author="Gabriella Meltzer" w:date="2024-01-02T23:40:00Z">
              <w:r w:rsidRPr="006A5067">
                <w:rPr>
                  <w:rFonts w:ascii="Arial" w:hAnsi="Arial" w:cs="Arial"/>
                  <w:sz w:val="20"/>
                  <w:szCs w:val="20"/>
                  <w:rPrChange w:id="1643" w:author="Gabriella Meltzer" w:date="2024-01-02T23:41:00Z">
                    <w:rPr>
                      <w:sz w:val="22"/>
                      <w:szCs w:val="22"/>
                    </w:rPr>
                  </w:rPrChange>
                </w:rPr>
                <w:t>25</w:t>
              </w:r>
              <w:r w:rsidRPr="006A5067">
                <w:rPr>
                  <w:rFonts w:ascii="Arial" w:hAnsi="Arial" w:cs="Arial"/>
                  <w:sz w:val="20"/>
                  <w:szCs w:val="20"/>
                  <w:vertAlign w:val="superscript"/>
                  <w:rPrChange w:id="1644" w:author="Gabriella Meltzer" w:date="2024-01-02T23:41:00Z">
                    <w:rPr>
                      <w:sz w:val="22"/>
                      <w:szCs w:val="22"/>
                      <w:vertAlign w:val="superscript"/>
                    </w:rPr>
                  </w:rPrChange>
                </w:rPr>
                <w:t>th</w:t>
              </w:r>
              <w:r w:rsidRPr="006A5067">
                <w:rPr>
                  <w:rFonts w:ascii="Arial" w:hAnsi="Arial" w:cs="Arial"/>
                  <w:sz w:val="20"/>
                  <w:szCs w:val="20"/>
                  <w:rPrChange w:id="1645" w:author="Gabriella Meltzer" w:date="2024-01-02T23:41:00Z">
                    <w:rPr>
                      <w:sz w:val="22"/>
                      <w:szCs w:val="22"/>
                    </w:rPr>
                  </w:rPrChange>
                </w:rPr>
                <w:t xml:space="preserve"> </w:t>
              </w:r>
            </w:ins>
          </w:p>
        </w:tc>
        <w:tc>
          <w:tcPr>
            <w:tcW w:w="720" w:type="dxa"/>
            <w:tcBorders>
              <w:top w:val="single" w:sz="2" w:space="0" w:color="auto"/>
            </w:tcBorders>
            <w:tcPrChange w:id="1646" w:author="Gabriella Meltzer" w:date="2024-01-02T23:42:00Z">
              <w:tcPr>
                <w:tcW w:w="720" w:type="dxa"/>
                <w:tcBorders>
                  <w:top w:val="single" w:sz="2" w:space="0" w:color="auto"/>
                </w:tcBorders>
              </w:tcPr>
            </w:tcPrChange>
          </w:tcPr>
          <w:p w14:paraId="66BBAA0D" w14:textId="77777777" w:rsidR="006A5067" w:rsidRPr="006A5067" w:rsidRDefault="006A5067" w:rsidP="00786FE5">
            <w:pPr>
              <w:rPr>
                <w:ins w:id="1647" w:author="Gabriella Meltzer" w:date="2024-01-02T23:40:00Z"/>
                <w:rFonts w:ascii="Arial" w:hAnsi="Arial" w:cs="Arial"/>
                <w:sz w:val="20"/>
                <w:szCs w:val="20"/>
                <w:rPrChange w:id="1648" w:author="Gabriella Meltzer" w:date="2024-01-02T23:41:00Z">
                  <w:rPr>
                    <w:ins w:id="1649" w:author="Gabriella Meltzer" w:date="2024-01-02T23:40:00Z"/>
                    <w:sz w:val="22"/>
                    <w:szCs w:val="22"/>
                  </w:rPr>
                </w:rPrChange>
              </w:rPr>
            </w:pPr>
            <w:ins w:id="1650" w:author="Gabriella Meltzer" w:date="2024-01-02T23:40:00Z">
              <w:r w:rsidRPr="006A5067">
                <w:rPr>
                  <w:rFonts w:ascii="Arial" w:hAnsi="Arial" w:cs="Arial"/>
                  <w:sz w:val="20"/>
                  <w:szCs w:val="20"/>
                  <w:rPrChange w:id="1651" w:author="Gabriella Meltzer" w:date="2024-01-02T23:41:00Z">
                    <w:rPr>
                      <w:sz w:val="22"/>
                      <w:szCs w:val="22"/>
                    </w:rPr>
                  </w:rPrChange>
                </w:rPr>
                <w:t>50</w:t>
              </w:r>
              <w:r w:rsidRPr="006A5067">
                <w:rPr>
                  <w:rFonts w:ascii="Arial" w:hAnsi="Arial" w:cs="Arial"/>
                  <w:sz w:val="20"/>
                  <w:szCs w:val="20"/>
                  <w:vertAlign w:val="superscript"/>
                  <w:rPrChange w:id="1652" w:author="Gabriella Meltzer" w:date="2024-01-02T23:41:00Z">
                    <w:rPr>
                      <w:sz w:val="22"/>
                      <w:szCs w:val="22"/>
                      <w:vertAlign w:val="superscript"/>
                    </w:rPr>
                  </w:rPrChange>
                </w:rPr>
                <w:t>th</w:t>
              </w:r>
            </w:ins>
          </w:p>
        </w:tc>
        <w:tc>
          <w:tcPr>
            <w:tcW w:w="720" w:type="dxa"/>
            <w:tcBorders>
              <w:top w:val="single" w:sz="2" w:space="0" w:color="auto"/>
            </w:tcBorders>
            <w:tcPrChange w:id="1653" w:author="Gabriella Meltzer" w:date="2024-01-02T23:42:00Z">
              <w:tcPr>
                <w:tcW w:w="720" w:type="dxa"/>
                <w:tcBorders>
                  <w:top w:val="single" w:sz="2" w:space="0" w:color="auto"/>
                </w:tcBorders>
              </w:tcPr>
            </w:tcPrChange>
          </w:tcPr>
          <w:p w14:paraId="48778F50" w14:textId="77777777" w:rsidR="006A5067" w:rsidRPr="006A5067" w:rsidRDefault="006A5067" w:rsidP="00786FE5">
            <w:pPr>
              <w:rPr>
                <w:ins w:id="1654" w:author="Gabriella Meltzer" w:date="2024-01-02T23:40:00Z"/>
                <w:rFonts w:ascii="Arial" w:hAnsi="Arial" w:cs="Arial"/>
                <w:sz w:val="20"/>
                <w:szCs w:val="20"/>
                <w:rPrChange w:id="1655" w:author="Gabriella Meltzer" w:date="2024-01-02T23:41:00Z">
                  <w:rPr>
                    <w:ins w:id="1656" w:author="Gabriella Meltzer" w:date="2024-01-02T23:40:00Z"/>
                    <w:sz w:val="22"/>
                    <w:szCs w:val="22"/>
                  </w:rPr>
                </w:rPrChange>
              </w:rPr>
            </w:pPr>
            <w:ins w:id="1657" w:author="Gabriella Meltzer" w:date="2024-01-02T23:40:00Z">
              <w:r w:rsidRPr="006A5067">
                <w:rPr>
                  <w:rFonts w:ascii="Arial" w:hAnsi="Arial" w:cs="Arial"/>
                  <w:sz w:val="20"/>
                  <w:szCs w:val="20"/>
                  <w:rPrChange w:id="1658" w:author="Gabriella Meltzer" w:date="2024-01-02T23:41:00Z">
                    <w:rPr>
                      <w:sz w:val="22"/>
                      <w:szCs w:val="22"/>
                    </w:rPr>
                  </w:rPrChange>
                </w:rPr>
                <w:t>75</w:t>
              </w:r>
              <w:r w:rsidRPr="006A5067">
                <w:rPr>
                  <w:rFonts w:ascii="Arial" w:hAnsi="Arial" w:cs="Arial"/>
                  <w:sz w:val="20"/>
                  <w:szCs w:val="20"/>
                  <w:vertAlign w:val="superscript"/>
                  <w:rPrChange w:id="1659" w:author="Gabriella Meltzer" w:date="2024-01-02T23:41:00Z">
                    <w:rPr>
                      <w:sz w:val="22"/>
                      <w:szCs w:val="22"/>
                      <w:vertAlign w:val="superscript"/>
                    </w:rPr>
                  </w:rPrChange>
                </w:rPr>
                <w:t>th</w:t>
              </w:r>
            </w:ins>
          </w:p>
        </w:tc>
        <w:tc>
          <w:tcPr>
            <w:tcW w:w="720" w:type="dxa"/>
            <w:tcBorders>
              <w:top w:val="single" w:sz="2" w:space="0" w:color="auto"/>
              <w:right w:val="single" w:sz="2" w:space="0" w:color="auto"/>
            </w:tcBorders>
            <w:tcPrChange w:id="1660" w:author="Gabriella Meltzer" w:date="2024-01-02T23:42:00Z">
              <w:tcPr>
                <w:tcW w:w="720" w:type="dxa"/>
                <w:tcBorders>
                  <w:top w:val="single" w:sz="2" w:space="0" w:color="auto"/>
                  <w:right w:val="single" w:sz="2" w:space="0" w:color="auto"/>
                </w:tcBorders>
              </w:tcPr>
            </w:tcPrChange>
          </w:tcPr>
          <w:p w14:paraId="2DC1BAB1" w14:textId="77777777" w:rsidR="006A5067" w:rsidRPr="006A5067" w:rsidRDefault="006A5067" w:rsidP="00786FE5">
            <w:pPr>
              <w:rPr>
                <w:ins w:id="1661" w:author="Gabriella Meltzer" w:date="2024-01-02T23:40:00Z"/>
                <w:rFonts w:ascii="Arial" w:hAnsi="Arial" w:cs="Arial"/>
                <w:sz w:val="20"/>
                <w:szCs w:val="20"/>
                <w:rPrChange w:id="1662" w:author="Gabriella Meltzer" w:date="2024-01-02T23:41:00Z">
                  <w:rPr>
                    <w:ins w:id="1663" w:author="Gabriella Meltzer" w:date="2024-01-02T23:40:00Z"/>
                    <w:sz w:val="22"/>
                    <w:szCs w:val="22"/>
                  </w:rPr>
                </w:rPrChange>
              </w:rPr>
            </w:pPr>
            <w:ins w:id="1664" w:author="Gabriella Meltzer" w:date="2024-01-02T23:40:00Z">
              <w:r w:rsidRPr="006A5067">
                <w:rPr>
                  <w:rFonts w:ascii="Arial" w:hAnsi="Arial" w:cs="Arial"/>
                  <w:sz w:val="20"/>
                  <w:szCs w:val="20"/>
                  <w:rPrChange w:id="1665" w:author="Gabriella Meltzer" w:date="2024-01-02T23:41:00Z">
                    <w:rPr>
                      <w:sz w:val="22"/>
                      <w:szCs w:val="22"/>
                    </w:rPr>
                  </w:rPrChange>
                </w:rPr>
                <w:t>95</w:t>
              </w:r>
              <w:r w:rsidRPr="006A5067">
                <w:rPr>
                  <w:rFonts w:ascii="Arial" w:hAnsi="Arial" w:cs="Arial"/>
                  <w:sz w:val="20"/>
                  <w:szCs w:val="20"/>
                  <w:vertAlign w:val="superscript"/>
                  <w:rPrChange w:id="1666" w:author="Gabriella Meltzer" w:date="2024-01-02T23:41:00Z">
                    <w:rPr>
                      <w:sz w:val="22"/>
                      <w:szCs w:val="22"/>
                      <w:vertAlign w:val="superscript"/>
                    </w:rPr>
                  </w:rPrChange>
                </w:rPr>
                <w:t>th</w:t>
              </w:r>
              <w:r w:rsidRPr="006A5067">
                <w:rPr>
                  <w:rFonts w:ascii="Arial" w:hAnsi="Arial" w:cs="Arial"/>
                  <w:sz w:val="20"/>
                  <w:szCs w:val="20"/>
                  <w:rPrChange w:id="1667" w:author="Gabriella Meltzer" w:date="2024-01-02T23:41:00Z">
                    <w:rPr>
                      <w:sz w:val="22"/>
                      <w:szCs w:val="22"/>
                    </w:rPr>
                  </w:rPrChange>
                </w:rPr>
                <w:t xml:space="preserve"> </w:t>
              </w:r>
            </w:ins>
          </w:p>
        </w:tc>
      </w:tr>
      <w:tr w:rsidR="006A5067" w:rsidRPr="006A5067" w14:paraId="365303DD" w14:textId="77777777" w:rsidTr="007F7277">
        <w:trPr>
          <w:ins w:id="1668" w:author="Gabriella Meltzer" w:date="2024-01-02T23:40:00Z"/>
        </w:trPr>
        <w:tc>
          <w:tcPr>
            <w:tcW w:w="3062" w:type="dxa"/>
            <w:vMerge/>
            <w:tcBorders>
              <w:left w:val="single" w:sz="2" w:space="0" w:color="auto"/>
            </w:tcBorders>
            <w:tcPrChange w:id="1669" w:author="Gabriella Meltzer" w:date="2024-01-02T23:42:00Z">
              <w:tcPr>
                <w:tcW w:w="3420" w:type="dxa"/>
                <w:vMerge/>
                <w:tcBorders>
                  <w:left w:val="single" w:sz="2" w:space="0" w:color="auto"/>
                </w:tcBorders>
              </w:tcPr>
            </w:tcPrChange>
          </w:tcPr>
          <w:p w14:paraId="098EA672" w14:textId="77777777" w:rsidR="006A5067" w:rsidRPr="006A5067" w:rsidRDefault="006A5067" w:rsidP="00786FE5">
            <w:pPr>
              <w:rPr>
                <w:ins w:id="1670" w:author="Gabriella Meltzer" w:date="2024-01-02T23:40:00Z"/>
                <w:rFonts w:ascii="Arial" w:hAnsi="Arial" w:cs="Arial"/>
                <w:sz w:val="20"/>
                <w:szCs w:val="20"/>
                <w:rPrChange w:id="1671" w:author="Gabriella Meltzer" w:date="2024-01-02T23:41:00Z">
                  <w:rPr>
                    <w:ins w:id="1672" w:author="Gabriella Meltzer" w:date="2024-01-02T23:40:00Z"/>
                    <w:sz w:val="22"/>
                    <w:szCs w:val="22"/>
                  </w:rPr>
                </w:rPrChange>
              </w:rPr>
            </w:pPr>
          </w:p>
        </w:tc>
        <w:tc>
          <w:tcPr>
            <w:tcW w:w="3778" w:type="dxa"/>
            <w:vMerge w:val="restart"/>
            <w:tcBorders>
              <w:left w:val="single" w:sz="2" w:space="0" w:color="auto"/>
            </w:tcBorders>
            <w:tcPrChange w:id="1673" w:author="Gabriella Meltzer" w:date="2024-01-02T23:42:00Z">
              <w:tcPr>
                <w:tcW w:w="3420" w:type="dxa"/>
                <w:vMerge w:val="restart"/>
                <w:tcBorders>
                  <w:left w:val="single" w:sz="2" w:space="0" w:color="auto"/>
                </w:tcBorders>
              </w:tcPr>
            </w:tcPrChange>
          </w:tcPr>
          <w:p w14:paraId="40940C1A" w14:textId="77777777" w:rsidR="006A5067" w:rsidRPr="006A5067" w:rsidRDefault="006A5067" w:rsidP="00786FE5">
            <w:pPr>
              <w:rPr>
                <w:ins w:id="1674" w:author="Gabriella Meltzer" w:date="2024-01-02T23:40:00Z"/>
                <w:rFonts w:ascii="Arial" w:hAnsi="Arial" w:cs="Arial"/>
                <w:sz w:val="20"/>
                <w:szCs w:val="20"/>
                <w:rPrChange w:id="1675" w:author="Gabriella Meltzer" w:date="2024-01-02T23:41:00Z">
                  <w:rPr>
                    <w:ins w:id="1676" w:author="Gabriella Meltzer" w:date="2024-01-02T23:40:00Z"/>
                    <w:sz w:val="22"/>
                    <w:szCs w:val="22"/>
                  </w:rPr>
                </w:rPrChange>
              </w:rPr>
            </w:pPr>
            <w:ins w:id="1677" w:author="Gabriella Meltzer" w:date="2024-01-02T23:40:00Z">
              <w:r w:rsidRPr="006A5067">
                <w:rPr>
                  <w:rFonts w:ascii="Arial" w:hAnsi="Arial" w:cs="Arial"/>
                  <w:sz w:val="20"/>
                  <w:szCs w:val="20"/>
                  <w:rPrChange w:id="1678" w:author="Gabriella Meltzer" w:date="2024-01-02T23:41:00Z">
                    <w:rPr>
                      <w:sz w:val="22"/>
                      <w:szCs w:val="22"/>
                    </w:rPr>
                  </w:rPrChange>
                </w:rPr>
                <w:t>Mean Standardized Math Score</w:t>
              </w:r>
            </w:ins>
          </w:p>
        </w:tc>
        <w:tc>
          <w:tcPr>
            <w:tcW w:w="810" w:type="dxa"/>
            <w:tcPrChange w:id="1679" w:author="Gabriella Meltzer" w:date="2024-01-02T23:42:00Z">
              <w:tcPr>
                <w:tcW w:w="810" w:type="dxa"/>
              </w:tcPr>
            </w:tcPrChange>
          </w:tcPr>
          <w:p w14:paraId="0AA10D20" w14:textId="77777777" w:rsidR="006A5067" w:rsidRPr="006A5067" w:rsidRDefault="006A5067" w:rsidP="00786FE5">
            <w:pPr>
              <w:rPr>
                <w:ins w:id="1680" w:author="Gabriella Meltzer" w:date="2024-01-02T23:40:00Z"/>
                <w:rFonts w:ascii="Arial" w:hAnsi="Arial" w:cs="Arial"/>
                <w:sz w:val="20"/>
                <w:szCs w:val="20"/>
                <w:rPrChange w:id="1681" w:author="Gabriella Meltzer" w:date="2024-01-02T23:41:00Z">
                  <w:rPr>
                    <w:ins w:id="1682" w:author="Gabriella Meltzer" w:date="2024-01-02T23:40:00Z"/>
                    <w:sz w:val="22"/>
                    <w:szCs w:val="22"/>
                  </w:rPr>
                </w:rPrChange>
              </w:rPr>
            </w:pPr>
            <w:ins w:id="1683" w:author="Gabriella Meltzer" w:date="2024-01-02T23:40:00Z">
              <w:r w:rsidRPr="006A5067">
                <w:rPr>
                  <w:rFonts w:ascii="Arial" w:hAnsi="Arial" w:cs="Arial"/>
                  <w:sz w:val="20"/>
                  <w:szCs w:val="20"/>
                  <w:rPrChange w:id="1684" w:author="Gabriella Meltzer" w:date="2024-01-02T23:41:00Z">
                    <w:rPr>
                      <w:sz w:val="22"/>
                      <w:szCs w:val="22"/>
                    </w:rPr>
                  </w:rPrChange>
                </w:rPr>
                <w:t>3</w:t>
              </w:r>
            </w:ins>
          </w:p>
        </w:tc>
        <w:tc>
          <w:tcPr>
            <w:tcW w:w="720" w:type="dxa"/>
            <w:tcPrChange w:id="1685" w:author="Gabriella Meltzer" w:date="2024-01-02T23:42:00Z">
              <w:tcPr>
                <w:tcW w:w="720" w:type="dxa"/>
              </w:tcPr>
            </w:tcPrChange>
          </w:tcPr>
          <w:p w14:paraId="5F8149A2" w14:textId="77777777" w:rsidR="006A5067" w:rsidRPr="006A5067" w:rsidRDefault="006A5067" w:rsidP="00786FE5">
            <w:pPr>
              <w:rPr>
                <w:ins w:id="1686" w:author="Gabriella Meltzer" w:date="2024-01-02T23:40:00Z"/>
                <w:rFonts w:ascii="Arial" w:hAnsi="Arial" w:cs="Arial"/>
                <w:sz w:val="20"/>
                <w:szCs w:val="20"/>
                <w:rPrChange w:id="1687" w:author="Gabriella Meltzer" w:date="2024-01-02T23:41:00Z">
                  <w:rPr>
                    <w:ins w:id="1688" w:author="Gabriella Meltzer" w:date="2024-01-02T23:40:00Z"/>
                    <w:sz w:val="22"/>
                    <w:szCs w:val="22"/>
                  </w:rPr>
                </w:rPrChange>
              </w:rPr>
            </w:pPr>
            <w:ins w:id="1689" w:author="Gabriella Meltzer" w:date="2024-01-02T23:40:00Z">
              <w:r w:rsidRPr="006A5067">
                <w:rPr>
                  <w:rFonts w:ascii="Arial" w:hAnsi="Arial" w:cs="Arial"/>
                  <w:sz w:val="20"/>
                  <w:szCs w:val="20"/>
                  <w:rPrChange w:id="1690" w:author="Gabriella Meltzer" w:date="2024-01-02T23:41:00Z">
                    <w:rPr>
                      <w:sz w:val="22"/>
                      <w:szCs w:val="22"/>
                    </w:rPr>
                  </w:rPrChange>
                </w:rPr>
                <w:t>1.24</w:t>
              </w:r>
            </w:ins>
          </w:p>
        </w:tc>
        <w:tc>
          <w:tcPr>
            <w:tcW w:w="720" w:type="dxa"/>
            <w:tcPrChange w:id="1691" w:author="Gabriella Meltzer" w:date="2024-01-02T23:42:00Z">
              <w:tcPr>
                <w:tcW w:w="720" w:type="dxa"/>
              </w:tcPr>
            </w:tcPrChange>
          </w:tcPr>
          <w:p w14:paraId="7DF2B0DA" w14:textId="77777777" w:rsidR="006A5067" w:rsidRPr="006A5067" w:rsidRDefault="006A5067" w:rsidP="00786FE5">
            <w:pPr>
              <w:rPr>
                <w:ins w:id="1692" w:author="Gabriella Meltzer" w:date="2024-01-02T23:40:00Z"/>
                <w:rFonts w:ascii="Arial" w:hAnsi="Arial" w:cs="Arial"/>
                <w:sz w:val="20"/>
                <w:szCs w:val="20"/>
                <w:rPrChange w:id="1693" w:author="Gabriella Meltzer" w:date="2024-01-02T23:41:00Z">
                  <w:rPr>
                    <w:ins w:id="1694" w:author="Gabriella Meltzer" w:date="2024-01-02T23:40:00Z"/>
                    <w:sz w:val="22"/>
                    <w:szCs w:val="22"/>
                  </w:rPr>
                </w:rPrChange>
              </w:rPr>
            </w:pPr>
            <w:ins w:id="1695" w:author="Gabriella Meltzer" w:date="2024-01-02T23:40:00Z">
              <w:r w:rsidRPr="006A5067">
                <w:rPr>
                  <w:rFonts w:ascii="Arial" w:hAnsi="Arial" w:cs="Arial"/>
                  <w:sz w:val="20"/>
                  <w:szCs w:val="20"/>
                  <w:rPrChange w:id="1696" w:author="Gabriella Meltzer" w:date="2024-01-02T23:41:00Z">
                    <w:rPr>
                      <w:sz w:val="22"/>
                      <w:szCs w:val="22"/>
                    </w:rPr>
                  </w:rPrChange>
                </w:rPr>
                <w:t>2.23</w:t>
              </w:r>
            </w:ins>
          </w:p>
        </w:tc>
        <w:tc>
          <w:tcPr>
            <w:tcW w:w="720" w:type="dxa"/>
            <w:tcPrChange w:id="1697" w:author="Gabriella Meltzer" w:date="2024-01-02T23:42:00Z">
              <w:tcPr>
                <w:tcW w:w="720" w:type="dxa"/>
              </w:tcPr>
            </w:tcPrChange>
          </w:tcPr>
          <w:p w14:paraId="627795B4" w14:textId="77777777" w:rsidR="006A5067" w:rsidRPr="006A5067" w:rsidRDefault="006A5067" w:rsidP="00786FE5">
            <w:pPr>
              <w:rPr>
                <w:ins w:id="1698" w:author="Gabriella Meltzer" w:date="2024-01-02T23:40:00Z"/>
                <w:rFonts w:ascii="Arial" w:hAnsi="Arial" w:cs="Arial"/>
                <w:sz w:val="20"/>
                <w:szCs w:val="20"/>
                <w:rPrChange w:id="1699" w:author="Gabriella Meltzer" w:date="2024-01-02T23:41:00Z">
                  <w:rPr>
                    <w:ins w:id="1700" w:author="Gabriella Meltzer" w:date="2024-01-02T23:40:00Z"/>
                    <w:sz w:val="22"/>
                    <w:szCs w:val="22"/>
                  </w:rPr>
                </w:rPrChange>
              </w:rPr>
            </w:pPr>
            <w:ins w:id="1701" w:author="Gabriella Meltzer" w:date="2024-01-02T23:40:00Z">
              <w:r w:rsidRPr="006A5067">
                <w:rPr>
                  <w:rFonts w:ascii="Arial" w:hAnsi="Arial" w:cs="Arial"/>
                  <w:sz w:val="20"/>
                  <w:szCs w:val="20"/>
                  <w:rPrChange w:id="1702" w:author="Gabriella Meltzer" w:date="2024-01-02T23:41:00Z">
                    <w:rPr>
                      <w:sz w:val="22"/>
                      <w:szCs w:val="22"/>
                    </w:rPr>
                  </w:rPrChange>
                </w:rPr>
                <w:t>2.82</w:t>
              </w:r>
            </w:ins>
          </w:p>
        </w:tc>
        <w:tc>
          <w:tcPr>
            <w:tcW w:w="720" w:type="dxa"/>
            <w:tcPrChange w:id="1703" w:author="Gabriella Meltzer" w:date="2024-01-02T23:42:00Z">
              <w:tcPr>
                <w:tcW w:w="720" w:type="dxa"/>
              </w:tcPr>
            </w:tcPrChange>
          </w:tcPr>
          <w:p w14:paraId="20B6F3A2" w14:textId="77777777" w:rsidR="006A5067" w:rsidRPr="006A5067" w:rsidRDefault="006A5067" w:rsidP="00786FE5">
            <w:pPr>
              <w:rPr>
                <w:ins w:id="1704" w:author="Gabriella Meltzer" w:date="2024-01-02T23:40:00Z"/>
                <w:rFonts w:ascii="Arial" w:hAnsi="Arial" w:cs="Arial"/>
                <w:sz w:val="20"/>
                <w:szCs w:val="20"/>
                <w:rPrChange w:id="1705" w:author="Gabriella Meltzer" w:date="2024-01-02T23:41:00Z">
                  <w:rPr>
                    <w:ins w:id="1706" w:author="Gabriella Meltzer" w:date="2024-01-02T23:40:00Z"/>
                    <w:sz w:val="22"/>
                    <w:szCs w:val="22"/>
                  </w:rPr>
                </w:rPrChange>
              </w:rPr>
            </w:pPr>
            <w:ins w:id="1707" w:author="Gabriella Meltzer" w:date="2024-01-02T23:40:00Z">
              <w:r w:rsidRPr="006A5067">
                <w:rPr>
                  <w:rFonts w:ascii="Arial" w:hAnsi="Arial" w:cs="Arial"/>
                  <w:sz w:val="20"/>
                  <w:szCs w:val="20"/>
                  <w:rPrChange w:id="1708" w:author="Gabriella Meltzer" w:date="2024-01-02T23:41:00Z">
                    <w:rPr>
                      <w:sz w:val="22"/>
                      <w:szCs w:val="22"/>
                    </w:rPr>
                  </w:rPrChange>
                </w:rPr>
                <w:t>3.28</w:t>
              </w:r>
            </w:ins>
          </w:p>
        </w:tc>
        <w:tc>
          <w:tcPr>
            <w:tcW w:w="720" w:type="dxa"/>
            <w:tcBorders>
              <w:right w:val="single" w:sz="2" w:space="0" w:color="auto"/>
            </w:tcBorders>
            <w:tcPrChange w:id="1709" w:author="Gabriella Meltzer" w:date="2024-01-02T23:42:00Z">
              <w:tcPr>
                <w:tcW w:w="720" w:type="dxa"/>
                <w:tcBorders>
                  <w:right w:val="single" w:sz="2" w:space="0" w:color="auto"/>
                </w:tcBorders>
              </w:tcPr>
            </w:tcPrChange>
          </w:tcPr>
          <w:p w14:paraId="25AD4E24" w14:textId="77777777" w:rsidR="006A5067" w:rsidRPr="006A5067" w:rsidRDefault="006A5067" w:rsidP="00786FE5">
            <w:pPr>
              <w:rPr>
                <w:ins w:id="1710" w:author="Gabriella Meltzer" w:date="2024-01-02T23:40:00Z"/>
                <w:rFonts w:ascii="Arial" w:hAnsi="Arial" w:cs="Arial"/>
                <w:sz w:val="20"/>
                <w:szCs w:val="20"/>
                <w:rPrChange w:id="1711" w:author="Gabriella Meltzer" w:date="2024-01-02T23:41:00Z">
                  <w:rPr>
                    <w:ins w:id="1712" w:author="Gabriella Meltzer" w:date="2024-01-02T23:40:00Z"/>
                    <w:sz w:val="22"/>
                    <w:szCs w:val="22"/>
                  </w:rPr>
                </w:rPrChange>
              </w:rPr>
            </w:pPr>
            <w:ins w:id="1713" w:author="Gabriella Meltzer" w:date="2024-01-02T23:40:00Z">
              <w:r w:rsidRPr="006A5067">
                <w:rPr>
                  <w:rFonts w:ascii="Arial" w:hAnsi="Arial" w:cs="Arial"/>
                  <w:sz w:val="20"/>
                  <w:szCs w:val="20"/>
                  <w:rPrChange w:id="1714" w:author="Gabriella Meltzer" w:date="2024-01-02T23:41:00Z">
                    <w:rPr>
                      <w:sz w:val="22"/>
                      <w:szCs w:val="22"/>
                    </w:rPr>
                  </w:rPrChange>
                </w:rPr>
                <w:t>3.98</w:t>
              </w:r>
            </w:ins>
          </w:p>
        </w:tc>
        <w:tc>
          <w:tcPr>
            <w:tcW w:w="720" w:type="dxa"/>
            <w:tcBorders>
              <w:left w:val="single" w:sz="2" w:space="0" w:color="auto"/>
            </w:tcBorders>
            <w:tcPrChange w:id="1715" w:author="Gabriella Meltzer" w:date="2024-01-02T23:42:00Z">
              <w:tcPr>
                <w:tcW w:w="720" w:type="dxa"/>
                <w:tcBorders>
                  <w:left w:val="single" w:sz="2" w:space="0" w:color="auto"/>
                </w:tcBorders>
              </w:tcPr>
            </w:tcPrChange>
          </w:tcPr>
          <w:p w14:paraId="049B8F14" w14:textId="77777777" w:rsidR="006A5067" w:rsidRPr="006A5067" w:rsidRDefault="006A5067" w:rsidP="00786FE5">
            <w:pPr>
              <w:rPr>
                <w:ins w:id="1716" w:author="Gabriella Meltzer" w:date="2024-01-02T23:40:00Z"/>
                <w:rFonts w:ascii="Arial" w:hAnsi="Arial" w:cs="Arial"/>
                <w:sz w:val="20"/>
                <w:szCs w:val="20"/>
                <w:rPrChange w:id="1717" w:author="Gabriella Meltzer" w:date="2024-01-02T23:41:00Z">
                  <w:rPr>
                    <w:ins w:id="1718" w:author="Gabriella Meltzer" w:date="2024-01-02T23:40:00Z"/>
                    <w:sz w:val="22"/>
                    <w:szCs w:val="22"/>
                  </w:rPr>
                </w:rPrChange>
              </w:rPr>
            </w:pPr>
            <w:ins w:id="1719" w:author="Gabriella Meltzer" w:date="2024-01-02T23:40:00Z">
              <w:r w:rsidRPr="006A5067">
                <w:rPr>
                  <w:rFonts w:ascii="Arial" w:hAnsi="Arial" w:cs="Arial"/>
                  <w:sz w:val="20"/>
                  <w:szCs w:val="20"/>
                  <w:rPrChange w:id="1720" w:author="Gabriella Meltzer" w:date="2024-01-02T23:41:00Z">
                    <w:rPr>
                      <w:sz w:val="22"/>
                      <w:szCs w:val="22"/>
                    </w:rPr>
                  </w:rPrChange>
                </w:rPr>
                <w:t>1.73</w:t>
              </w:r>
            </w:ins>
          </w:p>
        </w:tc>
        <w:tc>
          <w:tcPr>
            <w:tcW w:w="720" w:type="dxa"/>
            <w:tcPrChange w:id="1721" w:author="Gabriella Meltzer" w:date="2024-01-02T23:42:00Z">
              <w:tcPr>
                <w:tcW w:w="720" w:type="dxa"/>
              </w:tcPr>
            </w:tcPrChange>
          </w:tcPr>
          <w:p w14:paraId="5ECC9721" w14:textId="77777777" w:rsidR="006A5067" w:rsidRPr="006A5067" w:rsidRDefault="006A5067" w:rsidP="00786FE5">
            <w:pPr>
              <w:rPr>
                <w:ins w:id="1722" w:author="Gabriella Meltzer" w:date="2024-01-02T23:40:00Z"/>
                <w:rFonts w:ascii="Arial" w:hAnsi="Arial" w:cs="Arial"/>
                <w:sz w:val="20"/>
                <w:szCs w:val="20"/>
                <w:rPrChange w:id="1723" w:author="Gabriella Meltzer" w:date="2024-01-02T23:41:00Z">
                  <w:rPr>
                    <w:ins w:id="1724" w:author="Gabriella Meltzer" w:date="2024-01-02T23:40:00Z"/>
                    <w:sz w:val="22"/>
                    <w:szCs w:val="22"/>
                  </w:rPr>
                </w:rPrChange>
              </w:rPr>
            </w:pPr>
            <w:ins w:id="1725" w:author="Gabriella Meltzer" w:date="2024-01-02T23:40:00Z">
              <w:r w:rsidRPr="006A5067">
                <w:rPr>
                  <w:rFonts w:ascii="Arial" w:hAnsi="Arial" w:cs="Arial"/>
                  <w:sz w:val="20"/>
                  <w:szCs w:val="20"/>
                  <w:rPrChange w:id="1726" w:author="Gabriella Meltzer" w:date="2024-01-02T23:41:00Z">
                    <w:rPr>
                      <w:sz w:val="22"/>
                      <w:szCs w:val="22"/>
                    </w:rPr>
                  </w:rPrChange>
                </w:rPr>
                <w:t>2.54</w:t>
              </w:r>
            </w:ins>
          </w:p>
        </w:tc>
        <w:tc>
          <w:tcPr>
            <w:tcW w:w="720" w:type="dxa"/>
            <w:tcPrChange w:id="1727" w:author="Gabriella Meltzer" w:date="2024-01-02T23:42:00Z">
              <w:tcPr>
                <w:tcW w:w="720" w:type="dxa"/>
              </w:tcPr>
            </w:tcPrChange>
          </w:tcPr>
          <w:p w14:paraId="69CEB4E9" w14:textId="77777777" w:rsidR="006A5067" w:rsidRPr="006A5067" w:rsidRDefault="006A5067" w:rsidP="00786FE5">
            <w:pPr>
              <w:rPr>
                <w:ins w:id="1728" w:author="Gabriella Meltzer" w:date="2024-01-02T23:40:00Z"/>
                <w:rFonts w:ascii="Arial" w:hAnsi="Arial" w:cs="Arial"/>
                <w:sz w:val="20"/>
                <w:szCs w:val="20"/>
                <w:rPrChange w:id="1729" w:author="Gabriella Meltzer" w:date="2024-01-02T23:41:00Z">
                  <w:rPr>
                    <w:ins w:id="1730" w:author="Gabriella Meltzer" w:date="2024-01-02T23:40:00Z"/>
                    <w:sz w:val="22"/>
                    <w:szCs w:val="22"/>
                  </w:rPr>
                </w:rPrChange>
              </w:rPr>
            </w:pPr>
            <w:ins w:id="1731" w:author="Gabriella Meltzer" w:date="2024-01-02T23:40:00Z">
              <w:r w:rsidRPr="006A5067">
                <w:rPr>
                  <w:rFonts w:ascii="Arial" w:hAnsi="Arial" w:cs="Arial"/>
                  <w:sz w:val="20"/>
                  <w:szCs w:val="20"/>
                  <w:rPrChange w:id="1732" w:author="Gabriella Meltzer" w:date="2024-01-02T23:41:00Z">
                    <w:rPr>
                      <w:sz w:val="22"/>
                      <w:szCs w:val="22"/>
                    </w:rPr>
                  </w:rPrChange>
                </w:rPr>
                <w:t>3.08</w:t>
              </w:r>
            </w:ins>
          </w:p>
        </w:tc>
        <w:tc>
          <w:tcPr>
            <w:tcW w:w="720" w:type="dxa"/>
            <w:tcPrChange w:id="1733" w:author="Gabriella Meltzer" w:date="2024-01-02T23:42:00Z">
              <w:tcPr>
                <w:tcW w:w="720" w:type="dxa"/>
              </w:tcPr>
            </w:tcPrChange>
          </w:tcPr>
          <w:p w14:paraId="39FF4C60" w14:textId="77777777" w:rsidR="006A5067" w:rsidRPr="006A5067" w:rsidRDefault="006A5067" w:rsidP="00786FE5">
            <w:pPr>
              <w:rPr>
                <w:ins w:id="1734" w:author="Gabriella Meltzer" w:date="2024-01-02T23:40:00Z"/>
                <w:rFonts w:ascii="Arial" w:hAnsi="Arial" w:cs="Arial"/>
                <w:sz w:val="20"/>
                <w:szCs w:val="20"/>
                <w:rPrChange w:id="1735" w:author="Gabriella Meltzer" w:date="2024-01-02T23:41:00Z">
                  <w:rPr>
                    <w:ins w:id="1736" w:author="Gabriella Meltzer" w:date="2024-01-02T23:40:00Z"/>
                    <w:sz w:val="22"/>
                    <w:szCs w:val="22"/>
                  </w:rPr>
                </w:rPrChange>
              </w:rPr>
            </w:pPr>
            <w:ins w:id="1737" w:author="Gabriella Meltzer" w:date="2024-01-02T23:40:00Z">
              <w:r w:rsidRPr="006A5067">
                <w:rPr>
                  <w:rFonts w:ascii="Arial" w:hAnsi="Arial" w:cs="Arial"/>
                  <w:sz w:val="20"/>
                  <w:szCs w:val="20"/>
                  <w:rPrChange w:id="1738" w:author="Gabriella Meltzer" w:date="2024-01-02T23:41:00Z">
                    <w:rPr>
                      <w:sz w:val="22"/>
                      <w:szCs w:val="22"/>
                    </w:rPr>
                  </w:rPrChange>
                </w:rPr>
                <w:t>3.57</w:t>
              </w:r>
            </w:ins>
          </w:p>
        </w:tc>
        <w:tc>
          <w:tcPr>
            <w:tcW w:w="720" w:type="dxa"/>
            <w:tcBorders>
              <w:right w:val="single" w:sz="2" w:space="0" w:color="auto"/>
            </w:tcBorders>
            <w:tcPrChange w:id="1739" w:author="Gabriella Meltzer" w:date="2024-01-02T23:42:00Z">
              <w:tcPr>
                <w:tcW w:w="720" w:type="dxa"/>
                <w:tcBorders>
                  <w:right w:val="single" w:sz="2" w:space="0" w:color="auto"/>
                </w:tcBorders>
              </w:tcPr>
            </w:tcPrChange>
          </w:tcPr>
          <w:p w14:paraId="1221D0C6" w14:textId="77777777" w:rsidR="006A5067" w:rsidRPr="006A5067" w:rsidRDefault="006A5067" w:rsidP="00786FE5">
            <w:pPr>
              <w:rPr>
                <w:ins w:id="1740" w:author="Gabriella Meltzer" w:date="2024-01-02T23:40:00Z"/>
                <w:rFonts w:ascii="Arial" w:hAnsi="Arial" w:cs="Arial"/>
                <w:sz w:val="20"/>
                <w:szCs w:val="20"/>
                <w:rPrChange w:id="1741" w:author="Gabriella Meltzer" w:date="2024-01-02T23:41:00Z">
                  <w:rPr>
                    <w:ins w:id="1742" w:author="Gabriella Meltzer" w:date="2024-01-02T23:40:00Z"/>
                    <w:sz w:val="22"/>
                    <w:szCs w:val="22"/>
                  </w:rPr>
                </w:rPrChange>
              </w:rPr>
            </w:pPr>
            <w:ins w:id="1743" w:author="Gabriella Meltzer" w:date="2024-01-02T23:40:00Z">
              <w:r w:rsidRPr="006A5067">
                <w:rPr>
                  <w:rFonts w:ascii="Arial" w:hAnsi="Arial" w:cs="Arial"/>
                  <w:sz w:val="20"/>
                  <w:szCs w:val="20"/>
                  <w:rPrChange w:id="1744" w:author="Gabriella Meltzer" w:date="2024-01-02T23:41:00Z">
                    <w:rPr>
                      <w:sz w:val="22"/>
                      <w:szCs w:val="22"/>
                    </w:rPr>
                  </w:rPrChange>
                </w:rPr>
                <w:t>4.29</w:t>
              </w:r>
            </w:ins>
          </w:p>
        </w:tc>
      </w:tr>
      <w:tr w:rsidR="006A5067" w:rsidRPr="006A5067" w14:paraId="4F63A473" w14:textId="77777777" w:rsidTr="007F7277">
        <w:trPr>
          <w:ins w:id="1745" w:author="Gabriella Meltzer" w:date="2024-01-02T23:40:00Z"/>
        </w:trPr>
        <w:tc>
          <w:tcPr>
            <w:tcW w:w="3062" w:type="dxa"/>
            <w:vMerge/>
            <w:tcBorders>
              <w:left w:val="single" w:sz="2" w:space="0" w:color="auto"/>
            </w:tcBorders>
            <w:tcPrChange w:id="1746" w:author="Gabriella Meltzer" w:date="2024-01-02T23:42:00Z">
              <w:tcPr>
                <w:tcW w:w="3420" w:type="dxa"/>
                <w:vMerge/>
                <w:tcBorders>
                  <w:left w:val="single" w:sz="2" w:space="0" w:color="auto"/>
                </w:tcBorders>
              </w:tcPr>
            </w:tcPrChange>
          </w:tcPr>
          <w:p w14:paraId="29C7F726" w14:textId="77777777" w:rsidR="006A5067" w:rsidRPr="006A5067" w:rsidRDefault="006A5067" w:rsidP="00786FE5">
            <w:pPr>
              <w:rPr>
                <w:ins w:id="1747" w:author="Gabriella Meltzer" w:date="2024-01-02T23:40:00Z"/>
                <w:rFonts w:ascii="Arial" w:hAnsi="Arial" w:cs="Arial"/>
                <w:sz w:val="20"/>
                <w:szCs w:val="20"/>
                <w:rPrChange w:id="1748" w:author="Gabriella Meltzer" w:date="2024-01-02T23:41:00Z">
                  <w:rPr>
                    <w:ins w:id="1749" w:author="Gabriella Meltzer" w:date="2024-01-02T23:40:00Z"/>
                    <w:sz w:val="22"/>
                    <w:szCs w:val="22"/>
                  </w:rPr>
                </w:rPrChange>
              </w:rPr>
            </w:pPr>
          </w:p>
        </w:tc>
        <w:tc>
          <w:tcPr>
            <w:tcW w:w="3778" w:type="dxa"/>
            <w:vMerge/>
            <w:tcBorders>
              <w:left w:val="single" w:sz="2" w:space="0" w:color="auto"/>
            </w:tcBorders>
            <w:tcPrChange w:id="1750" w:author="Gabriella Meltzer" w:date="2024-01-02T23:42:00Z">
              <w:tcPr>
                <w:tcW w:w="3420" w:type="dxa"/>
                <w:vMerge/>
                <w:tcBorders>
                  <w:left w:val="single" w:sz="2" w:space="0" w:color="auto"/>
                </w:tcBorders>
              </w:tcPr>
            </w:tcPrChange>
          </w:tcPr>
          <w:p w14:paraId="776139AE" w14:textId="77777777" w:rsidR="006A5067" w:rsidRPr="006A5067" w:rsidRDefault="006A5067" w:rsidP="00786FE5">
            <w:pPr>
              <w:rPr>
                <w:ins w:id="1751" w:author="Gabriella Meltzer" w:date="2024-01-02T23:40:00Z"/>
                <w:rFonts w:ascii="Arial" w:hAnsi="Arial" w:cs="Arial"/>
                <w:sz w:val="20"/>
                <w:szCs w:val="20"/>
                <w:rPrChange w:id="1752" w:author="Gabriella Meltzer" w:date="2024-01-02T23:41:00Z">
                  <w:rPr>
                    <w:ins w:id="1753" w:author="Gabriella Meltzer" w:date="2024-01-02T23:40:00Z"/>
                    <w:sz w:val="22"/>
                    <w:szCs w:val="22"/>
                  </w:rPr>
                </w:rPrChange>
              </w:rPr>
            </w:pPr>
          </w:p>
        </w:tc>
        <w:tc>
          <w:tcPr>
            <w:tcW w:w="810" w:type="dxa"/>
            <w:tcPrChange w:id="1754" w:author="Gabriella Meltzer" w:date="2024-01-02T23:42:00Z">
              <w:tcPr>
                <w:tcW w:w="810" w:type="dxa"/>
              </w:tcPr>
            </w:tcPrChange>
          </w:tcPr>
          <w:p w14:paraId="67EEAFFC" w14:textId="77777777" w:rsidR="006A5067" w:rsidRPr="006A5067" w:rsidRDefault="006A5067" w:rsidP="00786FE5">
            <w:pPr>
              <w:rPr>
                <w:ins w:id="1755" w:author="Gabriella Meltzer" w:date="2024-01-02T23:40:00Z"/>
                <w:rFonts w:ascii="Arial" w:hAnsi="Arial" w:cs="Arial"/>
                <w:sz w:val="20"/>
                <w:szCs w:val="20"/>
                <w:rPrChange w:id="1756" w:author="Gabriella Meltzer" w:date="2024-01-02T23:41:00Z">
                  <w:rPr>
                    <w:ins w:id="1757" w:author="Gabriella Meltzer" w:date="2024-01-02T23:40:00Z"/>
                    <w:sz w:val="22"/>
                    <w:szCs w:val="22"/>
                  </w:rPr>
                </w:rPrChange>
              </w:rPr>
            </w:pPr>
            <w:ins w:id="1758" w:author="Gabriella Meltzer" w:date="2024-01-02T23:40:00Z">
              <w:r w:rsidRPr="006A5067">
                <w:rPr>
                  <w:rFonts w:ascii="Arial" w:hAnsi="Arial" w:cs="Arial"/>
                  <w:sz w:val="20"/>
                  <w:szCs w:val="20"/>
                  <w:rPrChange w:id="1759" w:author="Gabriella Meltzer" w:date="2024-01-02T23:41:00Z">
                    <w:rPr>
                      <w:sz w:val="22"/>
                      <w:szCs w:val="22"/>
                    </w:rPr>
                  </w:rPrChange>
                </w:rPr>
                <w:t>4</w:t>
              </w:r>
            </w:ins>
          </w:p>
        </w:tc>
        <w:tc>
          <w:tcPr>
            <w:tcW w:w="720" w:type="dxa"/>
            <w:tcPrChange w:id="1760" w:author="Gabriella Meltzer" w:date="2024-01-02T23:42:00Z">
              <w:tcPr>
                <w:tcW w:w="720" w:type="dxa"/>
              </w:tcPr>
            </w:tcPrChange>
          </w:tcPr>
          <w:p w14:paraId="4AE2466A" w14:textId="77777777" w:rsidR="006A5067" w:rsidRPr="006A5067" w:rsidRDefault="006A5067" w:rsidP="00786FE5">
            <w:pPr>
              <w:rPr>
                <w:ins w:id="1761" w:author="Gabriella Meltzer" w:date="2024-01-02T23:40:00Z"/>
                <w:rFonts w:ascii="Arial" w:hAnsi="Arial" w:cs="Arial"/>
                <w:sz w:val="20"/>
                <w:szCs w:val="20"/>
                <w:rPrChange w:id="1762" w:author="Gabriella Meltzer" w:date="2024-01-02T23:41:00Z">
                  <w:rPr>
                    <w:ins w:id="1763" w:author="Gabriella Meltzer" w:date="2024-01-02T23:40:00Z"/>
                    <w:sz w:val="22"/>
                    <w:szCs w:val="22"/>
                  </w:rPr>
                </w:rPrChange>
              </w:rPr>
            </w:pPr>
            <w:ins w:id="1764" w:author="Gabriella Meltzer" w:date="2024-01-02T23:40:00Z">
              <w:r w:rsidRPr="006A5067">
                <w:rPr>
                  <w:rFonts w:ascii="Arial" w:hAnsi="Arial" w:cs="Arial"/>
                  <w:sz w:val="20"/>
                  <w:szCs w:val="20"/>
                  <w:rPrChange w:id="1765" w:author="Gabriella Meltzer" w:date="2024-01-02T23:41:00Z">
                    <w:rPr>
                      <w:sz w:val="22"/>
                      <w:szCs w:val="22"/>
                    </w:rPr>
                  </w:rPrChange>
                </w:rPr>
                <w:t>2.28</w:t>
              </w:r>
            </w:ins>
          </w:p>
        </w:tc>
        <w:tc>
          <w:tcPr>
            <w:tcW w:w="720" w:type="dxa"/>
            <w:tcPrChange w:id="1766" w:author="Gabriella Meltzer" w:date="2024-01-02T23:42:00Z">
              <w:tcPr>
                <w:tcW w:w="720" w:type="dxa"/>
              </w:tcPr>
            </w:tcPrChange>
          </w:tcPr>
          <w:p w14:paraId="65B4319D" w14:textId="77777777" w:rsidR="006A5067" w:rsidRPr="006A5067" w:rsidRDefault="006A5067" w:rsidP="00786FE5">
            <w:pPr>
              <w:rPr>
                <w:ins w:id="1767" w:author="Gabriella Meltzer" w:date="2024-01-02T23:40:00Z"/>
                <w:rFonts w:ascii="Arial" w:hAnsi="Arial" w:cs="Arial"/>
                <w:sz w:val="20"/>
                <w:szCs w:val="20"/>
                <w:rPrChange w:id="1768" w:author="Gabriella Meltzer" w:date="2024-01-02T23:41:00Z">
                  <w:rPr>
                    <w:ins w:id="1769" w:author="Gabriella Meltzer" w:date="2024-01-02T23:40:00Z"/>
                    <w:sz w:val="22"/>
                    <w:szCs w:val="22"/>
                  </w:rPr>
                </w:rPrChange>
              </w:rPr>
            </w:pPr>
            <w:ins w:id="1770" w:author="Gabriella Meltzer" w:date="2024-01-02T23:40:00Z">
              <w:r w:rsidRPr="006A5067">
                <w:rPr>
                  <w:rFonts w:ascii="Arial" w:hAnsi="Arial" w:cs="Arial"/>
                  <w:sz w:val="20"/>
                  <w:szCs w:val="20"/>
                  <w:rPrChange w:id="1771" w:author="Gabriella Meltzer" w:date="2024-01-02T23:41:00Z">
                    <w:rPr>
                      <w:sz w:val="22"/>
                      <w:szCs w:val="22"/>
                    </w:rPr>
                  </w:rPrChange>
                </w:rPr>
                <w:t>3.20</w:t>
              </w:r>
            </w:ins>
          </w:p>
        </w:tc>
        <w:tc>
          <w:tcPr>
            <w:tcW w:w="720" w:type="dxa"/>
            <w:tcPrChange w:id="1772" w:author="Gabriella Meltzer" w:date="2024-01-02T23:42:00Z">
              <w:tcPr>
                <w:tcW w:w="720" w:type="dxa"/>
              </w:tcPr>
            </w:tcPrChange>
          </w:tcPr>
          <w:p w14:paraId="4CE03D75" w14:textId="77777777" w:rsidR="006A5067" w:rsidRPr="006A5067" w:rsidRDefault="006A5067" w:rsidP="00786FE5">
            <w:pPr>
              <w:rPr>
                <w:ins w:id="1773" w:author="Gabriella Meltzer" w:date="2024-01-02T23:40:00Z"/>
                <w:rFonts w:ascii="Arial" w:hAnsi="Arial" w:cs="Arial"/>
                <w:sz w:val="20"/>
                <w:szCs w:val="20"/>
                <w:rPrChange w:id="1774" w:author="Gabriella Meltzer" w:date="2024-01-02T23:41:00Z">
                  <w:rPr>
                    <w:ins w:id="1775" w:author="Gabriella Meltzer" w:date="2024-01-02T23:40:00Z"/>
                    <w:sz w:val="22"/>
                    <w:szCs w:val="22"/>
                  </w:rPr>
                </w:rPrChange>
              </w:rPr>
            </w:pPr>
            <w:ins w:id="1776" w:author="Gabriella Meltzer" w:date="2024-01-02T23:40:00Z">
              <w:r w:rsidRPr="006A5067">
                <w:rPr>
                  <w:rFonts w:ascii="Arial" w:hAnsi="Arial" w:cs="Arial"/>
                  <w:sz w:val="20"/>
                  <w:szCs w:val="20"/>
                  <w:rPrChange w:id="1777" w:author="Gabriella Meltzer" w:date="2024-01-02T23:41:00Z">
                    <w:rPr>
                      <w:sz w:val="22"/>
                      <w:szCs w:val="22"/>
                    </w:rPr>
                  </w:rPrChange>
                </w:rPr>
                <w:t>3.74</w:t>
              </w:r>
            </w:ins>
          </w:p>
        </w:tc>
        <w:tc>
          <w:tcPr>
            <w:tcW w:w="720" w:type="dxa"/>
            <w:tcPrChange w:id="1778" w:author="Gabriella Meltzer" w:date="2024-01-02T23:42:00Z">
              <w:tcPr>
                <w:tcW w:w="720" w:type="dxa"/>
              </w:tcPr>
            </w:tcPrChange>
          </w:tcPr>
          <w:p w14:paraId="51A2A125" w14:textId="77777777" w:rsidR="006A5067" w:rsidRPr="006A5067" w:rsidRDefault="006A5067" w:rsidP="00786FE5">
            <w:pPr>
              <w:rPr>
                <w:ins w:id="1779" w:author="Gabriella Meltzer" w:date="2024-01-02T23:40:00Z"/>
                <w:rFonts w:ascii="Arial" w:hAnsi="Arial" w:cs="Arial"/>
                <w:sz w:val="20"/>
                <w:szCs w:val="20"/>
                <w:rPrChange w:id="1780" w:author="Gabriella Meltzer" w:date="2024-01-02T23:41:00Z">
                  <w:rPr>
                    <w:ins w:id="1781" w:author="Gabriella Meltzer" w:date="2024-01-02T23:40:00Z"/>
                    <w:sz w:val="22"/>
                    <w:szCs w:val="22"/>
                  </w:rPr>
                </w:rPrChange>
              </w:rPr>
            </w:pPr>
            <w:ins w:id="1782" w:author="Gabriella Meltzer" w:date="2024-01-02T23:40:00Z">
              <w:r w:rsidRPr="006A5067">
                <w:rPr>
                  <w:rFonts w:ascii="Arial" w:hAnsi="Arial" w:cs="Arial"/>
                  <w:sz w:val="20"/>
                  <w:szCs w:val="20"/>
                  <w:rPrChange w:id="1783" w:author="Gabriella Meltzer" w:date="2024-01-02T23:41:00Z">
                    <w:rPr>
                      <w:sz w:val="22"/>
                      <w:szCs w:val="22"/>
                    </w:rPr>
                  </w:rPrChange>
                </w:rPr>
                <w:t>4.21</w:t>
              </w:r>
            </w:ins>
          </w:p>
        </w:tc>
        <w:tc>
          <w:tcPr>
            <w:tcW w:w="720" w:type="dxa"/>
            <w:tcBorders>
              <w:right w:val="single" w:sz="2" w:space="0" w:color="auto"/>
            </w:tcBorders>
            <w:tcPrChange w:id="1784" w:author="Gabriella Meltzer" w:date="2024-01-02T23:42:00Z">
              <w:tcPr>
                <w:tcW w:w="720" w:type="dxa"/>
                <w:tcBorders>
                  <w:right w:val="single" w:sz="2" w:space="0" w:color="auto"/>
                </w:tcBorders>
              </w:tcPr>
            </w:tcPrChange>
          </w:tcPr>
          <w:p w14:paraId="670CFB01" w14:textId="77777777" w:rsidR="006A5067" w:rsidRPr="006A5067" w:rsidRDefault="006A5067" w:rsidP="00786FE5">
            <w:pPr>
              <w:rPr>
                <w:ins w:id="1785" w:author="Gabriella Meltzer" w:date="2024-01-02T23:40:00Z"/>
                <w:rFonts w:ascii="Arial" w:hAnsi="Arial" w:cs="Arial"/>
                <w:sz w:val="20"/>
                <w:szCs w:val="20"/>
                <w:rPrChange w:id="1786" w:author="Gabriella Meltzer" w:date="2024-01-02T23:41:00Z">
                  <w:rPr>
                    <w:ins w:id="1787" w:author="Gabriella Meltzer" w:date="2024-01-02T23:40:00Z"/>
                    <w:sz w:val="22"/>
                    <w:szCs w:val="22"/>
                  </w:rPr>
                </w:rPrChange>
              </w:rPr>
            </w:pPr>
            <w:ins w:id="1788" w:author="Gabriella Meltzer" w:date="2024-01-02T23:40:00Z">
              <w:r w:rsidRPr="006A5067">
                <w:rPr>
                  <w:rFonts w:ascii="Arial" w:hAnsi="Arial" w:cs="Arial"/>
                  <w:sz w:val="20"/>
                  <w:szCs w:val="20"/>
                  <w:rPrChange w:id="1789" w:author="Gabriella Meltzer" w:date="2024-01-02T23:41:00Z">
                    <w:rPr>
                      <w:sz w:val="22"/>
                      <w:szCs w:val="22"/>
                    </w:rPr>
                  </w:rPrChange>
                </w:rPr>
                <w:t>4.87</w:t>
              </w:r>
            </w:ins>
          </w:p>
        </w:tc>
        <w:tc>
          <w:tcPr>
            <w:tcW w:w="720" w:type="dxa"/>
            <w:tcBorders>
              <w:left w:val="single" w:sz="2" w:space="0" w:color="auto"/>
            </w:tcBorders>
            <w:tcPrChange w:id="1790" w:author="Gabriella Meltzer" w:date="2024-01-02T23:42:00Z">
              <w:tcPr>
                <w:tcW w:w="720" w:type="dxa"/>
                <w:tcBorders>
                  <w:left w:val="single" w:sz="2" w:space="0" w:color="auto"/>
                </w:tcBorders>
              </w:tcPr>
            </w:tcPrChange>
          </w:tcPr>
          <w:p w14:paraId="78064B26" w14:textId="77777777" w:rsidR="006A5067" w:rsidRPr="006A5067" w:rsidRDefault="006A5067" w:rsidP="00786FE5">
            <w:pPr>
              <w:rPr>
                <w:ins w:id="1791" w:author="Gabriella Meltzer" w:date="2024-01-02T23:40:00Z"/>
                <w:rFonts w:ascii="Arial" w:hAnsi="Arial" w:cs="Arial"/>
                <w:sz w:val="20"/>
                <w:szCs w:val="20"/>
                <w:rPrChange w:id="1792" w:author="Gabriella Meltzer" w:date="2024-01-02T23:41:00Z">
                  <w:rPr>
                    <w:ins w:id="1793" w:author="Gabriella Meltzer" w:date="2024-01-02T23:40:00Z"/>
                    <w:sz w:val="22"/>
                    <w:szCs w:val="22"/>
                  </w:rPr>
                </w:rPrChange>
              </w:rPr>
            </w:pPr>
            <w:ins w:id="1794" w:author="Gabriella Meltzer" w:date="2024-01-02T23:40:00Z">
              <w:r w:rsidRPr="006A5067">
                <w:rPr>
                  <w:rFonts w:ascii="Arial" w:hAnsi="Arial" w:cs="Arial"/>
                  <w:sz w:val="20"/>
                  <w:szCs w:val="20"/>
                  <w:rPrChange w:id="1795" w:author="Gabriella Meltzer" w:date="2024-01-02T23:41:00Z">
                    <w:rPr>
                      <w:sz w:val="22"/>
                      <w:szCs w:val="22"/>
                    </w:rPr>
                  </w:rPrChange>
                </w:rPr>
                <w:t>2.24</w:t>
              </w:r>
            </w:ins>
          </w:p>
        </w:tc>
        <w:tc>
          <w:tcPr>
            <w:tcW w:w="720" w:type="dxa"/>
            <w:tcPrChange w:id="1796" w:author="Gabriella Meltzer" w:date="2024-01-02T23:42:00Z">
              <w:tcPr>
                <w:tcW w:w="720" w:type="dxa"/>
              </w:tcPr>
            </w:tcPrChange>
          </w:tcPr>
          <w:p w14:paraId="247DDF53" w14:textId="77777777" w:rsidR="006A5067" w:rsidRPr="006A5067" w:rsidRDefault="006A5067" w:rsidP="00786FE5">
            <w:pPr>
              <w:rPr>
                <w:ins w:id="1797" w:author="Gabriella Meltzer" w:date="2024-01-02T23:40:00Z"/>
                <w:rFonts w:ascii="Arial" w:hAnsi="Arial" w:cs="Arial"/>
                <w:sz w:val="20"/>
                <w:szCs w:val="20"/>
                <w:rPrChange w:id="1798" w:author="Gabriella Meltzer" w:date="2024-01-02T23:41:00Z">
                  <w:rPr>
                    <w:ins w:id="1799" w:author="Gabriella Meltzer" w:date="2024-01-02T23:40:00Z"/>
                    <w:sz w:val="22"/>
                    <w:szCs w:val="22"/>
                  </w:rPr>
                </w:rPrChange>
              </w:rPr>
            </w:pPr>
            <w:ins w:id="1800" w:author="Gabriella Meltzer" w:date="2024-01-02T23:40:00Z">
              <w:r w:rsidRPr="006A5067">
                <w:rPr>
                  <w:rFonts w:ascii="Arial" w:hAnsi="Arial" w:cs="Arial"/>
                  <w:sz w:val="20"/>
                  <w:szCs w:val="20"/>
                  <w:rPrChange w:id="1801" w:author="Gabriella Meltzer" w:date="2024-01-02T23:41:00Z">
                    <w:rPr>
                      <w:sz w:val="22"/>
                      <w:szCs w:val="22"/>
                    </w:rPr>
                  </w:rPrChange>
                </w:rPr>
                <w:t>3.23</w:t>
              </w:r>
            </w:ins>
          </w:p>
        </w:tc>
        <w:tc>
          <w:tcPr>
            <w:tcW w:w="720" w:type="dxa"/>
            <w:tcPrChange w:id="1802" w:author="Gabriella Meltzer" w:date="2024-01-02T23:42:00Z">
              <w:tcPr>
                <w:tcW w:w="720" w:type="dxa"/>
              </w:tcPr>
            </w:tcPrChange>
          </w:tcPr>
          <w:p w14:paraId="0BED49FF" w14:textId="77777777" w:rsidR="006A5067" w:rsidRPr="006A5067" w:rsidRDefault="006A5067" w:rsidP="00786FE5">
            <w:pPr>
              <w:rPr>
                <w:ins w:id="1803" w:author="Gabriella Meltzer" w:date="2024-01-02T23:40:00Z"/>
                <w:rFonts w:ascii="Arial" w:hAnsi="Arial" w:cs="Arial"/>
                <w:sz w:val="20"/>
                <w:szCs w:val="20"/>
                <w:rPrChange w:id="1804" w:author="Gabriella Meltzer" w:date="2024-01-02T23:41:00Z">
                  <w:rPr>
                    <w:ins w:id="1805" w:author="Gabriella Meltzer" w:date="2024-01-02T23:40:00Z"/>
                    <w:sz w:val="22"/>
                    <w:szCs w:val="22"/>
                  </w:rPr>
                </w:rPrChange>
              </w:rPr>
            </w:pPr>
            <w:ins w:id="1806" w:author="Gabriella Meltzer" w:date="2024-01-02T23:40:00Z">
              <w:r w:rsidRPr="006A5067">
                <w:rPr>
                  <w:rFonts w:ascii="Arial" w:hAnsi="Arial" w:cs="Arial"/>
                  <w:sz w:val="20"/>
                  <w:szCs w:val="20"/>
                  <w:rPrChange w:id="1807" w:author="Gabriella Meltzer" w:date="2024-01-02T23:41:00Z">
                    <w:rPr>
                      <w:sz w:val="22"/>
                      <w:szCs w:val="22"/>
                    </w:rPr>
                  </w:rPrChange>
                </w:rPr>
                <w:t>3.92</w:t>
              </w:r>
            </w:ins>
          </w:p>
        </w:tc>
        <w:tc>
          <w:tcPr>
            <w:tcW w:w="720" w:type="dxa"/>
            <w:tcPrChange w:id="1808" w:author="Gabriella Meltzer" w:date="2024-01-02T23:42:00Z">
              <w:tcPr>
                <w:tcW w:w="720" w:type="dxa"/>
              </w:tcPr>
            </w:tcPrChange>
          </w:tcPr>
          <w:p w14:paraId="293C831F" w14:textId="77777777" w:rsidR="006A5067" w:rsidRPr="006A5067" w:rsidRDefault="006A5067" w:rsidP="00786FE5">
            <w:pPr>
              <w:rPr>
                <w:ins w:id="1809" w:author="Gabriella Meltzer" w:date="2024-01-02T23:40:00Z"/>
                <w:rFonts w:ascii="Arial" w:hAnsi="Arial" w:cs="Arial"/>
                <w:sz w:val="20"/>
                <w:szCs w:val="20"/>
                <w:rPrChange w:id="1810" w:author="Gabriella Meltzer" w:date="2024-01-02T23:41:00Z">
                  <w:rPr>
                    <w:ins w:id="1811" w:author="Gabriella Meltzer" w:date="2024-01-02T23:40:00Z"/>
                    <w:sz w:val="22"/>
                    <w:szCs w:val="22"/>
                  </w:rPr>
                </w:rPrChange>
              </w:rPr>
            </w:pPr>
            <w:ins w:id="1812" w:author="Gabriella Meltzer" w:date="2024-01-02T23:40:00Z">
              <w:r w:rsidRPr="006A5067">
                <w:rPr>
                  <w:rFonts w:ascii="Arial" w:hAnsi="Arial" w:cs="Arial"/>
                  <w:sz w:val="20"/>
                  <w:szCs w:val="20"/>
                  <w:rPrChange w:id="1813" w:author="Gabriella Meltzer" w:date="2024-01-02T23:41:00Z">
                    <w:rPr>
                      <w:sz w:val="22"/>
                      <w:szCs w:val="22"/>
                    </w:rPr>
                  </w:rPrChange>
                </w:rPr>
                <w:t>4.45</w:t>
              </w:r>
            </w:ins>
          </w:p>
        </w:tc>
        <w:tc>
          <w:tcPr>
            <w:tcW w:w="720" w:type="dxa"/>
            <w:tcBorders>
              <w:right w:val="single" w:sz="2" w:space="0" w:color="auto"/>
            </w:tcBorders>
            <w:tcPrChange w:id="1814" w:author="Gabriella Meltzer" w:date="2024-01-02T23:42:00Z">
              <w:tcPr>
                <w:tcW w:w="720" w:type="dxa"/>
                <w:tcBorders>
                  <w:right w:val="single" w:sz="2" w:space="0" w:color="auto"/>
                </w:tcBorders>
              </w:tcPr>
            </w:tcPrChange>
          </w:tcPr>
          <w:p w14:paraId="117EFAAE" w14:textId="77777777" w:rsidR="006A5067" w:rsidRPr="006A5067" w:rsidRDefault="006A5067" w:rsidP="00786FE5">
            <w:pPr>
              <w:rPr>
                <w:ins w:id="1815" w:author="Gabriella Meltzer" w:date="2024-01-02T23:40:00Z"/>
                <w:rFonts w:ascii="Arial" w:hAnsi="Arial" w:cs="Arial"/>
                <w:sz w:val="20"/>
                <w:szCs w:val="20"/>
                <w:rPrChange w:id="1816" w:author="Gabriella Meltzer" w:date="2024-01-02T23:41:00Z">
                  <w:rPr>
                    <w:ins w:id="1817" w:author="Gabriella Meltzer" w:date="2024-01-02T23:40:00Z"/>
                    <w:sz w:val="22"/>
                    <w:szCs w:val="22"/>
                  </w:rPr>
                </w:rPrChange>
              </w:rPr>
            </w:pPr>
            <w:ins w:id="1818" w:author="Gabriella Meltzer" w:date="2024-01-02T23:40:00Z">
              <w:r w:rsidRPr="006A5067">
                <w:rPr>
                  <w:rFonts w:ascii="Arial" w:hAnsi="Arial" w:cs="Arial"/>
                  <w:sz w:val="20"/>
                  <w:szCs w:val="20"/>
                  <w:rPrChange w:id="1819" w:author="Gabriella Meltzer" w:date="2024-01-02T23:41:00Z">
                    <w:rPr>
                      <w:sz w:val="22"/>
                      <w:szCs w:val="22"/>
                    </w:rPr>
                  </w:rPrChange>
                </w:rPr>
                <w:t>5.24</w:t>
              </w:r>
            </w:ins>
          </w:p>
        </w:tc>
      </w:tr>
      <w:tr w:rsidR="006A5067" w:rsidRPr="006A5067" w14:paraId="73AB5D56" w14:textId="77777777" w:rsidTr="007F7277">
        <w:trPr>
          <w:ins w:id="1820" w:author="Gabriella Meltzer" w:date="2024-01-02T23:40:00Z"/>
        </w:trPr>
        <w:tc>
          <w:tcPr>
            <w:tcW w:w="3062" w:type="dxa"/>
            <w:vMerge/>
            <w:tcBorders>
              <w:left w:val="single" w:sz="2" w:space="0" w:color="auto"/>
            </w:tcBorders>
            <w:tcPrChange w:id="1821" w:author="Gabriella Meltzer" w:date="2024-01-02T23:42:00Z">
              <w:tcPr>
                <w:tcW w:w="3420" w:type="dxa"/>
                <w:vMerge/>
                <w:tcBorders>
                  <w:left w:val="single" w:sz="2" w:space="0" w:color="auto"/>
                </w:tcBorders>
              </w:tcPr>
            </w:tcPrChange>
          </w:tcPr>
          <w:p w14:paraId="3CA8B54E" w14:textId="77777777" w:rsidR="006A5067" w:rsidRPr="006A5067" w:rsidRDefault="006A5067" w:rsidP="00786FE5">
            <w:pPr>
              <w:rPr>
                <w:ins w:id="1822" w:author="Gabriella Meltzer" w:date="2024-01-02T23:40:00Z"/>
                <w:rFonts w:ascii="Arial" w:hAnsi="Arial" w:cs="Arial"/>
                <w:sz w:val="20"/>
                <w:szCs w:val="20"/>
                <w:rPrChange w:id="1823" w:author="Gabriella Meltzer" w:date="2024-01-02T23:41:00Z">
                  <w:rPr>
                    <w:ins w:id="1824" w:author="Gabriella Meltzer" w:date="2024-01-02T23:40:00Z"/>
                    <w:sz w:val="22"/>
                    <w:szCs w:val="22"/>
                  </w:rPr>
                </w:rPrChange>
              </w:rPr>
            </w:pPr>
          </w:p>
        </w:tc>
        <w:tc>
          <w:tcPr>
            <w:tcW w:w="3778" w:type="dxa"/>
            <w:vMerge/>
            <w:tcBorders>
              <w:left w:val="single" w:sz="2" w:space="0" w:color="auto"/>
            </w:tcBorders>
            <w:tcPrChange w:id="1825" w:author="Gabriella Meltzer" w:date="2024-01-02T23:42:00Z">
              <w:tcPr>
                <w:tcW w:w="3420" w:type="dxa"/>
                <w:vMerge/>
                <w:tcBorders>
                  <w:left w:val="single" w:sz="2" w:space="0" w:color="auto"/>
                </w:tcBorders>
              </w:tcPr>
            </w:tcPrChange>
          </w:tcPr>
          <w:p w14:paraId="2F404FE6" w14:textId="77777777" w:rsidR="006A5067" w:rsidRPr="006A5067" w:rsidRDefault="006A5067" w:rsidP="00786FE5">
            <w:pPr>
              <w:rPr>
                <w:ins w:id="1826" w:author="Gabriella Meltzer" w:date="2024-01-02T23:40:00Z"/>
                <w:rFonts w:ascii="Arial" w:hAnsi="Arial" w:cs="Arial"/>
                <w:sz w:val="20"/>
                <w:szCs w:val="20"/>
                <w:rPrChange w:id="1827" w:author="Gabriella Meltzer" w:date="2024-01-02T23:41:00Z">
                  <w:rPr>
                    <w:ins w:id="1828" w:author="Gabriella Meltzer" w:date="2024-01-02T23:40:00Z"/>
                    <w:sz w:val="22"/>
                    <w:szCs w:val="22"/>
                  </w:rPr>
                </w:rPrChange>
              </w:rPr>
            </w:pPr>
          </w:p>
        </w:tc>
        <w:tc>
          <w:tcPr>
            <w:tcW w:w="810" w:type="dxa"/>
            <w:tcPrChange w:id="1829" w:author="Gabriella Meltzer" w:date="2024-01-02T23:42:00Z">
              <w:tcPr>
                <w:tcW w:w="810" w:type="dxa"/>
              </w:tcPr>
            </w:tcPrChange>
          </w:tcPr>
          <w:p w14:paraId="5145E6DF" w14:textId="77777777" w:rsidR="006A5067" w:rsidRPr="006A5067" w:rsidRDefault="006A5067" w:rsidP="00786FE5">
            <w:pPr>
              <w:rPr>
                <w:ins w:id="1830" w:author="Gabriella Meltzer" w:date="2024-01-02T23:40:00Z"/>
                <w:rFonts w:ascii="Arial" w:hAnsi="Arial" w:cs="Arial"/>
                <w:sz w:val="20"/>
                <w:szCs w:val="20"/>
                <w:rPrChange w:id="1831" w:author="Gabriella Meltzer" w:date="2024-01-02T23:41:00Z">
                  <w:rPr>
                    <w:ins w:id="1832" w:author="Gabriella Meltzer" w:date="2024-01-02T23:40:00Z"/>
                    <w:sz w:val="22"/>
                    <w:szCs w:val="22"/>
                  </w:rPr>
                </w:rPrChange>
              </w:rPr>
            </w:pPr>
            <w:ins w:id="1833" w:author="Gabriella Meltzer" w:date="2024-01-02T23:40:00Z">
              <w:r w:rsidRPr="006A5067">
                <w:rPr>
                  <w:rFonts w:ascii="Arial" w:hAnsi="Arial" w:cs="Arial"/>
                  <w:sz w:val="20"/>
                  <w:szCs w:val="20"/>
                  <w:rPrChange w:id="1834" w:author="Gabriella Meltzer" w:date="2024-01-02T23:41:00Z">
                    <w:rPr>
                      <w:sz w:val="22"/>
                      <w:szCs w:val="22"/>
                    </w:rPr>
                  </w:rPrChange>
                </w:rPr>
                <w:t>5</w:t>
              </w:r>
            </w:ins>
          </w:p>
        </w:tc>
        <w:tc>
          <w:tcPr>
            <w:tcW w:w="720" w:type="dxa"/>
            <w:tcPrChange w:id="1835" w:author="Gabriella Meltzer" w:date="2024-01-02T23:42:00Z">
              <w:tcPr>
                <w:tcW w:w="720" w:type="dxa"/>
              </w:tcPr>
            </w:tcPrChange>
          </w:tcPr>
          <w:p w14:paraId="01B6DB52" w14:textId="77777777" w:rsidR="006A5067" w:rsidRPr="006A5067" w:rsidRDefault="006A5067" w:rsidP="00786FE5">
            <w:pPr>
              <w:rPr>
                <w:ins w:id="1836" w:author="Gabriella Meltzer" w:date="2024-01-02T23:40:00Z"/>
                <w:rFonts w:ascii="Arial" w:hAnsi="Arial" w:cs="Arial"/>
                <w:sz w:val="20"/>
                <w:szCs w:val="20"/>
                <w:rPrChange w:id="1837" w:author="Gabriella Meltzer" w:date="2024-01-02T23:41:00Z">
                  <w:rPr>
                    <w:ins w:id="1838" w:author="Gabriella Meltzer" w:date="2024-01-02T23:40:00Z"/>
                    <w:sz w:val="22"/>
                    <w:szCs w:val="22"/>
                  </w:rPr>
                </w:rPrChange>
              </w:rPr>
            </w:pPr>
            <w:ins w:id="1839" w:author="Gabriella Meltzer" w:date="2024-01-02T23:40:00Z">
              <w:r w:rsidRPr="006A5067">
                <w:rPr>
                  <w:rFonts w:ascii="Arial" w:hAnsi="Arial" w:cs="Arial"/>
                  <w:sz w:val="20"/>
                  <w:szCs w:val="20"/>
                  <w:rPrChange w:id="1840" w:author="Gabriella Meltzer" w:date="2024-01-02T23:41:00Z">
                    <w:rPr>
                      <w:sz w:val="22"/>
                      <w:szCs w:val="22"/>
                    </w:rPr>
                  </w:rPrChange>
                </w:rPr>
                <w:t>3.12</w:t>
              </w:r>
            </w:ins>
          </w:p>
        </w:tc>
        <w:tc>
          <w:tcPr>
            <w:tcW w:w="720" w:type="dxa"/>
            <w:tcPrChange w:id="1841" w:author="Gabriella Meltzer" w:date="2024-01-02T23:42:00Z">
              <w:tcPr>
                <w:tcW w:w="720" w:type="dxa"/>
              </w:tcPr>
            </w:tcPrChange>
          </w:tcPr>
          <w:p w14:paraId="5F089840" w14:textId="77777777" w:rsidR="006A5067" w:rsidRPr="006A5067" w:rsidRDefault="006A5067" w:rsidP="00786FE5">
            <w:pPr>
              <w:rPr>
                <w:ins w:id="1842" w:author="Gabriella Meltzer" w:date="2024-01-02T23:40:00Z"/>
                <w:rFonts w:ascii="Arial" w:hAnsi="Arial" w:cs="Arial"/>
                <w:sz w:val="20"/>
                <w:szCs w:val="20"/>
                <w:rPrChange w:id="1843" w:author="Gabriella Meltzer" w:date="2024-01-02T23:41:00Z">
                  <w:rPr>
                    <w:ins w:id="1844" w:author="Gabriella Meltzer" w:date="2024-01-02T23:40:00Z"/>
                    <w:sz w:val="22"/>
                    <w:szCs w:val="22"/>
                  </w:rPr>
                </w:rPrChange>
              </w:rPr>
            </w:pPr>
            <w:ins w:id="1845" w:author="Gabriella Meltzer" w:date="2024-01-02T23:40:00Z">
              <w:r w:rsidRPr="006A5067">
                <w:rPr>
                  <w:rFonts w:ascii="Arial" w:hAnsi="Arial" w:cs="Arial"/>
                  <w:sz w:val="20"/>
                  <w:szCs w:val="20"/>
                  <w:rPrChange w:id="1846" w:author="Gabriella Meltzer" w:date="2024-01-02T23:41:00Z">
                    <w:rPr>
                      <w:sz w:val="22"/>
                      <w:szCs w:val="22"/>
                    </w:rPr>
                  </w:rPrChange>
                </w:rPr>
                <w:t>4.20</w:t>
              </w:r>
            </w:ins>
          </w:p>
        </w:tc>
        <w:tc>
          <w:tcPr>
            <w:tcW w:w="720" w:type="dxa"/>
            <w:tcPrChange w:id="1847" w:author="Gabriella Meltzer" w:date="2024-01-02T23:42:00Z">
              <w:tcPr>
                <w:tcW w:w="720" w:type="dxa"/>
              </w:tcPr>
            </w:tcPrChange>
          </w:tcPr>
          <w:p w14:paraId="67C5C9AF" w14:textId="77777777" w:rsidR="006A5067" w:rsidRPr="006A5067" w:rsidRDefault="006A5067" w:rsidP="00786FE5">
            <w:pPr>
              <w:rPr>
                <w:ins w:id="1848" w:author="Gabriella Meltzer" w:date="2024-01-02T23:40:00Z"/>
                <w:rFonts w:ascii="Arial" w:hAnsi="Arial" w:cs="Arial"/>
                <w:sz w:val="20"/>
                <w:szCs w:val="20"/>
                <w:rPrChange w:id="1849" w:author="Gabriella Meltzer" w:date="2024-01-02T23:41:00Z">
                  <w:rPr>
                    <w:ins w:id="1850" w:author="Gabriella Meltzer" w:date="2024-01-02T23:40:00Z"/>
                    <w:sz w:val="22"/>
                    <w:szCs w:val="22"/>
                  </w:rPr>
                </w:rPrChange>
              </w:rPr>
            </w:pPr>
            <w:ins w:id="1851" w:author="Gabriella Meltzer" w:date="2024-01-02T23:40:00Z">
              <w:r w:rsidRPr="006A5067">
                <w:rPr>
                  <w:rFonts w:ascii="Arial" w:hAnsi="Arial" w:cs="Arial"/>
                  <w:sz w:val="20"/>
                  <w:szCs w:val="20"/>
                  <w:rPrChange w:id="1852" w:author="Gabriella Meltzer" w:date="2024-01-02T23:41:00Z">
                    <w:rPr>
                      <w:sz w:val="22"/>
                      <w:szCs w:val="22"/>
                    </w:rPr>
                  </w:rPrChange>
                </w:rPr>
                <w:t>4.78</w:t>
              </w:r>
            </w:ins>
          </w:p>
        </w:tc>
        <w:tc>
          <w:tcPr>
            <w:tcW w:w="720" w:type="dxa"/>
            <w:tcPrChange w:id="1853" w:author="Gabriella Meltzer" w:date="2024-01-02T23:42:00Z">
              <w:tcPr>
                <w:tcW w:w="720" w:type="dxa"/>
              </w:tcPr>
            </w:tcPrChange>
          </w:tcPr>
          <w:p w14:paraId="29D727C6" w14:textId="77777777" w:rsidR="006A5067" w:rsidRPr="006A5067" w:rsidRDefault="006A5067" w:rsidP="00786FE5">
            <w:pPr>
              <w:rPr>
                <w:ins w:id="1854" w:author="Gabriella Meltzer" w:date="2024-01-02T23:40:00Z"/>
                <w:rFonts w:ascii="Arial" w:hAnsi="Arial" w:cs="Arial"/>
                <w:sz w:val="20"/>
                <w:szCs w:val="20"/>
                <w:rPrChange w:id="1855" w:author="Gabriella Meltzer" w:date="2024-01-02T23:41:00Z">
                  <w:rPr>
                    <w:ins w:id="1856" w:author="Gabriella Meltzer" w:date="2024-01-02T23:40:00Z"/>
                    <w:sz w:val="22"/>
                    <w:szCs w:val="22"/>
                  </w:rPr>
                </w:rPrChange>
              </w:rPr>
            </w:pPr>
            <w:ins w:id="1857" w:author="Gabriella Meltzer" w:date="2024-01-02T23:40:00Z">
              <w:r w:rsidRPr="006A5067">
                <w:rPr>
                  <w:rFonts w:ascii="Arial" w:hAnsi="Arial" w:cs="Arial"/>
                  <w:sz w:val="20"/>
                  <w:szCs w:val="20"/>
                  <w:rPrChange w:id="1858" w:author="Gabriella Meltzer" w:date="2024-01-02T23:41:00Z">
                    <w:rPr>
                      <w:sz w:val="22"/>
                      <w:szCs w:val="22"/>
                    </w:rPr>
                  </w:rPrChange>
                </w:rPr>
                <w:t>5.20</w:t>
              </w:r>
            </w:ins>
          </w:p>
        </w:tc>
        <w:tc>
          <w:tcPr>
            <w:tcW w:w="720" w:type="dxa"/>
            <w:tcBorders>
              <w:right w:val="single" w:sz="2" w:space="0" w:color="auto"/>
            </w:tcBorders>
            <w:tcPrChange w:id="1859" w:author="Gabriella Meltzer" w:date="2024-01-02T23:42:00Z">
              <w:tcPr>
                <w:tcW w:w="720" w:type="dxa"/>
                <w:tcBorders>
                  <w:right w:val="single" w:sz="2" w:space="0" w:color="auto"/>
                </w:tcBorders>
              </w:tcPr>
            </w:tcPrChange>
          </w:tcPr>
          <w:p w14:paraId="3E1DB1AB" w14:textId="77777777" w:rsidR="006A5067" w:rsidRPr="006A5067" w:rsidRDefault="006A5067" w:rsidP="00786FE5">
            <w:pPr>
              <w:rPr>
                <w:ins w:id="1860" w:author="Gabriella Meltzer" w:date="2024-01-02T23:40:00Z"/>
                <w:rFonts w:ascii="Arial" w:hAnsi="Arial" w:cs="Arial"/>
                <w:sz w:val="20"/>
                <w:szCs w:val="20"/>
                <w:rPrChange w:id="1861" w:author="Gabriella Meltzer" w:date="2024-01-02T23:41:00Z">
                  <w:rPr>
                    <w:ins w:id="1862" w:author="Gabriella Meltzer" w:date="2024-01-02T23:40:00Z"/>
                    <w:sz w:val="22"/>
                    <w:szCs w:val="22"/>
                  </w:rPr>
                </w:rPrChange>
              </w:rPr>
            </w:pPr>
            <w:ins w:id="1863" w:author="Gabriella Meltzer" w:date="2024-01-02T23:40:00Z">
              <w:r w:rsidRPr="006A5067">
                <w:rPr>
                  <w:rFonts w:ascii="Arial" w:hAnsi="Arial" w:cs="Arial"/>
                  <w:sz w:val="20"/>
                  <w:szCs w:val="20"/>
                  <w:rPrChange w:id="1864" w:author="Gabriella Meltzer" w:date="2024-01-02T23:41:00Z">
                    <w:rPr>
                      <w:sz w:val="22"/>
                      <w:szCs w:val="22"/>
                    </w:rPr>
                  </w:rPrChange>
                </w:rPr>
                <w:t>5.97</w:t>
              </w:r>
            </w:ins>
          </w:p>
        </w:tc>
        <w:tc>
          <w:tcPr>
            <w:tcW w:w="720" w:type="dxa"/>
            <w:tcBorders>
              <w:left w:val="single" w:sz="2" w:space="0" w:color="auto"/>
            </w:tcBorders>
            <w:tcPrChange w:id="1865" w:author="Gabriella Meltzer" w:date="2024-01-02T23:42:00Z">
              <w:tcPr>
                <w:tcW w:w="720" w:type="dxa"/>
                <w:tcBorders>
                  <w:left w:val="single" w:sz="2" w:space="0" w:color="auto"/>
                </w:tcBorders>
              </w:tcPr>
            </w:tcPrChange>
          </w:tcPr>
          <w:p w14:paraId="1435C5B0" w14:textId="77777777" w:rsidR="006A5067" w:rsidRPr="006A5067" w:rsidRDefault="006A5067" w:rsidP="00786FE5">
            <w:pPr>
              <w:rPr>
                <w:ins w:id="1866" w:author="Gabriella Meltzer" w:date="2024-01-02T23:40:00Z"/>
                <w:rFonts w:ascii="Arial" w:hAnsi="Arial" w:cs="Arial"/>
                <w:sz w:val="20"/>
                <w:szCs w:val="20"/>
                <w:rPrChange w:id="1867" w:author="Gabriella Meltzer" w:date="2024-01-02T23:41:00Z">
                  <w:rPr>
                    <w:ins w:id="1868" w:author="Gabriella Meltzer" w:date="2024-01-02T23:40:00Z"/>
                    <w:sz w:val="22"/>
                    <w:szCs w:val="22"/>
                  </w:rPr>
                </w:rPrChange>
              </w:rPr>
            </w:pPr>
            <w:ins w:id="1869" w:author="Gabriella Meltzer" w:date="2024-01-02T23:40:00Z">
              <w:r w:rsidRPr="006A5067">
                <w:rPr>
                  <w:rFonts w:ascii="Arial" w:hAnsi="Arial" w:cs="Arial"/>
                  <w:sz w:val="20"/>
                  <w:szCs w:val="20"/>
                  <w:rPrChange w:id="1870" w:author="Gabriella Meltzer" w:date="2024-01-02T23:41:00Z">
                    <w:rPr>
                      <w:sz w:val="22"/>
                      <w:szCs w:val="22"/>
                    </w:rPr>
                  </w:rPrChange>
                </w:rPr>
                <w:t>2.95</w:t>
              </w:r>
            </w:ins>
          </w:p>
        </w:tc>
        <w:tc>
          <w:tcPr>
            <w:tcW w:w="720" w:type="dxa"/>
            <w:tcPrChange w:id="1871" w:author="Gabriella Meltzer" w:date="2024-01-02T23:42:00Z">
              <w:tcPr>
                <w:tcW w:w="720" w:type="dxa"/>
              </w:tcPr>
            </w:tcPrChange>
          </w:tcPr>
          <w:p w14:paraId="6DEDBF3C" w14:textId="77777777" w:rsidR="006A5067" w:rsidRPr="006A5067" w:rsidRDefault="006A5067" w:rsidP="00786FE5">
            <w:pPr>
              <w:rPr>
                <w:ins w:id="1872" w:author="Gabriella Meltzer" w:date="2024-01-02T23:40:00Z"/>
                <w:rFonts w:ascii="Arial" w:hAnsi="Arial" w:cs="Arial"/>
                <w:sz w:val="20"/>
                <w:szCs w:val="20"/>
                <w:rPrChange w:id="1873" w:author="Gabriella Meltzer" w:date="2024-01-02T23:41:00Z">
                  <w:rPr>
                    <w:ins w:id="1874" w:author="Gabriella Meltzer" w:date="2024-01-02T23:40:00Z"/>
                    <w:sz w:val="22"/>
                    <w:szCs w:val="22"/>
                  </w:rPr>
                </w:rPrChange>
              </w:rPr>
            </w:pPr>
            <w:ins w:id="1875" w:author="Gabriella Meltzer" w:date="2024-01-02T23:40:00Z">
              <w:r w:rsidRPr="006A5067">
                <w:rPr>
                  <w:rFonts w:ascii="Arial" w:hAnsi="Arial" w:cs="Arial"/>
                  <w:sz w:val="20"/>
                  <w:szCs w:val="20"/>
                  <w:rPrChange w:id="1876" w:author="Gabriella Meltzer" w:date="2024-01-02T23:41:00Z">
                    <w:rPr>
                      <w:sz w:val="22"/>
                      <w:szCs w:val="22"/>
                    </w:rPr>
                  </w:rPrChange>
                </w:rPr>
                <w:t>4.04</w:t>
              </w:r>
            </w:ins>
          </w:p>
        </w:tc>
        <w:tc>
          <w:tcPr>
            <w:tcW w:w="720" w:type="dxa"/>
            <w:tcPrChange w:id="1877" w:author="Gabriella Meltzer" w:date="2024-01-02T23:42:00Z">
              <w:tcPr>
                <w:tcW w:w="720" w:type="dxa"/>
              </w:tcPr>
            </w:tcPrChange>
          </w:tcPr>
          <w:p w14:paraId="54CE59E1" w14:textId="77777777" w:rsidR="006A5067" w:rsidRPr="006A5067" w:rsidRDefault="006A5067" w:rsidP="00786FE5">
            <w:pPr>
              <w:rPr>
                <w:ins w:id="1878" w:author="Gabriella Meltzer" w:date="2024-01-02T23:40:00Z"/>
                <w:rFonts w:ascii="Arial" w:hAnsi="Arial" w:cs="Arial"/>
                <w:sz w:val="20"/>
                <w:szCs w:val="20"/>
                <w:rPrChange w:id="1879" w:author="Gabriella Meltzer" w:date="2024-01-02T23:41:00Z">
                  <w:rPr>
                    <w:ins w:id="1880" w:author="Gabriella Meltzer" w:date="2024-01-02T23:40:00Z"/>
                    <w:sz w:val="22"/>
                    <w:szCs w:val="22"/>
                  </w:rPr>
                </w:rPrChange>
              </w:rPr>
            </w:pPr>
            <w:ins w:id="1881" w:author="Gabriella Meltzer" w:date="2024-01-02T23:40:00Z">
              <w:r w:rsidRPr="006A5067">
                <w:rPr>
                  <w:rFonts w:ascii="Arial" w:hAnsi="Arial" w:cs="Arial"/>
                  <w:sz w:val="20"/>
                  <w:szCs w:val="20"/>
                  <w:rPrChange w:id="1882" w:author="Gabriella Meltzer" w:date="2024-01-02T23:41:00Z">
                    <w:rPr>
                      <w:sz w:val="22"/>
                      <w:szCs w:val="22"/>
                    </w:rPr>
                  </w:rPrChange>
                </w:rPr>
                <w:t>4.72</w:t>
              </w:r>
            </w:ins>
          </w:p>
        </w:tc>
        <w:tc>
          <w:tcPr>
            <w:tcW w:w="720" w:type="dxa"/>
            <w:tcPrChange w:id="1883" w:author="Gabriella Meltzer" w:date="2024-01-02T23:42:00Z">
              <w:tcPr>
                <w:tcW w:w="720" w:type="dxa"/>
              </w:tcPr>
            </w:tcPrChange>
          </w:tcPr>
          <w:p w14:paraId="0B5AFAF6" w14:textId="77777777" w:rsidR="006A5067" w:rsidRPr="006A5067" w:rsidRDefault="006A5067" w:rsidP="00786FE5">
            <w:pPr>
              <w:rPr>
                <w:ins w:id="1884" w:author="Gabriella Meltzer" w:date="2024-01-02T23:40:00Z"/>
                <w:rFonts w:ascii="Arial" w:hAnsi="Arial" w:cs="Arial"/>
                <w:sz w:val="20"/>
                <w:szCs w:val="20"/>
                <w:rPrChange w:id="1885" w:author="Gabriella Meltzer" w:date="2024-01-02T23:41:00Z">
                  <w:rPr>
                    <w:ins w:id="1886" w:author="Gabriella Meltzer" w:date="2024-01-02T23:40:00Z"/>
                    <w:sz w:val="22"/>
                    <w:szCs w:val="22"/>
                  </w:rPr>
                </w:rPrChange>
              </w:rPr>
            </w:pPr>
            <w:ins w:id="1887" w:author="Gabriella Meltzer" w:date="2024-01-02T23:40:00Z">
              <w:r w:rsidRPr="006A5067">
                <w:rPr>
                  <w:rFonts w:ascii="Arial" w:hAnsi="Arial" w:cs="Arial"/>
                  <w:sz w:val="20"/>
                  <w:szCs w:val="20"/>
                  <w:rPrChange w:id="1888" w:author="Gabriella Meltzer" w:date="2024-01-02T23:41:00Z">
                    <w:rPr>
                      <w:sz w:val="22"/>
                      <w:szCs w:val="22"/>
                    </w:rPr>
                  </w:rPrChange>
                </w:rPr>
                <w:t>5.25</w:t>
              </w:r>
            </w:ins>
          </w:p>
        </w:tc>
        <w:tc>
          <w:tcPr>
            <w:tcW w:w="720" w:type="dxa"/>
            <w:tcBorders>
              <w:right w:val="single" w:sz="2" w:space="0" w:color="auto"/>
            </w:tcBorders>
            <w:tcPrChange w:id="1889" w:author="Gabriella Meltzer" w:date="2024-01-02T23:42:00Z">
              <w:tcPr>
                <w:tcW w:w="720" w:type="dxa"/>
                <w:tcBorders>
                  <w:right w:val="single" w:sz="2" w:space="0" w:color="auto"/>
                </w:tcBorders>
              </w:tcPr>
            </w:tcPrChange>
          </w:tcPr>
          <w:p w14:paraId="3C5A6A43" w14:textId="77777777" w:rsidR="006A5067" w:rsidRPr="006A5067" w:rsidRDefault="006A5067" w:rsidP="00786FE5">
            <w:pPr>
              <w:rPr>
                <w:ins w:id="1890" w:author="Gabriella Meltzer" w:date="2024-01-02T23:40:00Z"/>
                <w:rFonts w:ascii="Arial" w:hAnsi="Arial" w:cs="Arial"/>
                <w:sz w:val="20"/>
                <w:szCs w:val="20"/>
                <w:rPrChange w:id="1891" w:author="Gabriella Meltzer" w:date="2024-01-02T23:41:00Z">
                  <w:rPr>
                    <w:ins w:id="1892" w:author="Gabriella Meltzer" w:date="2024-01-02T23:40:00Z"/>
                    <w:sz w:val="22"/>
                    <w:szCs w:val="22"/>
                  </w:rPr>
                </w:rPrChange>
              </w:rPr>
            </w:pPr>
            <w:ins w:id="1893" w:author="Gabriella Meltzer" w:date="2024-01-02T23:40:00Z">
              <w:r w:rsidRPr="006A5067">
                <w:rPr>
                  <w:rFonts w:ascii="Arial" w:hAnsi="Arial" w:cs="Arial"/>
                  <w:sz w:val="20"/>
                  <w:szCs w:val="20"/>
                  <w:rPrChange w:id="1894" w:author="Gabriella Meltzer" w:date="2024-01-02T23:41:00Z">
                    <w:rPr>
                      <w:sz w:val="22"/>
                      <w:szCs w:val="22"/>
                    </w:rPr>
                  </w:rPrChange>
                </w:rPr>
                <w:t>6.14</w:t>
              </w:r>
            </w:ins>
          </w:p>
        </w:tc>
      </w:tr>
      <w:tr w:rsidR="006A5067" w:rsidRPr="006A5067" w14:paraId="35F12F99" w14:textId="77777777" w:rsidTr="007F7277">
        <w:trPr>
          <w:ins w:id="1895" w:author="Gabriella Meltzer" w:date="2024-01-02T23:40:00Z"/>
        </w:trPr>
        <w:tc>
          <w:tcPr>
            <w:tcW w:w="3062" w:type="dxa"/>
            <w:vMerge/>
            <w:tcBorders>
              <w:left w:val="single" w:sz="2" w:space="0" w:color="auto"/>
            </w:tcBorders>
            <w:tcPrChange w:id="1896" w:author="Gabriella Meltzer" w:date="2024-01-02T23:42:00Z">
              <w:tcPr>
                <w:tcW w:w="3420" w:type="dxa"/>
                <w:vMerge/>
                <w:tcBorders>
                  <w:left w:val="single" w:sz="2" w:space="0" w:color="auto"/>
                </w:tcBorders>
              </w:tcPr>
            </w:tcPrChange>
          </w:tcPr>
          <w:p w14:paraId="102893A5" w14:textId="77777777" w:rsidR="006A5067" w:rsidRPr="006A5067" w:rsidRDefault="006A5067" w:rsidP="00786FE5">
            <w:pPr>
              <w:rPr>
                <w:ins w:id="1897" w:author="Gabriella Meltzer" w:date="2024-01-02T23:40:00Z"/>
                <w:rFonts w:ascii="Arial" w:hAnsi="Arial" w:cs="Arial"/>
                <w:sz w:val="20"/>
                <w:szCs w:val="20"/>
                <w:rPrChange w:id="1898" w:author="Gabriella Meltzer" w:date="2024-01-02T23:41:00Z">
                  <w:rPr>
                    <w:ins w:id="1899" w:author="Gabriella Meltzer" w:date="2024-01-02T23:40:00Z"/>
                    <w:sz w:val="22"/>
                    <w:szCs w:val="22"/>
                  </w:rPr>
                </w:rPrChange>
              </w:rPr>
            </w:pPr>
          </w:p>
        </w:tc>
        <w:tc>
          <w:tcPr>
            <w:tcW w:w="3778" w:type="dxa"/>
            <w:vMerge/>
            <w:tcBorders>
              <w:left w:val="single" w:sz="2" w:space="0" w:color="auto"/>
            </w:tcBorders>
            <w:tcPrChange w:id="1900" w:author="Gabriella Meltzer" w:date="2024-01-02T23:42:00Z">
              <w:tcPr>
                <w:tcW w:w="3420" w:type="dxa"/>
                <w:vMerge/>
                <w:tcBorders>
                  <w:left w:val="single" w:sz="2" w:space="0" w:color="auto"/>
                </w:tcBorders>
              </w:tcPr>
            </w:tcPrChange>
          </w:tcPr>
          <w:p w14:paraId="7FB4EDE4" w14:textId="77777777" w:rsidR="006A5067" w:rsidRPr="006A5067" w:rsidRDefault="006A5067" w:rsidP="00786FE5">
            <w:pPr>
              <w:rPr>
                <w:ins w:id="1901" w:author="Gabriella Meltzer" w:date="2024-01-02T23:40:00Z"/>
                <w:rFonts w:ascii="Arial" w:hAnsi="Arial" w:cs="Arial"/>
                <w:sz w:val="20"/>
                <w:szCs w:val="20"/>
                <w:rPrChange w:id="1902" w:author="Gabriella Meltzer" w:date="2024-01-02T23:41:00Z">
                  <w:rPr>
                    <w:ins w:id="1903" w:author="Gabriella Meltzer" w:date="2024-01-02T23:40:00Z"/>
                    <w:sz w:val="22"/>
                    <w:szCs w:val="22"/>
                  </w:rPr>
                </w:rPrChange>
              </w:rPr>
            </w:pPr>
          </w:p>
        </w:tc>
        <w:tc>
          <w:tcPr>
            <w:tcW w:w="810" w:type="dxa"/>
            <w:tcPrChange w:id="1904" w:author="Gabriella Meltzer" w:date="2024-01-02T23:42:00Z">
              <w:tcPr>
                <w:tcW w:w="810" w:type="dxa"/>
              </w:tcPr>
            </w:tcPrChange>
          </w:tcPr>
          <w:p w14:paraId="5B173292" w14:textId="77777777" w:rsidR="006A5067" w:rsidRPr="006A5067" w:rsidRDefault="006A5067" w:rsidP="00786FE5">
            <w:pPr>
              <w:rPr>
                <w:ins w:id="1905" w:author="Gabriella Meltzer" w:date="2024-01-02T23:40:00Z"/>
                <w:rFonts w:ascii="Arial" w:hAnsi="Arial" w:cs="Arial"/>
                <w:sz w:val="20"/>
                <w:szCs w:val="20"/>
                <w:rPrChange w:id="1906" w:author="Gabriella Meltzer" w:date="2024-01-02T23:41:00Z">
                  <w:rPr>
                    <w:ins w:id="1907" w:author="Gabriella Meltzer" w:date="2024-01-02T23:40:00Z"/>
                    <w:sz w:val="22"/>
                    <w:szCs w:val="22"/>
                  </w:rPr>
                </w:rPrChange>
              </w:rPr>
            </w:pPr>
            <w:ins w:id="1908" w:author="Gabriella Meltzer" w:date="2024-01-02T23:40:00Z">
              <w:r w:rsidRPr="006A5067">
                <w:rPr>
                  <w:rFonts w:ascii="Arial" w:hAnsi="Arial" w:cs="Arial"/>
                  <w:sz w:val="20"/>
                  <w:szCs w:val="20"/>
                  <w:rPrChange w:id="1909" w:author="Gabriella Meltzer" w:date="2024-01-02T23:41:00Z">
                    <w:rPr>
                      <w:sz w:val="22"/>
                      <w:szCs w:val="22"/>
                    </w:rPr>
                  </w:rPrChange>
                </w:rPr>
                <w:t>6</w:t>
              </w:r>
            </w:ins>
          </w:p>
        </w:tc>
        <w:tc>
          <w:tcPr>
            <w:tcW w:w="720" w:type="dxa"/>
            <w:tcPrChange w:id="1910" w:author="Gabriella Meltzer" w:date="2024-01-02T23:42:00Z">
              <w:tcPr>
                <w:tcW w:w="720" w:type="dxa"/>
              </w:tcPr>
            </w:tcPrChange>
          </w:tcPr>
          <w:p w14:paraId="23FBF6DD" w14:textId="77777777" w:rsidR="006A5067" w:rsidRPr="006A5067" w:rsidRDefault="006A5067" w:rsidP="00786FE5">
            <w:pPr>
              <w:rPr>
                <w:ins w:id="1911" w:author="Gabriella Meltzer" w:date="2024-01-02T23:40:00Z"/>
                <w:rFonts w:ascii="Arial" w:hAnsi="Arial" w:cs="Arial"/>
                <w:sz w:val="20"/>
                <w:szCs w:val="20"/>
                <w:rPrChange w:id="1912" w:author="Gabriella Meltzer" w:date="2024-01-02T23:41:00Z">
                  <w:rPr>
                    <w:ins w:id="1913" w:author="Gabriella Meltzer" w:date="2024-01-02T23:40:00Z"/>
                    <w:sz w:val="22"/>
                    <w:szCs w:val="22"/>
                  </w:rPr>
                </w:rPrChange>
              </w:rPr>
            </w:pPr>
            <w:ins w:id="1914" w:author="Gabriella Meltzer" w:date="2024-01-02T23:40:00Z">
              <w:r w:rsidRPr="006A5067">
                <w:rPr>
                  <w:rFonts w:ascii="Arial" w:hAnsi="Arial" w:cs="Arial"/>
                  <w:sz w:val="20"/>
                  <w:szCs w:val="20"/>
                  <w:rPrChange w:id="1915" w:author="Gabriella Meltzer" w:date="2024-01-02T23:41:00Z">
                    <w:rPr>
                      <w:sz w:val="22"/>
                      <w:szCs w:val="22"/>
                    </w:rPr>
                  </w:rPrChange>
                </w:rPr>
                <w:t>4.25</w:t>
              </w:r>
            </w:ins>
          </w:p>
        </w:tc>
        <w:tc>
          <w:tcPr>
            <w:tcW w:w="720" w:type="dxa"/>
            <w:tcPrChange w:id="1916" w:author="Gabriella Meltzer" w:date="2024-01-02T23:42:00Z">
              <w:tcPr>
                <w:tcW w:w="720" w:type="dxa"/>
              </w:tcPr>
            </w:tcPrChange>
          </w:tcPr>
          <w:p w14:paraId="143A3E60" w14:textId="77777777" w:rsidR="006A5067" w:rsidRPr="006A5067" w:rsidRDefault="006A5067" w:rsidP="00786FE5">
            <w:pPr>
              <w:rPr>
                <w:ins w:id="1917" w:author="Gabriella Meltzer" w:date="2024-01-02T23:40:00Z"/>
                <w:rFonts w:ascii="Arial" w:hAnsi="Arial" w:cs="Arial"/>
                <w:sz w:val="20"/>
                <w:szCs w:val="20"/>
                <w:rPrChange w:id="1918" w:author="Gabriella Meltzer" w:date="2024-01-02T23:41:00Z">
                  <w:rPr>
                    <w:ins w:id="1919" w:author="Gabriella Meltzer" w:date="2024-01-02T23:40:00Z"/>
                    <w:sz w:val="22"/>
                    <w:szCs w:val="22"/>
                  </w:rPr>
                </w:rPrChange>
              </w:rPr>
            </w:pPr>
            <w:ins w:id="1920" w:author="Gabriella Meltzer" w:date="2024-01-02T23:40:00Z">
              <w:r w:rsidRPr="006A5067">
                <w:rPr>
                  <w:rFonts w:ascii="Arial" w:hAnsi="Arial" w:cs="Arial"/>
                  <w:sz w:val="20"/>
                  <w:szCs w:val="20"/>
                  <w:rPrChange w:id="1921" w:author="Gabriella Meltzer" w:date="2024-01-02T23:41:00Z">
                    <w:rPr>
                      <w:sz w:val="22"/>
                      <w:szCs w:val="22"/>
                    </w:rPr>
                  </w:rPrChange>
                </w:rPr>
                <w:t>5.26</w:t>
              </w:r>
            </w:ins>
          </w:p>
        </w:tc>
        <w:tc>
          <w:tcPr>
            <w:tcW w:w="720" w:type="dxa"/>
            <w:tcPrChange w:id="1922" w:author="Gabriella Meltzer" w:date="2024-01-02T23:42:00Z">
              <w:tcPr>
                <w:tcW w:w="720" w:type="dxa"/>
              </w:tcPr>
            </w:tcPrChange>
          </w:tcPr>
          <w:p w14:paraId="1977A44C" w14:textId="77777777" w:rsidR="006A5067" w:rsidRPr="006A5067" w:rsidRDefault="006A5067" w:rsidP="00786FE5">
            <w:pPr>
              <w:rPr>
                <w:ins w:id="1923" w:author="Gabriella Meltzer" w:date="2024-01-02T23:40:00Z"/>
                <w:rFonts w:ascii="Arial" w:hAnsi="Arial" w:cs="Arial"/>
                <w:sz w:val="20"/>
                <w:szCs w:val="20"/>
                <w:rPrChange w:id="1924" w:author="Gabriella Meltzer" w:date="2024-01-02T23:41:00Z">
                  <w:rPr>
                    <w:ins w:id="1925" w:author="Gabriella Meltzer" w:date="2024-01-02T23:40:00Z"/>
                    <w:sz w:val="22"/>
                    <w:szCs w:val="22"/>
                  </w:rPr>
                </w:rPrChange>
              </w:rPr>
            </w:pPr>
            <w:ins w:id="1926" w:author="Gabriella Meltzer" w:date="2024-01-02T23:40:00Z">
              <w:r w:rsidRPr="006A5067">
                <w:rPr>
                  <w:rFonts w:ascii="Arial" w:hAnsi="Arial" w:cs="Arial"/>
                  <w:sz w:val="20"/>
                  <w:szCs w:val="20"/>
                  <w:rPrChange w:id="1927" w:author="Gabriella Meltzer" w:date="2024-01-02T23:41:00Z">
                    <w:rPr>
                      <w:sz w:val="22"/>
                      <w:szCs w:val="22"/>
                    </w:rPr>
                  </w:rPrChange>
                </w:rPr>
                <w:t>5.77</w:t>
              </w:r>
            </w:ins>
          </w:p>
        </w:tc>
        <w:tc>
          <w:tcPr>
            <w:tcW w:w="720" w:type="dxa"/>
            <w:tcPrChange w:id="1928" w:author="Gabriella Meltzer" w:date="2024-01-02T23:42:00Z">
              <w:tcPr>
                <w:tcW w:w="720" w:type="dxa"/>
              </w:tcPr>
            </w:tcPrChange>
          </w:tcPr>
          <w:p w14:paraId="1DE6ACA9" w14:textId="77777777" w:rsidR="006A5067" w:rsidRPr="006A5067" w:rsidRDefault="006A5067" w:rsidP="00786FE5">
            <w:pPr>
              <w:rPr>
                <w:ins w:id="1929" w:author="Gabriella Meltzer" w:date="2024-01-02T23:40:00Z"/>
                <w:rFonts w:ascii="Arial" w:hAnsi="Arial" w:cs="Arial"/>
                <w:sz w:val="20"/>
                <w:szCs w:val="20"/>
                <w:rPrChange w:id="1930" w:author="Gabriella Meltzer" w:date="2024-01-02T23:41:00Z">
                  <w:rPr>
                    <w:ins w:id="1931" w:author="Gabriella Meltzer" w:date="2024-01-02T23:40:00Z"/>
                    <w:sz w:val="22"/>
                    <w:szCs w:val="22"/>
                  </w:rPr>
                </w:rPrChange>
              </w:rPr>
            </w:pPr>
            <w:ins w:id="1932" w:author="Gabriella Meltzer" w:date="2024-01-02T23:40:00Z">
              <w:r w:rsidRPr="006A5067">
                <w:rPr>
                  <w:rFonts w:ascii="Arial" w:hAnsi="Arial" w:cs="Arial"/>
                  <w:sz w:val="20"/>
                  <w:szCs w:val="20"/>
                  <w:rPrChange w:id="1933" w:author="Gabriella Meltzer" w:date="2024-01-02T23:41:00Z">
                    <w:rPr>
                      <w:sz w:val="22"/>
                      <w:szCs w:val="22"/>
                    </w:rPr>
                  </w:rPrChange>
                </w:rPr>
                <w:t>6.34</w:t>
              </w:r>
            </w:ins>
          </w:p>
        </w:tc>
        <w:tc>
          <w:tcPr>
            <w:tcW w:w="720" w:type="dxa"/>
            <w:tcBorders>
              <w:right w:val="single" w:sz="2" w:space="0" w:color="auto"/>
            </w:tcBorders>
            <w:tcPrChange w:id="1934" w:author="Gabriella Meltzer" w:date="2024-01-02T23:42:00Z">
              <w:tcPr>
                <w:tcW w:w="720" w:type="dxa"/>
                <w:tcBorders>
                  <w:right w:val="single" w:sz="2" w:space="0" w:color="auto"/>
                </w:tcBorders>
              </w:tcPr>
            </w:tcPrChange>
          </w:tcPr>
          <w:p w14:paraId="357A99F3" w14:textId="77777777" w:rsidR="006A5067" w:rsidRPr="006A5067" w:rsidRDefault="006A5067" w:rsidP="00786FE5">
            <w:pPr>
              <w:rPr>
                <w:ins w:id="1935" w:author="Gabriella Meltzer" w:date="2024-01-02T23:40:00Z"/>
                <w:rFonts w:ascii="Arial" w:hAnsi="Arial" w:cs="Arial"/>
                <w:sz w:val="20"/>
                <w:szCs w:val="20"/>
                <w:rPrChange w:id="1936" w:author="Gabriella Meltzer" w:date="2024-01-02T23:41:00Z">
                  <w:rPr>
                    <w:ins w:id="1937" w:author="Gabriella Meltzer" w:date="2024-01-02T23:40:00Z"/>
                    <w:sz w:val="22"/>
                    <w:szCs w:val="22"/>
                  </w:rPr>
                </w:rPrChange>
              </w:rPr>
            </w:pPr>
            <w:ins w:id="1938" w:author="Gabriella Meltzer" w:date="2024-01-02T23:40:00Z">
              <w:r w:rsidRPr="006A5067">
                <w:rPr>
                  <w:rFonts w:ascii="Arial" w:hAnsi="Arial" w:cs="Arial"/>
                  <w:sz w:val="20"/>
                  <w:szCs w:val="20"/>
                  <w:rPrChange w:id="1939" w:author="Gabriella Meltzer" w:date="2024-01-02T23:41:00Z">
                    <w:rPr>
                      <w:sz w:val="22"/>
                      <w:szCs w:val="22"/>
                    </w:rPr>
                  </w:rPrChange>
                </w:rPr>
                <w:t>7.16</w:t>
              </w:r>
            </w:ins>
          </w:p>
        </w:tc>
        <w:tc>
          <w:tcPr>
            <w:tcW w:w="720" w:type="dxa"/>
            <w:tcBorders>
              <w:left w:val="single" w:sz="2" w:space="0" w:color="auto"/>
            </w:tcBorders>
            <w:tcPrChange w:id="1940" w:author="Gabriella Meltzer" w:date="2024-01-02T23:42:00Z">
              <w:tcPr>
                <w:tcW w:w="720" w:type="dxa"/>
                <w:tcBorders>
                  <w:left w:val="single" w:sz="2" w:space="0" w:color="auto"/>
                </w:tcBorders>
              </w:tcPr>
            </w:tcPrChange>
          </w:tcPr>
          <w:p w14:paraId="3B70CEDA" w14:textId="77777777" w:rsidR="006A5067" w:rsidRPr="006A5067" w:rsidRDefault="006A5067" w:rsidP="00786FE5">
            <w:pPr>
              <w:rPr>
                <w:ins w:id="1941" w:author="Gabriella Meltzer" w:date="2024-01-02T23:40:00Z"/>
                <w:rFonts w:ascii="Arial" w:hAnsi="Arial" w:cs="Arial"/>
                <w:sz w:val="20"/>
                <w:szCs w:val="20"/>
                <w:rPrChange w:id="1942" w:author="Gabriella Meltzer" w:date="2024-01-02T23:41:00Z">
                  <w:rPr>
                    <w:ins w:id="1943" w:author="Gabriella Meltzer" w:date="2024-01-02T23:40:00Z"/>
                    <w:sz w:val="22"/>
                    <w:szCs w:val="22"/>
                  </w:rPr>
                </w:rPrChange>
              </w:rPr>
            </w:pPr>
            <w:ins w:id="1944" w:author="Gabriella Meltzer" w:date="2024-01-02T23:40:00Z">
              <w:r w:rsidRPr="006A5067">
                <w:rPr>
                  <w:rFonts w:ascii="Arial" w:hAnsi="Arial" w:cs="Arial"/>
                  <w:sz w:val="20"/>
                  <w:szCs w:val="20"/>
                  <w:rPrChange w:id="1945" w:author="Gabriella Meltzer" w:date="2024-01-02T23:41:00Z">
                    <w:rPr>
                      <w:sz w:val="22"/>
                      <w:szCs w:val="22"/>
                    </w:rPr>
                  </w:rPrChange>
                </w:rPr>
                <w:t>3.83</w:t>
              </w:r>
            </w:ins>
          </w:p>
        </w:tc>
        <w:tc>
          <w:tcPr>
            <w:tcW w:w="720" w:type="dxa"/>
            <w:tcPrChange w:id="1946" w:author="Gabriella Meltzer" w:date="2024-01-02T23:42:00Z">
              <w:tcPr>
                <w:tcW w:w="720" w:type="dxa"/>
              </w:tcPr>
            </w:tcPrChange>
          </w:tcPr>
          <w:p w14:paraId="71BC5749" w14:textId="77777777" w:rsidR="006A5067" w:rsidRPr="006A5067" w:rsidRDefault="006A5067" w:rsidP="00786FE5">
            <w:pPr>
              <w:rPr>
                <w:ins w:id="1947" w:author="Gabriella Meltzer" w:date="2024-01-02T23:40:00Z"/>
                <w:rFonts w:ascii="Arial" w:hAnsi="Arial" w:cs="Arial"/>
                <w:sz w:val="20"/>
                <w:szCs w:val="20"/>
                <w:rPrChange w:id="1948" w:author="Gabriella Meltzer" w:date="2024-01-02T23:41:00Z">
                  <w:rPr>
                    <w:ins w:id="1949" w:author="Gabriella Meltzer" w:date="2024-01-02T23:40:00Z"/>
                    <w:sz w:val="22"/>
                    <w:szCs w:val="22"/>
                  </w:rPr>
                </w:rPrChange>
              </w:rPr>
            </w:pPr>
            <w:ins w:id="1950" w:author="Gabriella Meltzer" w:date="2024-01-02T23:40:00Z">
              <w:r w:rsidRPr="006A5067">
                <w:rPr>
                  <w:rFonts w:ascii="Arial" w:hAnsi="Arial" w:cs="Arial"/>
                  <w:sz w:val="20"/>
                  <w:szCs w:val="20"/>
                  <w:rPrChange w:id="1951" w:author="Gabriella Meltzer" w:date="2024-01-02T23:41:00Z">
                    <w:rPr>
                      <w:sz w:val="22"/>
                      <w:szCs w:val="22"/>
                    </w:rPr>
                  </w:rPrChange>
                </w:rPr>
                <w:t>4.94</w:t>
              </w:r>
            </w:ins>
          </w:p>
        </w:tc>
        <w:tc>
          <w:tcPr>
            <w:tcW w:w="720" w:type="dxa"/>
            <w:tcPrChange w:id="1952" w:author="Gabriella Meltzer" w:date="2024-01-02T23:42:00Z">
              <w:tcPr>
                <w:tcW w:w="720" w:type="dxa"/>
              </w:tcPr>
            </w:tcPrChange>
          </w:tcPr>
          <w:p w14:paraId="616D8068" w14:textId="77777777" w:rsidR="006A5067" w:rsidRPr="006A5067" w:rsidRDefault="006A5067" w:rsidP="00786FE5">
            <w:pPr>
              <w:rPr>
                <w:ins w:id="1953" w:author="Gabriella Meltzer" w:date="2024-01-02T23:40:00Z"/>
                <w:rFonts w:ascii="Arial" w:hAnsi="Arial" w:cs="Arial"/>
                <w:sz w:val="20"/>
                <w:szCs w:val="20"/>
                <w:rPrChange w:id="1954" w:author="Gabriella Meltzer" w:date="2024-01-02T23:41:00Z">
                  <w:rPr>
                    <w:ins w:id="1955" w:author="Gabriella Meltzer" w:date="2024-01-02T23:40:00Z"/>
                    <w:sz w:val="22"/>
                    <w:szCs w:val="22"/>
                  </w:rPr>
                </w:rPrChange>
              </w:rPr>
            </w:pPr>
            <w:ins w:id="1956" w:author="Gabriella Meltzer" w:date="2024-01-02T23:40:00Z">
              <w:r w:rsidRPr="006A5067">
                <w:rPr>
                  <w:rFonts w:ascii="Arial" w:hAnsi="Arial" w:cs="Arial"/>
                  <w:sz w:val="20"/>
                  <w:szCs w:val="20"/>
                  <w:rPrChange w:id="1957" w:author="Gabriella Meltzer" w:date="2024-01-02T23:41:00Z">
                    <w:rPr>
                      <w:sz w:val="22"/>
                      <w:szCs w:val="22"/>
                    </w:rPr>
                  </w:rPrChange>
                </w:rPr>
                <w:t>5.66</w:t>
              </w:r>
            </w:ins>
          </w:p>
        </w:tc>
        <w:tc>
          <w:tcPr>
            <w:tcW w:w="720" w:type="dxa"/>
            <w:tcPrChange w:id="1958" w:author="Gabriella Meltzer" w:date="2024-01-02T23:42:00Z">
              <w:tcPr>
                <w:tcW w:w="720" w:type="dxa"/>
              </w:tcPr>
            </w:tcPrChange>
          </w:tcPr>
          <w:p w14:paraId="40E3FD68" w14:textId="77777777" w:rsidR="006A5067" w:rsidRPr="006A5067" w:rsidRDefault="006A5067" w:rsidP="00786FE5">
            <w:pPr>
              <w:rPr>
                <w:ins w:id="1959" w:author="Gabriella Meltzer" w:date="2024-01-02T23:40:00Z"/>
                <w:rFonts w:ascii="Arial" w:hAnsi="Arial" w:cs="Arial"/>
                <w:sz w:val="20"/>
                <w:szCs w:val="20"/>
                <w:rPrChange w:id="1960" w:author="Gabriella Meltzer" w:date="2024-01-02T23:41:00Z">
                  <w:rPr>
                    <w:ins w:id="1961" w:author="Gabriella Meltzer" w:date="2024-01-02T23:40:00Z"/>
                    <w:sz w:val="22"/>
                    <w:szCs w:val="22"/>
                  </w:rPr>
                </w:rPrChange>
              </w:rPr>
            </w:pPr>
            <w:ins w:id="1962" w:author="Gabriella Meltzer" w:date="2024-01-02T23:40:00Z">
              <w:r w:rsidRPr="006A5067">
                <w:rPr>
                  <w:rFonts w:ascii="Arial" w:hAnsi="Arial" w:cs="Arial"/>
                  <w:sz w:val="20"/>
                  <w:szCs w:val="20"/>
                  <w:rPrChange w:id="1963" w:author="Gabriella Meltzer" w:date="2024-01-02T23:41:00Z">
                    <w:rPr>
                      <w:sz w:val="22"/>
                      <w:szCs w:val="22"/>
                    </w:rPr>
                  </w:rPrChange>
                </w:rPr>
                <w:t>6.26</w:t>
              </w:r>
            </w:ins>
          </w:p>
        </w:tc>
        <w:tc>
          <w:tcPr>
            <w:tcW w:w="720" w:type="dxa"/>
            <w:tcBorders>
              <w:right w:val="single" w:sz="2" w:space="0" w:color="auto"/>
            </w:tcBorders>
            <w:tcPrChange w:id="1964" w:author="Gabriella Meltzer" w:date="2024-01-02T23:42:00Z">
              <w:tcPr>
                <w:tcW w:w="720" w:type="dxa"/>
                <w:tcBorders>
                  <w:right w:val="single" w:sz="2" w:space="0" w:color="auto"/>
                </w:tcBorders>
              </w:tcPr>
            </w:tcPrChange>
          </w:tcPr>
          <w:p w14:paraId="057D60A4" w14:textId="77777777" w:rsidR="006A5067" w:rsidRPr="006A5067" w:rsidRDefault="006A5067" w:rsidP="00786FE5">
            <w:pPr>
              <w:rPr>
                <w:ins w:id="1965" w:author="Gabriella Meltzer" w:date="2024-01-02T23:40:00Z"/>
                <w:rFonts w:ascii="Arial" w:hAnsi="Arial" w:cs="Arial"/>
                <w:sz w:val="20"/>
                <w:szCs w:val="20"/>
                <w:rPrChange w:id="1966" w:author="Gabriella Meltzer" w:date="2024-01-02T23:41:00Z">
                  <w:rPr>
                    <w:ins w:id="1967" w:author="Gabriella Meltzer" w:date="2024-01-02T23:40:00Z"/>
                    <w:sz w:val="22"/>
                    <w:szCs w:val="22"/>
                  </w:rPr>
                </w:rPrChange>
              </w:rPr>
            </w:pPr>
            <w:ins w:id="1968" w:author="Gabriella Meltzer" w:date="2024-01-02T23:40:00Z">
              <w:r w:rsidRPr="006A5067">
                <w:rPr>
                  <w:rFonts w:ascii="Arial" w:hAnsi="Arial" w:cs="Arial"/>
                  <w:sz w:val="20"/>
                  <w:szCs w:val="20"/>
                  <w:rPrChange w:id="1969" w:author="Gabriella Meltzer" w:date="2024-01-02T23:41:00Z">
                    <w:rPr>
                      <w:sz w:val="22"/>
                      <w:szCs w:val="22"/>
                    </w:rPr>
                  </w:rPrChange>
                </w:rPr>
                <w:t>7.36</w:t>
              </w:r>
            </w:ins>
          </w:p>
        </w:tc>
      </w:tr>
      <w:tr w:rsidR="006A5067" w:rsidRPr="006A5067" w14:paraId="2832C60E" w14:textId="77777777" w:rsidTr="007F7277">
        <w:trPr>
          <w:ins w:id="1970" w:author="Gabriella Meltzer" w:date="2024-01-02T23:40:00Z"/>
        </w:trPr>
        <w:tc>
          <w:tcPr>
            <w:tcW w:w="3062" w:type="dxa"/>
            <w:vMerge/>
            <w:tcBorders>
              <w:left w:val="single" w:sz="2" w:space="0" w:color="auto"/>
            </w:tcBorders>
            <w:tcPrChange w:id="1971" w:author="Gabriella Meltzer" w:date="2024-01-02T23:42:00Z">
              <w:tcPr>
                <w:tcW w:w="3420" w:type="dxa"/>
                <w:vMerge/>
                <w:tcBorders>
                  <w:left w:val="single" w:sz="2" w:space="0" w:color="auto"/>
                </w:tcBorders>
              </w:tcPr>
            </w:tcPrChange>
          </w:tcPr>
          <w:p w14:paraId="00BBC705" w14:textId="77777777" w:rsidR="006A5067" w:rsidRPr="006A5067" w:rsidRDefault="006A5067" w:rsidP="00786FE5">
            <w:pPr>
              <w:rPr>
                <w:ins w:id="1972" w:author="Gabriella Meltzer" w:date="2024-01-02T23:40:00Z"/>
                <w:rFonts w:ascii="Arial" w:hAnsi="Arial" w:cs="Arial"/>
                <w:sz w:val="20"/>
                <w:szCs w:val="20"/>
                <w:rPrChange w:id="1973" w:author="Gabriella Meltzer" w:date="2024-01-02T23:41:00Z">
                  <w:rPr>
                    <w:ins w:id="1974" w:author="Gabriella Meltzer" w:date="2024-01-02T23:40:00Z"/>
                    <w:sz w:val="22"/>
                    <w:szCs w:val="22"/>
                  </w:rPr>
                </w:rPrChange>
              </w:rPr>
            </w:pPr>
          </w:p>
        </w:tc>
        <w:tc>
          <w:tcPr>
            <w:tcW w:w="3778" w:type="dxa"/>
            <w:vMerge/>
            <w:tcBorders>
              <w:left w:val="single" w:sz="2" w:space="0" w:color="auto"/>
            </w:tcBorders>
            <w:tcPrChange w:id="1975" w:author="Gabriella Meltzer" w:date="2024-01-02T23:42:00Z">
              <w:tcPr>
                <w:tcW w:w="3420" w:type="dxa"/>
                <w:vMerge/>
                <w:tcBorders>
                  <w:left w:val="single" w:sz="2" w:space="0" w:color="auto"/>
                </w:tcBorders>
              </w:tcPr>
            </w:tcPrChange>
          </w:tcPr>
          <w:p w14:paraId="3ECEB467" w14:textId="77777777" w:rsidR="006A5067" w:rsidRPr="006A5067" w:rsidRDefault="006A5067" w:rsidP="00786FE5">
            <w:pPr>
              <w:rPr>
                <w:ins w:id="1976" w:author="Gabriella Meltzer" w:date="2024-01-02T23:40:00Z"/>
                <w:rFonts w:ascii="Arial" w:hAnsi="Arial" w:cs="Arial"/>
                <w:sz w:val="20"/>
                <w:szCs w:val="20"/>
                <w:rPrChange w:id="1977" w:author="Gabriella Meltzer" w:date="2024-01-02T23:41:00Z">
                  <w:rPr>
                    <w:ins w:id="1978" w:author="Gabriella Meltzer" w:date="2024-01-02T23:40:00Z"/>
                    <w:sz w:val="22"/>
                    <w:szCs w:val="22"/>
                  </w:rPr>
                </w:rPrChange>
              </w:rPr>
            </w:pPr>
          </w:p>
        </w:tc>
        <w:tc>
          <w:tcPr>
            <w:tcW w:w="810" w:type="dxa"/>
            <w:tcPrChange w:id="1979" w:author="Gabriella Meltzer" w:date="2024-01-02T23:42:00Z">
              <w:tcPr>
                <w:tcW w:w="810" w:type="dxa"/>
              </w:tcPr>
            </w:tcPrChange>
          </w:tcPr>
          <w:p w14:paraId="1AEBA5FE" w14:textId="77777777" w:rsidR="006A5067" w:rsidRPr="006A5067" w:rsidRDefault="006A5067" w:rsidP="00786FE5">
            <w:pPr>
              <w:rPr>
                <w:ins w:id="1980" w:author="Gabriella Meltzer" w:date="2024-01-02T23:40:00Z"/>
                <w:rFonts w:ascii="Arial" w:hAnsi="Arial" w:cs="Arial"/>
                <w:sz w:val="20"/>
                <w:szCs w:val="20"/>
                <w:rPrChange w:id="1981" w:author="Gabriella Meltzer" w:date="2024-01-02T23:41:00Z">
                  <w:rPr>
                    <w:ins w:id="1982" w:author="Gabriella Meltzer" w:date="2024-01-02T23:40:00Z"/>
                    <w:sz w:val="22"/>
                    <w:szCs w:val="22"/>
                  </w:rPr>
                </w:rPrChange>
              </w:rPr>
            </w:pPr>
            <w:ins w:id="1983" w:author="Gabriella Meltzer" w:date="2024-01-02T23:40:00Z">
              <w:r w:rsidRPr="006A5067">
                <w:rPr>
                  <w:rFonts w:ascii="Arial" w:hAnsi="Arial" w:cs="Arial"/>
                  <w:sz w:val="20"/>
                  <w:szCs w:val="20"/>
                  <w:rPrChange w:id="1984" w:author="Gabriella Meltzer" w:date="2024-01-02T23:41:00Z">
                    <w:rPr>
                      <w:sz w:val="22"/>
                      <w:szCs w:val="22"/>
                    </w:rPr>
                  </w:rPrChange>
                </w:rPr>
                <w:t>7</w:t>
              </w:r>
            </w:ins>
          </w:p>
        </w:tc>
        <w:tc>
          <w:tcPr>
            <w:tcW w:w="720" w:type="dxa"/>
            <w:tcPrChange w:id="1985" w:author="Gabriella Meltzer" w:date="2024-01-02T23:42:00Z">
              <w:tcPr>
                <w:tcW w:w="720" w:type="dxa"/>
              </w:tcPr>
            </w:tcPrChange>
          </w:tcPr>
          <w:p w14:paraId="5D4BC6A8" w14:textId="77777777" w:rsidR="006A5067" w:rsidRPr="006A5067" w:rsidRDefault="006A5067" w:rsidP="00786FE5">
            <w:pPr>
              <w:rPr>
                <w:ins w:id="1986" w:author="Gabriella Meltzer" w:date="2024-01-02T23:40:00Z"/>
                <w:rFonts w:ascii="Arial" w:hAnsi="Arial" w:cs="Arial"/>
                <w:sz w:val="20"/>
                <w:szCs w:val="20"/>
                <w:rPrChange w:id="1987" w:author="Gabriella Meltzer" w:date="2024-01-02T23:41:00Z">
                  <w:rPr>
                    <w:ins w:id="1988" w:author="Gabriella Meltzer" w:date="2024-01-02T23:40:00Z"/>
                    <w:sz w:val="22"/>
                    <w:szCs w:val="22"/>
                  </w:rPr>
                </w:rPrChange>
              </w:rPr>
            </w:pPr>
            <w:ins w:id="1989" w:author="Gabriella Meltzer" w:date="2024-01-02T23:40:00Z">
              <w:r w:rsidRPr="006A5067">
                <w:rPr>
                  <w:rFonts w:ascii="Arial" w:hAnsi="Arial" w:cs="Arial"/>
                  <w:sz w:val="20"/>
                  <w:szCs w:val="20"/>
                  <w:rPrChange w:id="1990" w:author="Gabriella Meltzer" w:date="2024-01-02T23:41:00Z">
                    <w:rPr>
                      <w:sz w:val="22"/>
                      <w:szCs w:val="22"/>
                    </w:rPr>
                  </w:rPrChange>
                </w:rPr>
                <w:t>5.08</w:t>
              </w:r>
            </w:ins>
          </w:p>
        </w:tc>
        <w:tc>
          <w:tcPr>
            <w:tcW w:w="720" w:type="dxa"/>
            <w:tcPrChange w:id="1991" w:author="Gabriella Meltzer" w:date="2024-01-02T23:42:00Z">
              <w:tcPr>
                <w:tcW w:w="720" w:type="dxa"/>
              </w:tcPr>
            </w:tcPrChange>
          </w:tcPr>
          <w:p w14:paraId="3F10FC83" w14:textId="77777777" w:rsidR="006A5067" w:rsidRPr="006A5067" w:rsidRDefault="006A5067" w:rsidP="00786FE5">
            <w:pPr>
              <w:rPr>
                <w:ins w:id="1992" w:author="Gabriella Meltzer" w:date="2024-01-02T23:40:00Z"/>
                <w:rFonts w:ascii="Arial" w:hAnsi="Arial" w:cs="Arial"/>
                <w:sz w:val="20"/>
                <w:szCs w:val="20"/>
                <w:rPrChange w:id="1993" w:author="Gabriella Meltzer" w:date="2024-01-02T23:41:00Z">
                  <w:rPr>
                    <w:ins w:id="1994" w:author="Gabriella Meltzer" w:date="2024-01-02T23:40:00Z"/>
                    <w:sz w:val="22"/>
                    <w:szCs w:val="22"/>
                  </w:rPr>
                </w:rPrChange>
              </w:rPr>
            </w:pPr>
            <w:ins w:id="1995" w:author="Gabriella Meltzer" w:date="2024-01-02T23:40:00Z">
              <w:r w:rsidRPr="006A5067">
                <w:rPr>
                  <w:rFonts w:ascii="Arial" w:hAnsi="Arial" w:cs="Arial"/>
                  <w:sz w:val="20"/>
                  <w:szCs w:val="20"/>
                  <w:rPrChange w:id="1996" w:author="Gabriella Meltzer" w:date="2024-01-02T23:41:00Z">
                    <w:rPr>
                      <w:sz w:val="22"/>
                      <w:szCs w:val="22"/>
                    </w:rPr>
                  </w:rPrChange>
                </w:rPr>
                <w:t>6.17</w:t>
              </w:r>
            </w:ins>
          </w:p>
        </w:tc>
        <w:tc>
          <w:tcPr>
            <w:tcW w:w="720" w:type="dxa"/>
            <w:tcPrChange w:id="1997" w:author="Gabriella Meltzer" w:date="2024-01-02T23:42:00Z">
              <w:tcPr>
                <w:tcW w:w="720" w:type="dxa"/>
              </w:tcPr>
            </w:tcPrChange>
          </w:tcPr>
          <w:p w14:paraId="09B4137F" w14:textId="77777777" w:rsidR="006A5067" w:rsidRPr="006A5067" w:rsidRDefault="006A5067" w:rsidP="00786FE5">
            <w:pPr>
              <w:rPr>
                <w:ins w:id="1998" w:author="Gabriella Meltzer" w:date="2024-01-02T23:40:00Z"/>
                <w:rFonts w:ascii="Arial" w:hAnsi="Arial" w:cs="Arial"/>
                <w:sz w:val="20"/>
                <w:szCs w:val="20"/>
                <w:rPrChange w:id="1999" w:author="Gabriella Meltzer" w:date="2024-01-02T23:41:00Z">
                  <w:rPr>
                    <w:ins w:id="2000" w:author="Gabriella Meltzer" w:date="2024-01-02T23:40:00Z"/>
                    <w:sz w:val="22"/>
                    <w:szCs w:val="22"/>
                  </w:rPr>
                </w:rPrChange>
              </w:rPr>
            </w:pPr>
            <w:ins w:id="2001" w:author="Gabriella Meltzer" w:date="2024-01-02T23:40:00Z">
              <w:r w:rsidRPr="006A5067">
                <w:rPr>
                  <w:rFonts w:ascii="Arial" w:hAnsi="Arial" w:cs="Arial"/>
                  <w:sz w:val="20"/>
                  <w:szCs w:val="20"/>
                  <w:rPrChange w:id="2002" w:author="Gabriella Meltzer" w:date="2024-01-02T23:41:00Z">
                    <w:rPr>
                      <w:sz w:val="22"/>
                      <w:szCs w:val="22"/>
                    </w:rPr>
                  </w:rPrChange>
                </w:rPr>
                <w:t>6.84</w:t>
              </w:r>
            </w:ins>
          </w:p>
        </w:tc>
        <w:tc>
          <w:tcPr>
            <w:tcW w:w="720" w:type="dxa"/>
            <w:tcPrChange w:id="2003" w:author="Gabriella Meltzer" w:date="2024-01-02T23:42:00Z">
              <w:tcPr>
                <w:tcW w:w="720" w:type="dxa"/>
              </w:tcPr>
            </w:tcPrChange>
          </w:tcPr>
          <w:p w14:paraId="5C5CA3CF" w14:textId="77777777" w:rsidR="006A5067" w:rsidRPr="006A5067" w:rsidRDefault="006A5067" w:rsidP="00786FE5">
            <w:pPr>
              <w:rPr>
                <w:ins w:id="2004" w:author="Gabriella Meltzer" w:date="2024-01-02T23:40:00Z"/>
                <w:rFonts w:ascii="Arial" w:hAnsi="Arial" w:cs="Arial"/>
                <w:sz w:val="20"/>
                <w:szCs w:val="20"/>
                <w:rPrChange w:id="2005" w:author="Gabriella Meltzer" w:date="2024-01-02T23:41:00Z">
                  <w:rPr>
                    <w:ins w:id="2006" w:author="Gabriella Meltzer" w:date="2024-01-02T23:40:00Z"/>
                    <w:sz w:val="22"/>
                    <w:szCs w:val="22"/>
                  </w:rPr>
                </w:rPrChange>
              </w:rPr>
            </w:pPr>
            <w:ins w:id="2007" w:author="Gabriella Meltzer" w:date="2024-01-02T23:40:00Z">
              <w:r w:rsidRPr="006A5067">
                <w:rPr>
                  <w:rFonts w:ascii="Arial" w:hAnsi="Arial" w:cs="Arial"/>
                  <w:sz w:val="20"/>
                  <w:szCs w:val="20"/>
                  <w:rPrChange w:id="2008" w:author="Gabriella Meltzer" w:date="2024-01-02T23:41:00Z">
                    <w:rPr>
                      <w:sz w:val="22"/>
                      <w:szCs w:val="22"/>
                    </w:rPr>
                  </w:rPrChange>
                </w:rPr>
                <w:t>7.33</w:t>
              </w:r>
            </w:ins>
          </w:p>
        </w:tc>
        <w:tc>
          <w:tcPr>
            <w:tcW w:w="720" w:type="dxa"/>
            <w:tcBorders>
              <w:right w:val="single" w:sz="2" w:space="0" w:color="auto"/>
            </w:tcBorders>
            <w:tcPrChange w:id="2009" w:author="Gabriella Meltzer" w:date="2024-01-02T23:42:00Z">
              <w:tcPr>
                <w:tcW w:w="720" w:type="dxa"/>
                <w:tcBorders>
                  <w:right w:val="single" w:sz="2" w:space="0" w:color="auto"/>
                </w:tcBorders>
              </w:tcPr>
            </w:tcPrChange>
          </w:tcPr>
          <w:p w14:paraId="690530A3" w14:textId="77777777" w:rsidR="006A5067" w:rsidRPr="006A5067" w:rsidRDefault="006A5067" w:rsidP="00786FE5">
            <w:pPr>
              <w:rPr>
                <w:ins w:id="2010" w:author="Gabriella Meltzer" w:date="2024-01-02T23:40:00Z"/>
                <w:rFonts w:ascii="Arial" w:hAnsi="Arial" w:cs="Arial"/>
                <w:sz w:val="20"/>
                <w:szCs w:val="20"/>
                <w:rPrChange w:id="2011" w:author="Gabriella Meltzer" w:date="2024-01-02T23:41:00Z">
                  <w:rPr>
                    <w:ins w:id="2012" w:author="Gabriella Meltzer" w:date="2024-01-02T23:40:00Z"/>
                    <w:sz w:val="22"/>
                    <w:szCs w:val="22"/>
                  </w:rPr>
                </w:rPrChange>
              </w:rPr>
            </w:pPr>
            <w:ins w:id="2013" w:author="Gabriella Meltzer" w:date="2024-01-02T23:40:00Z">
              <w:r w:rsidRPr="006A5067">
                <w:rPr>
                  <w:rFonts w:ascii="Arial" w:hAnsi="Arial" w:cs="Arial"/>
                  <w:sz w:val="20"/>
                  <w:szCs w:val="20"/>
                  <w:rPrChange w:id="2014" w:author="Gabriella Meltzer" w:date="2024-01-02T23:41:00Z">
                    <w:rPr>
                      <w:sz w:val="22"/>
                      <w:szCs w:val="22"/>
                    </w:rPr>
                  </w:rPrChange>
                </w:rPr>
                <w:t>8.22</w:t>
              </w:r>
            </w:ins>
          </w:p>
        </w:tc>
        <w:tc>
          <w:tcPr>
            <w:tcW w:w="720" w:type="dxa"/>
            <w:tcBorders>
              <w:left w:val="single" w:sz="2" w:space="0" w:color="auto"/>
            </w:tcBorders>
            <w:tcPrChange w:id="2015" w:author="Gabriella Meltzer" w:date="2024-01-02T23:42:00Z">
              <w:tcPr>
                <w:tcW w:w="720" w:type="dxa"/>
                <w:tcBorders>
                  <w:left w:val="single" w:sz="2" w:space="0" w:color="auto"/>
                </w:tcBorders>
              </w:tcPr>
            </w:tcPrChange>
          </w:tcPr>
          <w:p w14:paraId="0727C166" w14:textId="77777777" w:rsidR="006A5067" w:rsidRPr="006A5067" w:rsidRDefault="006A5067" w:rsidP="00786FE5">
            <w:pPr>
              <w:rPr>
                <w:ins w:id="2016" w:author="Gabriella Meltzer" w:date="2024-01-02T23:40:00Z"/>
                <w:rFonts w:ascii="Arial" w:hAnsi="Arial" w:cs="Arial"/>
                <w:sz w:val="20"/>
                <w:szCs w:val="20"/>
                <w:rPrChange w:id="2017" w:author="Gabriella Meltzer" w:date="2024-01-02T23:41:00Z">
                  <w:rPr>
                    <w:ins w:id="2018" w:author="Gabriella Meltzer" w:date="2024-01-02T23:40:00Z"/>
                    <w:sz w:val="22"/>
                    <w:szCs w:val="22"/>
                  </w:rPr>
                </w:rPrChange>
              </w:rPr>
            </w:pPr>
            <w:ins w:id="2019" w:author="Gabriella Meltzer" w:date="2024-01-02T23:40:00Z">
              <w:r w:rsidRPr="006A5067">
                <w:rPr>
                  <w:rFonts w:ascii="Arial" w:hAnsi="Arial" w:cs="Arial"/>
                  <w:sz w:val="20"/>
                  <w:szCs w:val="20"/>
                  <w:rPrChange w:id="2020" w:author="Gabriella Meltzer" w:date="2024-01-02T23:41:00Z">
                    <w:rPr>
                      <w:sz w:val="22"/>
                      <w:szCs w:val="22"/>
                    </w:rPr>
                  </w:rPrChange>
                </w:rPr>
                <w:t>4.47</w:t>
              </w:r>
            </w:ins>
          </w:p>
        </w:tc>
        <w:tc>
          <w:tcPr>
            <w:tcW w:w="720" w:type="dxa"/>
            <w:tcPrChange w:id="2021" w:author="Gabriella Meltzer" w:date="2024-01-02T23:42:00Z">
              <w:tcPr>
                <w:tcW w:w="720" w:type="dxa"/>
              </w:tcPr>
            </w:tcPrChange>
          </w:tcPr>
          <w:p w14:paraId="1B3313EA" w14:textId="77777777" w:rsidR="006A5067" w:rsidRPr="006A5067" w:rsidRDefault="006A5067" w:rsidP="00786FE5">
            <w:pPr>
              <w:rPr>
                <w:ins w:id="2022" w:author="Gabriella Meltzer" w:date="2024-01-02T23:40:00Z"/>
                <w:rFonts w:ascii="Arial" w:hAnsi="Arial" w:cs="Arial"/>
                <w:sz w:val="20"/>
                <w:szCs w:val="20"/>
                <w:rPrChange w:id="2023" w:author="Gabriella Meltzer" w:date="2024-01-02T23:41:00Z">
                  <w:rPr>
                    <w:ins w:id="2024" w:author="Gabriella Meltzer" w:date="2024-01-02T23:40:00Z"/>
                    <w:sz w:val="22"/>
                    <w:szCs w:val="22"/>
                  </w:rPr>
                </w:rPrChange>
              </w:rPr>
            </w:pPr>
            <w:ins w:id="2025" w:author="Gabriella Meltzer" w:date="2024-01-02T23:40:00Z">
              <w:r w:rsidRPr="006A5067">
                <w:rPr>
                  <w:rFonts w:ascii="Arial" w:hAnsi="Arial" w:cs="Arial"/>
                  <w:sz w:val="20"/>
                  <w:szCs w:val="20"/>
                  <w:rPrChange w:id="2026" w:author="Gabriella Meltzer" w:date="2024-01-02T23:41:00Z">
                    <w:rPr>
                      <w:sz w:val="22"/>
                      <w:szCs w:val="22"/>
                    </w:rPr>
                  </w:rPrChange>
                </w:rPr>
                <w:t>5.80</w:t>
              </w:r>
            </w:ins>
          </w:p>
        </w:tc>
        <w:tc>
          <w:tcPr>
            <w:tcW w:w="720" w:type="dxa"/>
            <w:tcPrChange w:id="2027" w:author="Gabriella Meltzer" w:date="2024-01-02T23:42:00Z">
              <w:tcPr>
                <w:tcW w:w="720" w:type="dxa"/>
              </w:tcPr>
            </w:tcPrChange>
          </w:tcPr>
          <w:p w14:paraId="118FB1C8" w14:textId="77777777" w:rsidR="006A5067" w:rsidRPr="006A5067" w:rsidRDefault="006A5067" w:rsidP="00786FE5">
            <w:pPr>
              <w:rPr>
                <w:ins w:id="2028" w:author="Gabriella Meltzer" w:date="2024-01-02T23:40:00Z"/>
                <w:rFonts w:ascii="Arial" w:hAnsi="Arial" w:cs="Arial"/>
                <w:sz w:val="20"/>
                <w:szCs w:val="20"/>
                <w:rPrChange w:id="2029" w:author="Gabriella Meltzer" w:date="2024-01-02T23:41:00Z">
                  <w:rPr>
                    <w:ins w:id="2030" w:author="Gabriella Meltzer" w:date="2024-01-02T23:40:00Z"/>
                    <w:sz w:val="22"/>
                    <w:szCs w:val="22"/>
                  </w:rPr>
                </w:rPrChange>
              </w:rPr>
            </w:pPr>
            <w:ins w:id="2031" w:author="Gabriella Meltzer" w:date="2024-01-02T23:40:00Z">
              <w:r w:rsidRPr="006A5067">
                <w:rPr>
                  <w:rFonts w:ascii="Arial" w:hAnsi="Arial" w:cs="Arial"/>
                  <w:sz w:val="20"/>
                  <w:szCs w:val="20"/>
                  <w:rPrChange w:id="2032" w:author="Gabriella Meltzer" w:date="2024-01-02T23:41:00Z">
                    <w:rPr>
                      <w:sz w:val="22"/>
                      <w:szCs w:val="22"/>
                    </w:rPr>
                  </w:rPrChange>
                </w:rPr>
                <w:t>6.49</w:t>
              </w:r>
            </w:ins>
          </w:p>
        </w:tc>
        <w:tc>
          <w:tcPr>
            <w:tcW w:w="720" w:type="dxa"/>
            <w:tcPrChange w:id="2033" w:author="Gabriella Meltzer" w:date="2024-01-02T23:42:00Z">
              <w:tcPr>
                <w:tcW w:w="720" w:type="dxa"/>
              </w:tcPr>
            </w:tcPrChange>
          </w:tcPr>
          <w:p w14:paraId="50A3FADB" w14:textId="77777777" w:rsidR="006A5067" w:rsidRPr="006A5067" w:rsidRDefault="006A5067" w:rsidP="00786FE5">
            <w:pPr>
              <w:rPr>
                <w:ins w:id="2034" w:author="Gabriella Meltzer" w:date="2024-01-02T23:40:00Z"/>
                <w:rFonts w:ascii="Arial" w:hAnsi="Arial" w:cs="Arial"/>
                <w:sz w:val="20"/>
                <w:szCs w:val="20"/>
                <w:rPrChange w:id="2035" w:author="Gabriella Meltzer" w:date="2024-01-02T23:41:00Z">
                  <w:rPr>
                    <w:ins w:id="2036" w:author="Gabriella Meltzer" w:date="2024-01-02T23:40:00Z"/>
                    <w:sz w:val="22"/>
                    <w:szCs w:val="22"/>
                  </w:rPr>
                </w:rPrChange>
              </w:rPr>
            </w:pPr>
            <w:ins w:id="2037" w:author="Gabriella Meltzer" w:date="2024-01-02T23:40:00Z">
              <w:r w:rsidRPr="006A5067">
                <w:rPr>
                  <w:rFonts w:ascii="Arial" w:hAnsi="Arial" w:cs="Arial"/>
                  <w:sz w:val="20"/>
                  <w:szCs w:val="20"/>
                  <w:rPrChange w:id="2038" w:author="Gabriella Meltzer" w:date="2024-01-02T23:41:00Z">
                    <w:rPr>
                      <w:sz w:val="22"/>
                      <w:szCs w:val="22"/>
                    </w:rPr>
                  </w:rPrChange>
                </w:rPr>
                <w:t>7.20</w:t>
              </w:r>
            </w:ins>
          </w:p>
        </w:tc>
        <w:tc>
          <w:tcPr>
            <w:tcW w:w="720" w:type="dxa"/>
            <w:tcBorders>
              <w:right w:val="single" w:sz="2" w:space="0" w:color="auto"/>
            </w:tcBorders>
            <w:tcPrChange w:id="2039" w:author="Gabriella Meltzer" w:date="2024-01-02T23:42:00Z">
              <w:tcPr>
                <w:tcW w:w="720" w:type="dxa"/>
                <w:tcBorders>
                  <w:right w:val="single" w:sz="2" w:space="0" w:color="auto"/>
                </w:tcBorders>
              </w:tcPr>
            </w:tcPrChange>
          </w:tcPr>
          <w:p w14:paraId="3DDB7C0D" w14:textId="77777777" w:rsidR="006A5067" w:rsidRPr="006A5067" w:rsidRDefault="006A5067" w:rsidP="00786FE5">
            <w:pPr>
              <w:rPr>
                <w:ins w:id="2040" w:author="Gabriella Meltzer" w:date="2024-01-02T23:40:00Z"/>
                <w:rFonts w:ascii="Arial" w:hAnsi="Arial" w:cs="Arial"/>
                <w:sz w:val="20"/>
                <w:szCs w:val="20"/>
                <w:rPrChange w:id="2041" w:author="Gabriella Meltzer" w:date="2024-01-02T23:41:00Z">
                  <w:rPr>
                    <w:ins w:id="2042" w:author="Gabriella Meltzer" w:date="2024-01-02T23:40:00Z"/>
                    <w:sz w:val="22"/>
                    <w:szCs w:val="22"/>
                  </w:rPr>
                </w:rPrChange>
              </w:rPr>
            </w:pPr>
            <w:ins w:id="2043" w:author="Gabriella Meltzer" w:date="2024-01-02T23:40:00Z">
              <w:r w:rsidRPr="006A5067">
                <w:rPr>
                  <w:rFonts w:ascii="Arial" w:hAnsi="Arial" w:cs="Arial"/>
                  <w:sz w:val="20"/>
                  <w:szCs w:val="20"/>
                  <w:rPrChange w:id="2044" w:author="Gabriella Meltzer" w:date="2024-01-02T23:41:00Z">
                    <w:rPr>
                      <w:sz w:val="22"/>
                      <w:szCs w:val="22"/>
                    </w:rPr>
                  </w:rPrChange>
                </w:rPr>
                <w:t>8.25</w:t>
              </w:r>
            </w:ins>
          </w:p>
        </w:tc>
      </w:tr>
      <w:tr w:rsidR="006A5067" w:rsidRPr="006A5067" w14:paraId="56E16455" w14:textId="77777777" w:rsidTr="007F7277">
        <w:trPr>
          <w:ins w:id="2045" w:author="Gabriella Meltzer" w:date="2024-01-02T23:40:00Z"/>
        </w:trPr>
        <w:tc>
          <w:tcPr>
            <w:tcW w:w="3062" w:type="dxa"/>
            <w:vMerge/>
            <w:tcBorders>
              <w:left w:val="single" w:sz="2" w:space="0" w:color="auto"/>
            </w:tcBorders>
            <w:tcPrChange w:id="2046" w:author="Gabriella Meltzer" w:date="2024-01-02T23:42:00Z">
              <w:tcPr>
                <w:tcW w:w="3420" w:type="dxa"/>
                <w:vMerge/>
                <w:tcBorders>
                  <w:left w:val="single" w:sz="2" w:space="0" w:color="auto"/>
                </w:tcBorders>
              </w:tcPr>
            </w:tcPrChange>
          </w:tcPr>
          <w:p w14:paraId="3EE4DDEE" w14:textId="77777777" w:rsidR="006A5067" w:rsidRPr="006A5067" w:rsidRDefault="006A5067" w:rsidP="00786FE5">
            <w:pPr>
              <w:rPr>
                <w:ins w:id="2047" w:author="Gabriella Meltzer" w:date="2024-01-02T23:40:00Z"/>
                <w:rFonts w:ascii="Arial" w:hAnsi="Arial" w:cs="Arial"/>
                <w:sz w:val="20"/>
                <w:szCs w:val="20"/>
                <w:rPrChange w:id="2048" w:author="Gabriella Meltzer" w:date="2024-01-02T23:41:00Z">
                  <w:rPr>
                    <w:ins w:id="2049" w:author="Gabriella Meltzer" w:date="2024-01-02T23:40:00Z"/>
                    <w:sz w:val="22"/>
                    <w:szCs w:val="22"/>
                  </w:rPr>
                </w:rPrChange>
              </w:rPr>
            </w:pPr>
          </w:p>
        </w:tc>
        <w:tc>
          <w:tcPr>
            <w:tcW w:w="3778" w:type="dxa"/>
            <w:vMerge/>
            <w:tcBorders>
              <w:left w:val="single" w:sz="2" w:space="0" w:color="auto"/>
            </w:tcBorders>
            <w:tcPrChange w:id="2050" w:author="Gabriella Meltzer" w:date="2024-01-02T23:42:00Z">
              <w:tcPr>
                <w:tcW w:w="3420" w:type="dxa"/>
                <w:vMerge/>
                <w:tcBorders>
                  <w:left w:val="single" w:sz="2" w:space="0" w:color="auto"/>
                </w:tcBorders>
              </w:tcPr>
            </w:tcPrChange>
          </w:tcPr>
          <w:p w14:paraId="6D22BAF1" w14:textId="77777777" w:rsidR="006A5067" w:rsidRPr="006A5067" w:rsidRDefault="006A5067" w:rsidP="00786FE5">
            <w:pPr>
              <w:rPr>
                <w:ins w:id="2051" w:author="Gabriella Meltzer" w:date="2024-01-02T23:40:00Z"/>
                <w:rFonts w:ascii="Arial" w:hAnsi="Arial" w:cs="Arial"/>
                <w:sz w:val="20"/>
                <w:szCs w:val="20"/>
                <w:rPrChange w:id="2052" w:author="Gabriella Meltzer" w:date="2024-01-02T23:41:00Z">
                  <w:rPr>
                    <w:ins w:id="2053" w:author="Gabriella Meltzer" w:date="2024-01-02T23:40:00Z"/>
                    <w:sz w:val="22"/>
                    <w:szCs w:val="22"/>
                  </w:rPr>
                </w:rPrChange>
              </w:rPr>
            </w:pPr>
          </w:p>
        </w:tc>
        <w:tc>
          <w:tcPr>
            <w:tcW w:w="810" w:type="dxa"/>
            <w:tcPrChange w:id="2054" w:author="Gabriella Meltzer" w:date="2024-01-02T23:42:00Z">
              <w:tcPr>
                <w:tcW w:w="810" w:type="dxa"/>
              </w:tcPr>
            </w:tcPrChange>
          </w:tcPr>
          <w:p w14:paraId="686A9454" w14:textId="77777777" w:rsidR="006A5067" w:rsidRPr="006A5067" w:rsidRDefault="006A5067" w:rsidP="00786FE5">
            <w:pPr>
              <w:rPr>
                <w:ins w:id="2055" w:author="Gabriella Meltzer" w:date="2024-01-02T23:40:00Z"/>
                <w:rFonts w:ascii="Arial" w:hAnsi="Arial" w:cs="Arial"/>
                <w:sz w:val="20"/>
                <w:szCs w:val="20"/>
                <w:rPrChange w:id="2056" w:author="Gabriella Meltzer" w:date="2024-01-02T23:41:00Z">
                  <w:rPr>
                    <w:ins w:id="2057" w:author="Gabriella Meltzer" w:date="2024-01-02T23:40:00Z"/>
                    <w:sz w:val="22"/>
                    <w:szCs w:val="22"/>
                  </w:rPr>
                </w:rPrChange>
              </w:rPr>
            </w:pPr>
            <w:ins w:id="2058" w:author="Gabriella Meltzer" w:date="2024-01-02T23:40:00Z">
              <w:r w:rsidRPr="006A5067">
                <w:rPr>
                  <w:rFonts w:ascii="Arial" w:hAnsi="Arial" w:cs="Arial"/>
                  <w:sz w:val="20"/>
                  <w:szCs w:val="20"/>
                  <w:rPrChange w:id="2059" w:author="Gabriella Meltzer" w:date="2024-01-02T23:41:00Z">
                    <w:rPr>
                      <w:sz w:val="22"/>
                      <w:szCs w:val="22"/>
                    </w:rPr>
                  </w:rPrChange>
                </w:rPr>
                <w:t>8</w:t>
              </w:r>
            </w:ins>
          </w:p>
        </w:tc>
        <w:tc>
          <w:tcPr>
            <w:tcW w:w="720" w:type="dxa"/>
            <w:tcPrChange w:id="2060" w:author="Gabriella Meltzer" w:date="2024-01-02T23:42:00Z">
              <w:tcPr>
                <w:tcW w:w="720" w:type="dxa"/>
              </w:tcPr>
            </w:tcPrChange>
          </w:tcPr>
          <w:p w14:paraId="5BC94031" w14:textId="77777777" w:rsidR="006A5067" w:rsidRPr="006A5067" w:rsidRDefault="006A5067" w:rsidP="00786FE5">
            <w:pPr>
              <w:rPr>
                <w:ins w:id="2061" w:author="Gabriella Meltzer" w:date="2024-01-02T23:40:00Z"/>
                <w:rFonts w:ascii="Arial" w:hAnsi="Arial" w:cs="Arial"/>
                <w:sz w:val="20"/>
                <w:szCs w:val="20"/>
                <w:rPrChange w:id="2062" w:author="Gabriella Meltzer" w:date="2024-01-02T23:41:00Z">
                  <w:rPr>
                    <w:ins w:id="2063" w:author="Gabriella Meltzer" w:date="2024-01-02T23:40:00Z"/>
                    <w:sz w:val="22"/>
                    <w:szCs w:val="22"/>
                  </w:rPr>
                </w:rPrChange>
              </w:rPr>
            </w:pPr>
            <w:ins w:id="2064" w:author="Gabriella Meltzer" w:date="2024-01-02T23:40:00Z">
              <w:r w:rsidRPr="006A5067">
                <w:rPr>
                  <w:rFonts w:ascii="Arial" w:hAnsi="Arial" w:cs="Arial"/>
                  <w:sz w:val="20"/>
                  <w:szCs w:val="20"/>
                  <w:rPrChange w:id="2065" w:author="Gabriella Meltzer" w:date="2024-01-02T23:41:00Z">
                    <w:rPr>
                      <w:sz w:val="22"/>
                      <w:szCs w:val="22"/>
                    </w:rPr>
                  </w:rPrChange>
                </w:rPr>
                <w:t>6.15</w:t>
              </w:r>
            </w:ins>
          </w:p>
        </w:tc>
        <w:tc>
          <w:tcPr>
            <w:tcW w:w="720" w:type="dxa"/>
            <w:tcPrChange w:id="2066" w:author="Gabriella Meltzer" w:date="2024-01-02T23:42:00Z">
              <w:tcPr>
                <w:tcW w:w="720" w:type="dxa"/>
              </w:tcPr>
            </w:tcPrChange>
          </w:tcPr>
          <w:p w14:paraId="52B0844C" w14:textId="77777777" w:rsidR="006A5067" w:rsidRPr="006A5067" w:rsidRDefault="006A5067" w:rsidP="00786FE5">
            <w:pPr>
              <w:rPr>
                <w:ins w:id="2067" w:author="Gabriella Meltzer" w:date="2024-01-02T23:40:00Z"/>
                <w:rFonts w:ascii="Arial" w:hAnsi="Arial" w:cs="Arial"/>
                <w:sz w:val="20"/>
                <w:szCs w:val="20"/>
                <w:rPrChange w:id="2068" w:author="Gabriella Meltzer" w:date="2024-01-02T23:41:00Z">
                  <w:rPr>
                    <w:ins w:id="2069" w:author="Gabriella Meltzer" w:date="2024-01-02T23:40:00Z"/>
                    <w:sz w:val="22"/>
                    <w:szCs w:val="22"/>
                  </w:rPr>
                </w:rPrChange>
              </w:rPr>
            </w:pPr>
            <w:ins w:id="2070" w:author="Gabriella Meltzer" w:date="2024-01-02T23:40:00Z">
              <w:r w:rsidRPr="006A5067">
                <w:rPr>
                  <w:rFonts w:ascii="Arial" w:hAnsi="Arial" w:cs="Arial"/>
                  <w:sz w:val="20"/>
                  <w:szCs w:val="20"/>
                  <w:rPrChange w:id="2071" w:author="Gabriella Meltzer" w:date="2024-01-02T23:41:00Z">
                    <w:rPr>
                      <w:sz w:val="22"/>
                      <w:szCs w:val="22"/>
                    </w:rPr>
                  </w:rPrChange>
                </w:rPr>
                <w:t>7.28</w:t>
              </w:r>
            </w:ins>
          </w:p>
        </w:tc>
        <w:tc>
          <w:tcPr>
            <w:tcW w:w="720" w:type="dxa"/>
            <w:tcPrChange w:id="2072" w:author="Gabriella Meltzer" w:date="2024-01-02T23:42:00Z">
              <w:tcPr>
                <w:tcW w:w="720" w:type="dxa"/>
              </w:tcPr>
            </w:tcPrChange>
          </w:tcPr>
          <w:p w14:paraId="58D0320C" w14:textId="77777777" w:rsidR="006A5067" w:rsidRPr="006A5067" w:rsidRDefault="006A5067" w:rsidP="00786FE5">
            <w:pPr>
              <w:rPr>
                <w:ins w:id="2073" w:author="Gabriella Meltzer" w:date="2024-01-02T23:40:00Z"/>
                <w:rFonts w:ascii="Arial" w:hAnsi="Arial" w:cs="Arial"/>
                <w:sz w:val="20"/>
                <w:szCs w:val="20"/>
                <w:rPrChange w:id="2074" w:author="Gabriella Meltzer" w:date="2024-01-02T23:41:00Z">
                  <w:rPr>
                    <w:ins w:id="2075" w:author="Gabriella Meltzer" w:date="2024-01-02T23:40:00Z"/>
                    <w:sz w:val="22"/>
                    <w:szCs w:val="22"/>
                  </w:rPr>
                </w:rPrChange>
              </w:rPr>
            </w:pPr>
            <w:ins w:id="2076" w:author="Gabriella Meltzer" w:date="2024-01-02T23:40:00Z">
              <w:r w:rsidRPr="006A5067">
                <w:rPr>
                  <w:rFonts w:ascii="Arial" w:hAnsi="Arial" w:cs="Arial"/>
                  <w:sz w:val="20"/>
                  <w:szCs w:val="20"/>
                  <w:rPrChange w:id="2077" w:author="Gabriella Meltzer" w:date="2024-01-02T23:41:00Z">
                    <w:rPr>
                      <w:sz w:val="22"/>
                      <w:szCs w:val="22"/>
                    </w:rPr>
                  </w:rPrChange>
                </w:rPr>
                <w:t>7.88</w:t>
              </w:r>
            </w:ins>
          </w:p>
        </w:tc>
        <w:tc>
          <w:tcPr>
            <w:tcW w:w="720" w:type="dxa"/>
            <w:tcPrChange w:id="2078" w:author="Gabriella Meltzer" w:date="2024-01-02T23:42:00Z">
              <w:tcPr>
                <w:tcW w:w="720" w:type="dxa"/>
              </w:tcPr>
            </w:tcPrChange>
          </w:tcPr>
          <w:p w14:paraId="461CD96A" w14:textId="77777777" w:rsidR="006A5067" w:rsidRPr="006A5067" w:rsidRDefault="006A5067" w:rsidP="00786FE5">
            <w:pPr>
              <w:rPr>
                <w:ins w:id="2079" w:author="Gabriella Meltzer" w:date="2024-01-02T23:40:00Z"/>
                <w:rFonts w:ascii="Arial" w:hAnsi="Arial" w:cs="Arial"/>
                <w:sz w:val="20"/>
                <w:szCs w:val="20"/>
                <w:rPrChange w:id="2080" w:author="Gabriella Meltzer" w:date="2024-01-02T23:41:00Z">
                  <w:rPr>
                    <w:ins w:id="2081" w:author="Gabriella Meltzer" w:date="2024-01-02T23:40:00Z"/>
                    <w:sz w:val="22"/>
                    <w:szCs w:val="22"/>
                  </w:rPr>
                </w:rPrChange>
              </w:rPr>
            </w:pPr>
            <w:ins w:id="2082" w:author="Gabriella Meltzer" w:date="2024-01-02T23:40:00Z">
              <w:r w:rsidRPr="006A5067">
                <w:rPr>
                  <w:rFonts w:ascii="Arial" w:hAnsi="Arial" w:cs="Arial"/>
                  <w:sz w:val="20"/>
                  <w:szCs w:val="20"/>
                  <w:rPrChange w:id="2083" w:author="Gabriella Meltzer" w:date="2024-01-02T23:41:00Z">
                    <w:rPr>
                      <w:sz w:val="22"/>
                      <w:szCs w:val="22"/>
                    </w:rPr>
                  </w:rPrChange>
                </w:rPr>
                <w:t>8.45</w:t>
              </w:r>
            </w:ins>
          </w:p>
        </w:tc>
        <w:tc>
          <w:tcPr>
            <w:tcW w:w="720" w:type="dxa"/>
            <w:tcBorders>
              <w:right w:val="single" w:sz="2" w:space="0" w:color="auto"/>
            </w:tcBorders>
            <w:tcPrChange w:id="2084" w:author="Gabriella Meltzer" w:date="2024-01-02T23:42:00Z">
              <w:tcPr>
                <w:tcW w:w="720" w:type="dxa"/>
                <w:tcBorders>
                  <w:right w:val="single" w:sz="2" w:space="0" w:color="auto"/>
                </w:tcBorders>
              </w:tcPr>
            </w:tcPrChange>
          </w:tcPr>
          <w:p w14:paraId="5BCD964A" w14:textId="77777777" w:rsidR="006A5067" w:rsidRPr="006A5067" w:rsidRDefault="006A5067" w:rsidP="00786FE5">
            <w:pPr>
              <w:rPr>
                <w:ins w:id="2085" w:author="Gabriella Meltzer" w:date="2024-01-02T23:40:00Z"/>
                <w:rFonts w:ascii="Arial" w:hAnsi="Arial" w:cs="Arial"/>
                <w:sz w:val="20"/>
                <w:szCs w:val="20"/>
                <w:rPrChange w:id="2086" w:author="Gabriella Meltzer" w:date="2024-01-02T23:41:00Z">
                  <w:rPr>
                    <w:ins w:id="2087" w:author="Gabriella Meltzer" w:date="2024-01-02T23:40:00Z"/>
                    <w:sz w:val="22"/>
                    <w:szCs w:val="22"/>
                  </w:rPr>
                </w:rPrChange>
              </w:rPr>
            </w:pPr>
            <w:ins w:id="2088" w:author="Gabriella Meltzer" w:date="2024-01-02T23:40:00Z">
              <w:r w:rsidRPr="006A5067">
                <w:rPr>
                  <w:rFonts w:ascii="Arial" w:hAnsi="Arial" w:cs="Arial"/>
                  <w:sz w:val="20"/>
                  <w:szCs w:val="20"/>
                  <w:rPrChange w:id="2089" w:author="Gabriella Meltzer" w:date="2024-01-02T23:41:00Z">
                    <w:rPr>
                      <w:sz w:val="22"/>
                      <w:szCs w:val="22"/>
                    </w:rPr>
                  </w:rPrChange>
                </w:rPr>
                <w:t>9.48</w:t>
              </w:r>
            </w:ins>
          </w:p>
        </w:tc>
        <w:tc>
          <w:tcPr>
            <w:tcW w:w="720" w:type="dxa"/>
            <w:tcBorders>
              <w:left w:val="single" w:sz="2" w:space="0" w:color="auto"/>
            </w:tcBorders>
            <w:tcPrChange w:id="2090" w:author="Gabriella Meltzer" w:date="2024-01-02T23:42:00Z">
              <w:tcPr>
                <w:tcW w:w="720" w:type="dxa"/>
                <w:tcBorders>
                  <w:left w:val="single" w:sz="2" w:space="0" w:color="auto"/>
                </w:tcBorders>
              </w:tcPr>
            </w:tcPrChange>
          </w:tcPr>
          <w:p w14:paraId="790B8C77" w14:textId="77777777" w:rsidR="006A5067" w:rsidRPr="006A5067" w:rsidRDefault="006A5067" w:rsidP="00786FE5">
            <w:pPr>
              <w:rPr>
                <w:ins w:id="2091" w:author="Gabriella Meltzer" w:date="2024-01-02T23:40:00Z"/>
                <w:rFonts w:ascii="Arial" w:hAnsi="Arial" w:cs="Arial"/>
                <w:sz w:val="20"/>
                <w:szCs w:val="20"/>
                <w:rPrChange w:id="2092" w:author="Gabriella Meltzer" w:date="2024-01-02T23:41:00Z">
                  <w:rPr>
                    <w:ins w:id="2093" w:author="Gabriella Meltzer" w:date="2024-01-02T23:40:00Z"/>
                    <w:sz w:val="22"/>
                    <w:szCs w:val="22"/>
                  </w:rPr>
                </w:rPrChange>
              </w:rPr>
            </w:pPr>
            <w:ins w:id="2094" w:author="Gabriella Meltzer" w:date="2024-01-02T23:40:00Z">
              <w:r w:rsidRPr="006A5067">
                <w:rPr>
                  <w:rFonts w:ascii="Arial" w:hAnsi="Arial" w:cs="Arial"/>
                  <w:sz w:val="20"/>
                  <w:szCs w:val="20"/>
                  <w:rPrChange w:id="2095" w:author="Gabriella Meltzer" w:date="2024-01-02T23:41:00Z">
                    <w:rPr>
                      <w:sz w:val="22"/>
                      <w:szCs w:val="22"/>
                    </w:rPr>
                  </w:rPrChange>
                </w:rPr>
                <w:t>5.30</w:t>
              </w:r>
            </w:ins>
          </w:p>
        </w:tc>
        <w:tc>
          <w:tcPr>
            <w:tcW w:w="720" w:type="dxa"/>
            <w:tcPrChange w:id="2096" w:author="Gabriella Meltzer" w:date="2024-01-02T23:42:00Z">
              <w:tcPr>
                <w:tcW w:w="720" w:type="dxa"/>
              </w:tcPr>
            </w:tcPrChange>
          </w:tcPr>
          <w:p w14:paraId="4B18AD89" w14:textId="77777777" w:rsidR="006A5067" w:rsidRPr="006A5067" w:rsidRDefault="006A5067" w:rsidP="00786FE5">
            <w:pPr>
              <w:rPr>
                <w:ins w:id="2097" w:author="Gabriella Meltzer" w:date="2024-01-02T23:40:00Z"/>
                <w:rFonts w:ascii="Arial" w:hAnsi="Arial" w:cs="Arial"/>
                <w:sz w:val="20"/>
                <w:szCs w:val="20"/>
                <w:rPrChange w:id="2098" w:author="Gabriella Meltzer" w:date="2024-01-02T23:41:00Z">
                  <w:rPr>
                    <w:ins w:id="2099" w:author="Gabriella Meltzer" w:date="2024-01-02T23:40:00Z"/>
                    <w:sz w:val="22"/>
                    <w:szCs w:val="22"/>
                  </w:rPr>
                </w:rPrChange>
              </w:rPr>
            </w:pPr>
            <w:ins w:id="2100" w:author="Gabriella Meltzer" w:date="2024-01-02T23:40:00Z">
              <w:r w:rsidRPr="006A5067">
                <w:rPr>
                  <w:rFonts w:ascii="Arial" w:hAnsi="Arial" w:cs="Arial"/>
                  <w:sz w:val="20"/>
                  <w:szCs w:val="20"/>
                  <w:rPrChange w:id="2101" w:author="Gabriella Meltzer" w:date="2024-01-02T23:41:00Z">
                    <w:rPr>
                      <w:sz w:val="22"/>
                      <w:szCs w:val="22"/>
                    </w:rPr>
                  </w:rPrChange>
                </w:rPr>
                <w:t>6.61</w:t>
              </w:r>
            </w:ins>
          </w:p>
        </w:tc>
        <w:tc>
          <w:tcPr>
            <w:tcW w:w="720" w:type="dxa"/>
            <w:tcPrChange w:id="2102" w:author="Gabriella Meltzer" w:date="2024-01-02T23:42:00Z">
              <w:tcPr>
                <w:tcW w:w="720" w:type="dxa"/>
              </w:tcPr>
            </w:tcPrChange>
          </w:tcPr>
          <w:p w14:paraId="0CC647CD" w14:textId="77777777" w:rsidR="006A5067" w:rsidRPr="006A5067" w:rsidRDefault="006A5067" w:rsidP="00786FE5">
            <w:pPr>
              <w:rPr>
                <w:ins w:id="2103" w:author="Gabriella Meltzer" w:date="2024-01-02T23:40:00Z"/>
                <w:rFonts w:ascii="Arial" w:hAnsi="Arial" w:cs="Arial"/>
                <w:sz w:val="20"/>
                <w:szCs w:val="20"/>
                <w:rPrChange w:id="2104" w:author="Gabriella Meltzer" w:date="2024-01-02T23:41:00Z">
                  <w:rPr>
                    <w:ins w:id="2105" w:author="Gabriella Meltzer" w:date="2024-01-02T23:40:00Z"/>
                    <w:sz w:val="22"/>
                    <w:szCs w:val="22"/>
                  </w:rPr>
                </w:rPrChange>
              </w:rPr>
            </w:pPr>
            <w:ins w:id="2106" w:author="Gabriella Meltzer" w:date="2024-01-02T23:40:00Z">
              <w:r w:rsidRPr="006A5067">
                <w:rPr>
                  <w:rFonts w:ascii="Arial" w:hAnsi="Arial" w:cs="Arial"/>
                  <w:sz w:val="20"/>
                  <w:szCs w:val="20"/>
                  <w:rPrChange w:id="2107" w:author="Gabriella Meltzer" w:date="2024-01-02T23:41:00Z">
                    <w:rPr>
                      <w:sz w:val="22"/>
                      <w:szCs w:val="22"/>
                    </w:rPr>
                  </w:rPrChange>
                </w:rPr>
                <w:t>7.39</w:t>
              </w:r>
            </w:ins>
          </w:p>
        </w:tc>
        <w:tc>
          <w:tcPr>
            <w:tcW w:w="720" w:type="dxa"/>
            <w:tcPrChange w:id="2108" w:author="Gabriella Meltzer" w:date="2024-01-02T23:42:00Z">
              <w:tcPr>
                <w:tcW w:w="720" w:type="dxa"/>
              </w:tcPr>
            </w:tcPrChange>
          </w:tcPr>
          <w:p w14:paraId="2DBD2D95" w14:textId="77777777" w:rsidR="006A5067" w:rsidRPr="006A5067" w:rsidRDefault="006A5067" w:rsidP="00786FE5">
            <w:pPr>
              <w:rPr>
                <w:ins w:id="2109" w:author="Gabriella Meltzer" w:date="2024-01-02T23:40:00Z"/>
                <w:rFonts w:ascii="Arial" w:hAnsi="Arial" w:cs="Arial"/>
                <w:sz w:val="20"/>
                <w:szCs w:val="20"/>
                <w:rPrChange w:id="2110" w:author="Gabriella Meltzer" w:date="2024-01-02T23:41:00Z">
                  <w:rPr>
                    <w:ins w:id="2111" w:author="Gabriella Meltzer" w:date="2024-01-02T23:40:00Z"/>
                    <w:sz w:val="22"/>
                    <w:szCs w:val="22"/>
                  </w:rPr>
                </w:rPrChange>
              </w:rPr>
            </w:pPr>
            <w:ins w:id="2112" w:author="Gabriella Meltzer" w:date="2024-01-02T23:40:00Z">
              <w:r w:rsidRPr="006A5067">
                <w:rPr>
                  <w:rFonts w:ascii="Arial" w:hAnsi="Arial" w:cs="Arial"/>
                  <w:sz w:val="20"/>
                  <w:szCs w:val="20"/>
                  <w:rPrChange w:id="2113" w:author="Gabriella Meltzer" w:date="2024-01-02T23:41:00Z">
                    <w:rPr>
                      <w:sz w:val="22"/>
                      <w:szCs w:val="22"/>
                    </w:rPr>
                  </w:rPrChange>
                </w:rPr>
                <w:t>8.20</w:t>
              </w:r>
            </w:ins>
          </w:p>
        </w:tc>
        <w:tc>
          <w:tcPr>
            <w:tcW w:w="720" w:type="dxa"/>
            <w:tcBorders>
              <w:right w:val="single" w:sz="2" w:space="0" w:color="auto"/>
            </w:tcBorders>
            <w:tcPrChange w:id="2114" w:author="Gabriella Meltzer" w:date="2024-01-02T23:42:00Z">
              <w:tcPr>
                <w:tcW w:w="720" w:type="dxa"/>
                <w:tcBorders>
                  <w:right w:val="single" w:sz="2" w:space="0" w:color="auto"/>
                </w:tcBorders>
              </w:tcPr>
            </w:tcPrChange>
          </w:tcPr>
          <w:p w14:paraId="4D8A8A1D" w14:textId="77777777" w:rsidR="006A5067" w:rsidRPr="006A5067" w:rsidRDefault="006A5067" w:rsidP="00786FE5">
            <w:pPr>
              <w:rPr>
                <w:ins w:id="2115" w:author="Gabriella Meltzer" w:date="2024-01-02T23:40:00Z"/>
                <w:rFonts w:ascii="Arial" w:hAnsi="Arial" w:cs="Arial"/>
                <w:sz w:val="20"/>
                <w:szCs w:val="20"/>
                <w:rPrChange w:id="2116" w:author="Gabriella Meltzer" w:date="2024-01-02T23:41:00Z">
                  <w:rPr>
                    <w:ins w:id="2117" w:author="Gabriella Meltzer" w:date="2024-01-02T23:40:00Z"/>
                    <w:sz w:val="22"/>
                    <w:szCs w:val="22"/>
                  </w:rPr>
                </w:rPrChange>
              </w:rPr>
            </w:pPr>
            <w:ins w:id="2118" w:author="Gabriella Meltzer" w:date="2024-01-02T23:40:00Z">
              <w:r w:rsidRPr="006A5067">
                <w:rPr>
                  <w:rFonts w:ascii="Arial" w:hAnsi="Arial" w:cs="Arial"/>
                  <w:sz w:val="20"/>
                  <w:szCs w:val="20"/>
                  <w:rPrChange w:id="2119" w:author="Gabriella Meltzer" w:date="2024-01-02T23:41:00Z">
                    <w:rPr>
                      <w:sz w:val="22"/>
                      <w:szCs w:val="22"/>
                    </w:rPr>
                  </w:rPrChange>
                </w:rPr>
                <w:t>9.30</w:t>
              </w:r>
            </w:ins>
          </w:p>
        </w:tc>
      </w:tr>
      <w:tr w:rsidR="006A5067" w:rsidRPr="006A5067" w14:paraId="7215F5D8" w14:textId="77777777" w:rsidTr="007F7277">
        <w:trPr>
          <w:ins w:id="2120" w:author="Gabriella Meltzer" w:date="2024-01-02T23:40:00Z"/>
        </w:trPr>
        <w:tc>
          <w:tcPr>
            <w:tcW w:w="3062" w:type="dxa"/>
            <w:vMerge/>
            <w:tcBorders>
              <w:left w:val="single" w:sz="2" w:space="0" w:color="auto"/>
            </w:tcBorders>
            <w:tcPrChange w:id="2121" w:author="Gabriella Meltzer" w:date="2024-01-02T23:42:00Z">
              <w:tcPr>
                <w:tcW w:w="3420" w:type="dxa"/>
                <w:vMerge/>
                <w:tcBorders>
                  <w:left w:val="single" w:sz="2" w:space="0" w:color="auto"/>
                </w:tcBorders>
              </w:tcPr>
            </w:tcPrChange>
          </w:tcPr>
          <w:p w14:paraId="1FD2FD01" w14:textId="77777777" w:rsidR="006A5067" w:rsidRPr="006A5067" w:rsidRDefault="006A5067" w:rsidP="00786FE5">
            <w:pPr>
              <w:rPr>
                <w:ins w:id="2122" w:author="Gabriella Meltzer" w:date="2024-01-02T23:40:00Z"/>
                <w:rFonts w:ascii="Arial" w:hAnsi="Arial" w:cs="Arial"/>
                <w:sz w:val="20"/>
                <w:szCs w:val="20"/>
                <w:rPrChange w:id="2123" w:author="Gabriella Meltzer" w:date="2024-01-02T23:41:00Z">
                  <w:rPr>
                    <w:ins w:id="2124" w:author="Gabriella Meltzer" w:date="2024-01-02T23:40:00Z"/>
                    <w:sz w:val="22"/>
                    <w:szCs w:val="22"/>
                  </w:rPr>
                </w:rPrChange>
              </w:rPr>
            </w:pPr>
          </w:p>
        </w:tc>
        <w:tc>
          <w:tcPr>
            <w:tcW w:w="3778" w:type="dxa"/>
            <w:vMerge w:val="restart"/>
            <w:tcBorders>
              <w:left w:val="single" w:sz="2" w:space="0" w:color="auto"/>
            </w:tcBorders>
            <w:tcPrChange w:id="2125" w:author="Gabriella Meltzer" w:date="2024-01-02T23:42:00Z">
              <w:tcPr>
                <w:tcW w:w="3420" w:type="dxa"/>
                <w:vMerge w:val="restart"/>
                <w:tcBorders>
                  <w:left w:val="single" w:sz="2" w:space="0" w:color="auto"/>
                </w:tcBorders>
              </w:tcPr>
            </w:tcPrChange>
          </w:tcPr>
          <w:p w14:paraId="7C40C6F5" w14:textId="77777777" w:rsidR="006A5067" w:rsidRPr="006A5067" w:rsidRDefault="006A5067" w:rsidP="00786FE5">
            <w:pPr>
              <w:rPr>
                <w:ins w:id="2126" w:author="Gabriella Meltzer" w:date="2024-01-02T23:40:00Z"/>
                <w:rFonts w:ascii="Arial" w:hAnsi="Arial" w:cs="Arial"/>
                <w:sz w:val="20"/>
                <w:szCs w:val="20"/>
                <w:rPrChange w:id="2127" w:author="Gabriella Meltzer" w:date="2024-01-02T23:41:00Z">
                  <w:rPr>
                    <w:ins w:id="2128" w:author="Gabriella Meltzer" w:date="2024-01-02T23:40:00Z"/>
                    <w:sz w:val="22"/>
                    <w:szCs w:val="22"/>
                  </w:rPr>
                </w:rPrChange>
              </w:rPr>
            </w:pPr>
            <w:ins w:id="2129" w:author="Gabriella Meltzer" w:date="2024-01-02T23:40:00Z">
              <w:r w:rsidRPr="006A5067">
                <w:rPr>
                  <w:rFonts w:ascii="Arial" w:hAnsi="Arial" w:cs="Arial"/>
                  <w:sz w:val="20"/>
                  <w:szCs w:val="20"/>
                  <w:rPrChange w:id="2130" w:author="Gabriella Meltzer" w:date="2024-01-02T23:41:00Z">
                    <w:rPr>
                      <w:sz w:val="22"/>
                      <w:szCs w:val="22"/>
                    </w:rPr>
                  </w:rPrChange>
                </w:rPr>
                <w:t>Mean Standardized RLA Score</w:t>
              </w:r>
            </w:ins>
          </w:p>
        </w:tc>
        <w:tc>
          <w:tcPr>
            <w:tcW w:w="810" w:type="dxa"/>
            <w:tcPrChange w:id="2131" w:author="Gabriella Meltzer" w:date="2024-01-02T23:42:00Z">
              <w:tcPr>
                <w:tcW w:w="810" w:type="dxa"/>
              </w:tcPr>
            </w:tcPrChange>
          </w:tcPr>
          <w:p w14:paraId="5C1D9CAA" w14:textId="77777777" w:rsidR="006A5067" w:rsidRPr="006A5067" w:rsidRDefault="006A5067" w:rsidP="00786FE5">
            <w:pPr>
              <w:rPr>
                <w:ins w:id="2132" w:author="Gabriella Meltzer" w:date="2024-01-02T23:40:00Z"/>
                <w:rFonts w:ascii="Arial" w:hAnsi="Arial" w:cs="Arial"/>
                <w:sz w:val="20"/>
                <w:szCs w:val="20"/>
                <w:rPrChange w:id="2133" w:author="Gabriella Meltzer" w:date="2024-01-02T23:41:00Z">
                  <w:rPr>
                    <w:ins w:id="2134" w:author="Gabriella Meltzer" w:date="2024-01-02T23:40:00Z"/>
                    <w:sz w:val="22"/>
                    <w:szCs w:val="22"/>
                  </w:rPr>
                </w:rPrChange>
              </w:rPr>
            </w:pPr>
            <w:ins w:id="2135" w:author="Gabriella Meltzer" w:date="2024-01-02T23:40:00Z">
              <w:r w:rsidRPr="006A5067">
                <w:rPr>
                  <w:rFonts w:ascii="Arial" w:hAnsi="Arial" w:cs="Arial"/>
                  <w:sz w:val="20"/>
                  <w:szCs w:val="20"/>
                  <w:rPrChange w:id="2136" w:author="Gabriella Meltzer" w:date="2024-01-02T23:41:00Z">
                    <w:rPr>
                      <w:sz w:val="22"/>
                      <w:szCs w:val="22"/>
                    </w:rPr>
                  </w:rPrChange>
                </w:rPr>
                <w:t>3</w:t>
              </w:r>
            </w:ins>
          </w:p>
        </w:tc>
        <w:tc>
          <w:tcPr>
            <w:tcW w:w="720" w:type="dxa"/>
            <w:tcPrChange w:id="2137" w:author="Gabriella Meltzer" w:date="2024-01-02T23:42:00Z">
              <w:tcPr>
                <w:tcW w:w="720" w:type="dxa"/>
              </w:tcPr>
            </w:tcPrChange>
          </w:tcPr>
          <w:p w14:paraId="771002BE" w14:textId="77777777" w:rsidR="006A5067" w:rsidRPr="006A5067" w:rsidRDefault="006A5067" w:rsidP="00786FE5">
            <w:pPr>
              <w:rPr>
                <w:ins w:id="2138" w:author="Gabriella Meltzer" w:date="2024-01-02T23:40:00Z"/>
                <w:rFonts w:ascii="Arial" w:hAnsi="Arial" w:cs="Arial"/>
                <w:sz w:val="20"/>
                <w:szCs w:val="20"/>
                <w:rPrChange w:id="2139" w:author="Gabriella Meltzer" w:date="2024-01-02T23:41:00Z">
                  <w:rPr>
                    <w:ins w:id="2140" w:author="Gabriella Meltzer" w:date="2024-01-02T23:40:00Z"/>
                    <w:sz w:val="22"/>
                    <w:szCs w:val="22"/>
                  </w:rPr>
                </w:rPrChange>
              </w:rPr>
            </w:pPr>
            <w:ins w:id="2141" w:author="Gabriella Meltzer" w:date="2024-01-02T23:40:00Z">
              <w:r w:rsidRPr="006A5067">
                <w:rPr>
                  <w:rFonts w:ascii="Arial" w:hAnsi="Arial" w:cs="Arial"/>
                  <w:sz w:val="20"/>
                  <w:szCs w:val="20"/>
                  <w:rPrChange w:id="2142" w:author="Gabriella Meltzer" w:date="2024-01-02T23:41:00Z">
                    <w:rPr>
                      <w:sz w:val="22"/>
                      <w:szCs w:val="22"/>
                    </w:rPr>
                  </w:rPrChange>
                </w:rPr>
                <w:t>0.96</w:t>
              </w:r>
            </w:ins>
          </w:p>
        </w:tc>
        <w:tc>
          <w:tcPr>
            <w:tcW w:w="720" w:type="dxa"/>
            <w:tcPrChange w:id="2143" w:author="Gabriella Meltzer" w:date="2024-01-02T23:42:00Z">
              <w:tcPr>
                <w:tcW w:w="720" w:type="dxa"/>
              </w:tcPr>
            </w:tcPrChange>
          </w:tcPr>
          <w:p w14:paraId="3C461CD3" w14:textId="77777777" w:rsidR="006A5067" w:rsidRPr="006A5067" w:rsidRDefault="006A5067" w:rsidP="00786FE5">
            <w:pPr>
              <w:rPr>
                <w:ins w:id="2144" w:author="Gabriella Meltzer" w:date="2024-01-02T23:40:00Z"/>
                <w:rFonts w:ascii="Arial" w:hAnsi="Arial" w:cs="Arial"/>
                <w:sz w:val="20"/>
                <w:szCs w:val="20"/>
                <w:rPrChange w:id="2145" w:author="Gabriella Meltzer" w:date="2024-01-02T23:41:00Z">
                  <w:rPr>
                    <w:ins w:id="2146" w:author="Gabriella Meltzer" w:date="2024-01-02T23:40:00Z"/>
                    <w:sz w:val="22"/>
                    <w:szCs w:val="22"/>
                  </w:rPr>
                </w:rPrChange>
              </w:rPr>
            </w:pPr>
            <w:ins w:id="2147" w:author="Gabriella Meltzer" w:date="2024-01-02T23:40:00Z">
              <w:r w:rsidRPr="006A5067">
                <w:rPr>
                  <w:rFonts w:ascii="Arial" w:hAnsi="Arial" w:cs="Arial"/>
                  <w:sz w:val="20"/>
                  <w:szCs w:val="20"/>
                  <w:rPrChange w:id="2148" w:author="Gabriella Meltzer" w:date="2024-01-02T23:41:00Z">
                    <w:rPr>
                      <w:sz w:val="22"/>
                      <w:szCs w:val="22"/>
                    </w:rPr>
                  </w:rPrChange>
                </w:rPr>
                <w:t>2.08</w:t>
              </w:r>
            </w:ins>
          </w:p>
        </w:tc>
        <w:tc>
          <w:tcPr>
            <w:tcW w:w="720" w:type="dxa"/>
            <w:tcPrChange w:id="2149" w:author="Gabriella Meltzer" w:date="2024-01-02T23:42:00Z">
              <w:tcPr>
                <w:tcW w:w="720" w:type="dxa"/>
              </w:tcPr>
            </w:tcPrChange>
          </w:tcPr>
          <w:p w14:paraId="68CC9069" w14:textId="77777777" w:rsidR="006A5067" w:rsidRPr="006A5067" w:rsidRDefault="006A5067" w:rsidP="00786FE5">
            <w:pPr>
              <w:rPr>
                <w:ins w:id="2150" w:author="Gabriella Meltzer" w:date="2024-01-02T23:40:00Z"/>
                <w:rFonts w:ascii="Arial" w:hAnsi="Arial" w:cs="Arial"/>
                <w:sz w:val="20"/>
                <w:szCs w:val="20"/>
                <w:rPrChange w:id="2151" w:author="Gabriella Meltzer" w:date="2024-01-02T23:41:00Z">
                  <w:rPr>
                    <w:ins w:id="2152" w:author="Gabriella Meltzer" w:date="2024-01-02T23:40:00Z"/>
                    <w:sz w:val="22"/>
                    <w:szCs w:val="22"/>
                  </w:rPr>
                </w:rPrChange>
              </w:rPr>
            </w:pPr>
            <w:ins w:id="2153" w:author="Gabriella Meltzer" w:date="2024-01-02T23:40:00Z">
              <w:r w:rsidRPr="006A5067">
                <w:rPr>
                  <w:rFonts w:ascii="Arial" w:hAnsi="Arial" w:cs="Arial"/>
                  <w:sz w:val="20"/>
                  <w:szCs w:val="20"/>
                  <w:rPrChange w:id="2154" w:author="Gabriella Meltzer" w:date="2024-01-02T23:41:00Z">
                    <w:rPr>
                      <w:sz w:val="22"/>
                      <w:szCs w:val="22"/>
                    </w:rPr>
                  </w:rPrChange>
                </w:rPr>
                <w:t>2.72</w:t>
              </w:r>
            </w:ins>
          </w:p>
        </w:tc>
        <w:tc>
          <w:tcPr>
            <w:tcW w:w="720" w:type="dxa"/>
            <w:tcPrChange w:id="2155" w:author="Gabriella Meltzer" w:date="2024-01-02T23:42:00Z">
              <w:tcPr>
                <w:tcW w:w="720" w:type="dxa"/>
              </w:tcPr>
            </w:tcPrChange>
          </w:tcPr>
          <w:p w14:paraId="0ACCEA1C" w14:textId="77777777" w:rsidR="006A5067" w:rsidRPr="006A5067" w:rsidRDefault="006A5067" w:rsidP="00786FE5">
            <w:pPr>
              <w:rPr>
                <w:ins w:id="2156" w:author="Gabriella Meltzer" w:date="2024-01-02T23:40:00Z"/>
                <w:rFonts w:ascii="Arial" w:hAnsi="Arial" w:cs="Arial"/>
                <w:sz w:val="20"/>
                <w:szCs w:val="20"/>
                <w:rPrChange w:id="2157" w:author="Gabriella Meltzer" w:date="2024-01-02T23:41:00Z">
                  <w:rPr>
                    <w:ins w:id="2158" w:author="Gabriella Meltzer" w:date="2024-01-02T23:40:00Z"/>
                    <w:sz w:val="22"/>
                    <w:szCs w:val="22"/>
                  </w:rPr>
                </w:rPrChange>
              </w:rPr>
            </w:pPr>
            <w:ins w:id="2159" w:author="Gabriella Meltzer" w:date="2024-01-02T23:40:00Z">
              <w:r w:rsidRPr="006A5067">
                <w:rPr>
                  <w:rFonts w:ascii="Arial" w:hAnsi="Arial" w:cs="Arial"/>
                  <w:sz w:val="20"/>
                  <w:szCs w:val="20"/>
                  <w:rPrChange w:id="2160" w:author="Gabriella Meltzer" w:date="2024-01-02T23:41:00Z">
                    <w:rPr>
                      <w:sz w:val="22"/>
                      <w:szCs w:val="22"/>
                    </w:rPr>
                  </w:rPrChange>
                </w:rPr>
                <w:t>3.37</w:t>
              </w:r>
            </w:ins>
          </w:p>
        </w:tc>
        <w:tc>
          <w:tcPr>
            <w:tcW w:w="720" w:type="dxa"/>
            <w:tcBorders>
              <w:right w:val="single" w:sz="2" w:space="0" w:color="auto"/>
            </w:tcBorders>
            <w:tcPrChange w:id="2161" w:author="Gabriella Meltzer" w:date="2024-01-02T23:42:00Z">
              <w:tcPr>
                <w:tcW w:w="720" w:type="dxa"/>
                <w:tcBorders>
                  <w:right w:val="single" w:sz="2" w:space="0" w:color="auto"/>
                </w:tcBorders>
              </w:tcPr>
            </w:tcPrChange>
          </w:tcPr>
          <w:p w14:paraId="723DDF1A" w14:textId="77777777" w:rsidR="006A5067" w:rsidRPr="006A5067" w:rsidRDefault="006A5067" w:rsidP="00786FE5">
            <w:pPr>
              <w:rPr>
                <w:ins w:id="2162" w:author="Gabriella Meltzer" w:date="2024-01-02T23:40:00Z"/>
                <w:rFonts w:ascii="Arial" w:hAnsi="Arial" w:cs="Arial"/>
                <w:sz w:val="20"/>
                <w:szCs w:val="20"/>
                <w:rPrChange w:id="2163" w:author="Gabriella Meltzer" w:date="2024-01-02T23:41:00Z">
                  <w:rPr>
                    <w:ins w:id="2164" w:author="Gabriella Meltzer" w:date="2024-01-02T23:40:00Z"/>
                    <w:sz w:val="22"/>
                    <w:szCs w:val="22"/>
                  </w:rPr>
                </w:rPrChange>
              </w:rPr>
            </w:pPr>
            <w:ins w:id="2165" w:author="Gabriella Meltzer" w:date="2024-01-02T23:40:00Z">
              <w:r w:rsidRPr="006A5067">
                <w:rPr>
                  <w:rFonts w:ascii="Arial" w:hAnsi="Arial" w:cs="Arial"/>
                  <w:sz w:val="20"/>
                  <w:szCs w:val="20"/>
                  <w:rPrChange w:id="2166" w:author="Gabriella Meltzer" w:date="2024-01-02T23:41:00Z">
                    <w:rPr>
                      <w:sz w:val="22"/>
                      <w:szCs w:val="22"/>
                    </w:rPr>
                  </w:rPrChange>
                </w:rPr>
                <w:t>4.37</w:t>
              </w:r>
            </w:ins>
          </w:p>
        </w:tc>
        <w:tc>
          <w:tcPr>
            <w:tcW w:w="720" w:type="dxa"/>
            <w:tcBorders>
              <w:left w:val="single" w:sz="2" w:space="0" w:color="auto"/>
            </w:tcBorders>
            <w:tcPrChange w:id="2167" w:author="Gabriella Meltzer" w:date="2024-01-02T23:42:00Z">
              <w:tcPr>
                <w:tcW w:w="720" w:type="dxa"/>
                <w:tcBorders>
                  <w:left w:val="single" w:sz="2" w:space="0" w:color="auto"/>
                </w:tcBorders>
              </w:tcPr>
            </w:tcPrChange>
          </w:tcPr>
          <w:p w14:paraId="4AA4EBB8" w14:textId="77777777" w:rsidR="006A5067" w:rsidRPr="006A5067" w:rsidRDefault="006A5067" w:rsidP="00786FE5">
            <w:pPr>
              <w:rPr>
                <w:ins w:id="2168" w:author="Gabriella Meltzer" w:date="2024-01-02T23:40:00Z"/>
                <w:rFonts w:ascii="Arial" w:hAnsi="Arial" w:cs="Arial"/>
                <w:sz w:val="20"/>
                <w:szCs w:val="20"/>
                <w:rPrChange w:id="2169" w:author="Gabriella Meltzer" w:date="2024-01-02T23:41:00Z">
                  <w:rPr>
                    <w:ins w:id="2170" w:author="Gabriella Meltzer" w:date="2024-01-02T23:40:00Z"/>
                    <w:sz w:val="22"/>
                    <w:szCs w:val="22"/>
                  </w:rPr>
                </w:rPrChange>
              </w:rPr>
            </w:pPr>
            <w:ins w:id="2171" w:author="Gabriella Meltzer" w:date="2024-01-02T23:40:00Z">
              <w:r w:rsidRPr="006A5067">
                <w:rPr>
                  <w:rFonts w:ascii="Arial" w:hAnsi="Arial" w:cs="Arial"/>
                  <w:sz w:val="20"/>
                  <w:szCs w:val="20"/>
                  <w:rPrChange w:id="2172" w:author="Gabriella Meltzer" w:date="2024-01-02T23:41:00Z">
                    <w:rPr>
                      <w:sz w:val="22"/>
                      <w:szCs w:val="22"/>
                    </w:rPr>
                  </w:rPrChange>
                </w:rPr>
                <w:t>1.00</w:t>
              </w:r>
            </w:ins>
          </w:p>
        </w:tc>
        <w:tc>
          <w:tcPr>
            <w:tcW w:w="720" w:type="dxa"/>
            <w:tcPrChange w:id="2173" w:author="Gabriella Meltzer" w:date="2024-01-02T23:42:00Z">
              <w:tcPr>
                <w:tcW w:w="720" w:type="dxa"/>
              </w:tcPr>
            </w:tcPrChange>
          </w:tcPr>
          <w:p w14:paraId="33F3D4AD" w14:textId="77777777" w:rsidR="006A5067" w:rsidRPr="006A5067" w:rsidRDefault="006A5067" w:rsidP="00786FE5">
            <w:pPr>
              <w:rPr>
                <w:ins w:id="2174" w:author="Gabriella Meltzer" w:date="2024-01-02T23:40:00Z"/>
                <w:rFonts w:ascii="Arial" w:hAnsi="Arial" w:cs="Arial"/>
                <w:sz w:val="20"/>
                <w:szCs w:val="20"/>
                <w:rPrChange w:id="2175" w:author="Gabriella Meltzer" w:date="2024-01-02T23:41:00Z">
                  <w:rPr>
                    <w:ins w:id="2176" w:author="Gabriella Meltzer" w:date="2024-01-02T23:40:00Z"/>
                    <w:sz w:val="22"/>
                    <w:szCs w:val="22"/>
                  </w:rPr>
                </w:rPrChange>
              </w:rPr>
            </w:pPr>
            <w:ins w:id="2177" w:author="Gabriella Meltzer" w:date="2024-01-02T23:40:00Z">
              <w:r w:rsidRPr="006A5067">
                <w:rPr>
                  <w:rFonts w:ascii="Arial" w:hAnsi="Arial" w:cs="Arial"/>
                  <w:sz w:val="20"/>
                  <w:szCs w:val="20"/>
                  <w:rPrChange w:id="2178" w:author="Gabriella Meltzer" w:date="2024-01-02T23:41:00Z">
                    <w:rPr>
                      <w:sz w:val="22"/>
                      <w:szCs w:val="22"/>
                    </w:rPr>
                  </w:rPrChange>
                </w:rPr>
                <w:t>2.06</w:t>
              </w:r>
            </w:ins>
          </w:p>
        </w:tc>
        <w:tc>
          <w:tcPr>
            <w:tcW w:w="720" w:type="dxa"/>
            <w:tcPrChange w:id="2179" w:author="Gabriella Meltzer" w:date="2024-01-02T23:42:00Z">
              <w:tcPr>
                <w:tcW w:w="720" w:type="dxa"/>
              </w:tcPr>
            </w:tcPrChange>
          </w:tcPr>
          <w:p w14:paraId="2C32BABA" w14:textId="77777777" w:rsidR="006A5067" w:rsidRPr="006A5067" w:rsidRDefault="006A5067" w:rsidP="00786FE5">
            <w:pPr>
              <w:rPr>
                <w:ins w:id="2180" w:author="Gabriella Meltzer" w:date="2024-01-02T23:40:00Z"/>
                <w:rFonts w:ascii="Arial" w:hAnsi="Arial" w:cs="Arial"/>
                <w:sz w:val="20"/>
                <w:szCs w:val="20"/>
                <w:rPrChange w:id="2181" w:author="Gabriella Meltzer" w:date="2024-01-02T23:41:00Z">
                  <w:rPr>
                    <w:ins w:id="2182" w:author="Gabriella Meltzer" w:date="2024-01-02T23:40:00Z"/>
                    <w:sz w:val="22"/>
                    <w:szCs w:val="22"/>
                  </w:rPr>
                </w:rPrChange>
              </w:rPr>
            </w:pPr>
            <w:ins w:id="2183" w:author="Gabriella Meltzer" w:date="2024-01-02T23:40:00Z">
              <w:r w:rsidRPr="006A5067">
                <w:rPr>
                  <w:rFonts w:ascii="Arial" w:hAnsi="Arial" w:cs="Arial"/>
                  <w:sz w:val="20"/>
                  <w:szCs w:val="20"/>
                  <w:rPrChange w:id="2184" w:author="Gabriella Meltzer" w:date="2024-01-02T23:41:00Z">
                    <w:rPr>
                      <w:sz w:val="22"/>
                      <w:szCs w:val="22"/>
                    </w:rPr>
                  </w:rPrChange>
                </w:rPr>
                <w:t>2.70</w:t>
              </w:r>
            </w:ins>
          </w:p>
        </w:tc>
        <w:tc>
          <w:tcPr>
            <w:tcW w:w="720" w:type="dxa"/>
            <w:tcPrChange w:id="2185" w:author="Gabriella Meltzer" w:date="2024-01-02T23:42:00Z">
              <w:tcPr>
                <w:tcW w:w="720" w:type="dxa"/>
              </w:tcPr>
            </w:tcPrChange>
          </w:tcPr>
          <w:p w14:paraId="31324F28" w14:textId="77777777" w:rsidR="006A5067" w:rsidRPr="006A5067" w:rsidRDefault="006A5067" w:rsidP="00786FE5">
            <w:pPr>
              <w:rPr>
                <w:ins w:id="2186" w:author="Gabriella Meltzer" w:date="2024-01-02T23:40:00Z"/>
                <w:rFonts w:ascii="Arial" w:hAnsi="Arial" w:cs="Arial"/>
                <w:sz w:val="20"/>
                <w:szCs w:val="20"/>
                <w:rPrChange w:id="2187" w:author="Gabriella Meltzer" w:date="2024-01-02T23:41:00Z">
                  <w:rPr>
                    <w:ins w:id="2188" w:author="Gabriella Meltzer" w:date="2024-01-02T23:40:00Z"/>
                    <w:sz w:val="22"/>
                    <w:szCs w:val="22"/>
                  </w:rPr>
                </w:rPrChange>
              </w:rPr>
            </w:pPr>
            <w:ins w:id="2189" w:author="Gabriella Meltzer" w:date="2024-01-02T23:40:00Z">
              <w:r w:rsidRPr="006A5067">
                <w:rPr>
                  <w:rFonts w:ascii="Arial" w:hAnsi="Arial" w:cs="Arial"/>
                  <w:sz w:val="20"/>
                  <w:szCs w:val="20"/>
                  <w:rPrChange w:id="2190" w:author="Gabriella Meltzer" w:date="2024-01-02T23:41:00Z">
                    <w:rPr>
                      <w:sz w:val="22"/>
                      <w:szCs w:val="22"/>
                    </w:rPr>
                  </w:rPrChange>
                </w:rPr>
                <w:t>3.43</w:t>
              </w:r>
            </w:ins>
          </w:p>
        </w:tc>
        <w:tc>
          <w:tcPr>
            <w:tcW w:w="720" w:type="dxa"/>
            <w:tcBorders>
              <w:right w:val="single" w:sz="2" w:space="0" w:color="auto"/>
            </w:tcBorders>
            <w:tcPrChange w:id="2191" w:author="Gabriella Meltzer" w:date="2024-01-02T23:42:00Z">
              <w:tcPr>
                <w:tcW w:w="720" w:type="dxa"/>
                <w:tcBorders>
                  <w:right w:val="single" w:sz="2" w:space="0" w:color="auto"/>
                </w:tcBorders>
              </w:tcPr>
            </w:tcPrChange>
          </w:tcPr>
          <w:p w14:paraId="72138659" w14:textId="77777777" w:rsidR="006A5067" w:rsidRPr="006A5067" w:rsidRDefault="006A5067" w:rsidP="00786FE5">
            <w:pPr>
              <w:rPr>
                <w:ins w:id="2192" w:author="Gabriella Meltzer" w:date="2024-01-02T23:40:00Z"/>
                <w:rFonts w:ascii="Arial" w:hAnsi="Arial" w:cs="Arial"/>
                <w:sz w:val="20"/>
                <w:szCs w:val="20"/>
                <w:rPrChange w:id="2193" w:author="Gabriella Meltzer" w:date="2024-01-02T23:41:00Z">
                  <w:rPr>
                    <w:ins w:id="2194" w:author="Gabriella Meltzer" w:date="2024-01-02T23:40:00Z"/>
                    <w:sz w:val="22"/>
                    <w:szCs w:val="22"/>
                  </w:rPr>
                </w:rPrChange>
              </w:rPr>
            </w:pPr>
            <w:ins w:id="2195" w:author="Gabriella Meltzer" w:date="2024-01-02T23:40:00Z">
              <w:r w:rsidRPr="006A5067">
                <w:rPr>
                  <w:rFonts w:ascii="Arial" w:hAnsi="Arial" w:cs="Arial"/>
                  <w:sz w:val="20"/>
                  <w:szCs w:val="20"/>
                  <w:rPrChange w:id="2196" w:author="Gabriella Meltzer" w:date="2024-01-02T23:41:00Z">
                    <w:rPr>
                      <w:sz w:val="22"/>
                      <w:szCs w:val="22"/>
                    </w:rPr>
                  </w:rPrChange>
                </w:rPr>
                <w:t>4.30</w:t>
              </w:r>
            </w:ins>
          </w:p>
        </w:tc>
      </w:tr>
      <w:tr w:rsidR="006A5067" w:rsidRPr="006A5067" w14:paraId="0C0E5E36" w14:textId="77777777" w:rsidTr="007F7277">
        <w:trPr>
          <w:ins w:id="2197" w:author="Gabriella Meltzer" w:date="2024-01-02T23:40:00Z"/>
        </w:trPr>
        <w:tc>
          <w:tcPr>
            <w:tcW w:w="3062" w:type="dxa"/>
            <w:vMerge/>
            <w:tcBorders>
              <w:left w:val="single" w:sz="2" w:space="0" w:color="auto"/>
            </w:tcBorders>
            <w:tcPrChange w:id="2198" w:author="Gabriella Meltzer" w:date="2024-01-02T23:42:00Z">
              <w:tcPr>
                <w:tcW w:w="3420" w:type="dxa"/>
                <w:vMerge/>
                <w:tcBorders>
                  <w:left w:val="single" w:sz="2" w:space="0" w:color="auto"/>
                </w:tcBorders>
              </w:tcPr>
            </w:tcPrChange>
          </w:tcPr>
          <w:p w14:paraId="4F8566DD" w14:textId="77777777" w:rsidR="006A5067" w:rsidRPr="006A5067" w:rsidRDefault="006A5067" w:rsidP="00786FE5">
            <w:pPr>
              <w:rPr>
                <w:ins w:id="2199" w:author="Gabriella Meltzer" w:date="2024-01-02T23:40:00Z"/>
                <w:rFonts w:ascii="Arial" w:hAnsi="Arial" w:cs="Arial"/>
                <w:sz w:val="20"/>
                <w:szCs w:val="20"/>
                <w:rPrChange w:id="2200" w:author="Gabriella Meltzer" w:date="2024-01-02T23:41:00Z">
                  <w:rPr>
                    <w:ins w:id="2201" w:author="Gabriella Meltzer" w:date="2024-01-02T23:40:00Z"/>
                    <w:sz w:val="22"/>
                    <w:szCs w:val="22"/>
                  </w:rPr>
                </w:rPrChange>
              </w:rPr>
            </w:pPr>
          </w:p>
        </w:tc>
        <w:tc>
          <w:tcPr>
            <w:tcW w:w="3778" w:type="dxa"/>
            <w:vMerge/>
            <w:tcBorders>
              <w:left w:val="single" w:sz="2" w:space="0" w:color="auto"/>
            </w:tcBorders>
            <w:tcPrChange w:id="2202" w:author="Gabriella Meltzer" w:date="2024-01-02T23:42:00Z">
              <w:tcPr>
                <w:tcW w:w="3420" w:type="dxa"/>
                <w:vMerge/>
                <w:tcBorders>
                  <w:left w:val="single" w:sz="2" w:space="0" w:color="auto"/>
                </w:tcBorders>
              </w:tcPr>
            </w:tcPrChange>
          </w:tcPr>
          <w:p w14:paraId="4BC80ED1" w14:textId="77777777" w:rsidR="006A5067" w:rsidRPr="006A5067" w:rsidRDefault="006A5067" w:rsidP="00786FE5">
            <w:pPr>
              <w:rPr>
                <w:ins w:id="2203" w:author="Gabriella Meltzer" w:date="2024-01-02T23:40:00Z"/>
                <w:rFonts w:ascii="Arial" w:hAnsi="Arial" w:cs="Arial"/>
                <w:sz w:val="20"/>
                <w:szCs w:val="20"/>
                <w:rPrChange w:id="2204" w:author="Gabriella Meltzer" w:date="2024-01-02T23:41:00Z">
                  <w:rPr>
                    <w:ins w:id="2205" w:author="Gabriella Meltzer" w:date="2024-01-02T23:40:00Z"/>
                    <w:sz w:val="22"/>
                    <w:szCs w:val="22"/>
                  </w:rPr>
                </w:rPrChange>
              </w:rPr>
            </w:pPr>
          </w:p>
        </w:tc>
        <w:tc>
          <w:tcPr>
            <w:tcW w:w="810" w:type="dxa"/>
            <w:tcPrChange w:id="2206" w:author="Gabriella Meltzer" w:date="2024-01-02T23:42:00Z">
              <w:tcPr>
                <w:tcW w:w="810" w:type="dxa"/>
              </w:tcPr>
            </w:tcPrChange>
          </w:tcPr>
          <w:p w14:paraId="54ED3C4B" w14:textId="77777777" w:rsidR="006A5067" w:rsidRPr="006A5067" w:rsidRDefault="006A5067" w:rsidP="00786FE5">
            <w:pPr>
              <w:rPr>
                <w:ins w:id="2207" w:author="Gabriella Meltzer" w:date="2024-01-02T23:40:00Z"/>
                <w:rFonts w:ascii="Arial" w:hAnsi="Arial" w:cs="Arial"/>
                <w:sz w:val="20"/>
                <w:szCs w:val="20"/>
                <w:rPrChange w:id="2208" w:author="Gabriella Meltzer" w:date="2024-01-02T23:41:00Z">
                  <w:rPr>
                    <w:ins w:id="2209" w:author="Gabriella Meltzer" w:date="2024-01-02T23:40:00Z"/>
                    <w:sz w:val="22"/>
                    <w:szCs w:val="22"/>
                  </w:rPr>
                </w:rPrChange>
              </w:rPr>
            </w:pPr>
            <w:ins w:id="2210" w:author="Gabriella Meltzer" w:date="2024-01-02T23:40:00Z">
              <w:r w:rsidRPr="006A5067">
                <w:rPr>
                  <w:rFonts w:ascii="Arial" w:hAnsi="Arial" w:cs="Arial"/>
                  <w:sz w:val="20"/>
                  <w:szCs w:val="20"/>
                  <w:rPrChange w:id="2211" w:author="Gabriella Meltzer" w:date="2024-01-02T23:41:00Z">
                    <w:rPr>
                      <w:sz w:val="22"/>
                      <w:szCs w:val="22"/>
                    </w:rPr>
                  </w:rPrChange>
                </w:rPr>
                <w:t>4</w:t>
              </w:r>
            </w:ins>
          </w:p>
        </w:tc>
        <w:tc>
          <w:tcPr>
            <w:tcW w:w="720" w:type="dxa"/>
            <w:tcPrChange w:id="2212" w:author="Gabriella Meltzer" w:date="2024-01-02T23:42:00Z">
              <w:tcPr>
                <w:tcW w:w="720" w:type="dxa"/>
              </w:tcPr>
            </w:tcPrChange>
          </w:tcPr>
          <w:p w14:paraId="2C2EF751" w14:textId="77777777" w:rsidR="006A5067" w:rsidRPr="006A5067" w:rsidRDefault="006A5067" w:rsidP="00786FE5">
            <w:pPr>
              <w:rPr>
                <w:ins w:id="2213" w:author="Gabriella Meltzer" w:date="2024-01-02T23:40:00Z"/>
                <w:rFonts w:ascii="Arial" w:hAnsi="Arial" w:cs="Arial"/>
                <w:sz w:val="20"/>
                <w:szCs w:val="20"/>
                <w:rPrChange w:id="2214" w:author="Gabriella Meltzer" w:date="2024-01-02T23:41:00Z">
                  <w:rPr>
                    <w:ins w:id="2215" w:author="Gabriella Meltzer" w:date="2024-01-02T23:40:00Z"/>
                    <w:sz w:val="22"/>
                    <w:szCs w:val="22"/>
                  </w:rPr>
                </w:rPrChange>
              </w:rPr>
            </w:pPr>
            <w:ins w:id="2216" w:author="Gabriella Meltzer" w:date="2024-01-02T23:40:00Z">
              <w:r w:rsidRPr="006A5067">
                <w:rPr>
                  <w:rFonts w:ascii="Arial" w:hAnsi="Arial" w:cs="Arial"/>
                  <w:sz w:val="20"/>
                  <w:szCs w:val="20"/>
                  <w:rPrChange w:id="2217" w:author="Gabriella Meltzer" w:date="2024-01-02T23:41:00Z">
                    <w:rPr>
                      <w:sz w:val="22"/>
                      <w:szCs w:val="22"/>
                    </w:rPr>
                  </w:rPrChange>
                </w:rPr>
                <w:t>2.04</w:t>
              </w:r>
            </w:ins>
          </w:p>
        </w:tc>
        <w:tc>
          <w:tcPr>
            <w:tcW w:w="720" w:type="dxa"/>
            <w:tcPrChange w:id="2218" w:author="Gabriella Meltzer" w:date="2024-01-02T23:42:00Z">
              <w:tcPr>
                <w:tcW w:w="720" w:type="dxa"/>
              </w:tcPr>
            </w:tcPrChange>
          </w:tcPr>
          <w:p w14:paraId="20D2B1C0" w14:textId="77777777" w:rsidR="006A5067" w:rsidRPr="006A5067" w:rsidRDefault="006A5067" w:rsidP="00786FE5">
            <w:pPr>
              <w:rPr>
                <w:ins w:id="2219" w:author="Gabriella Meltzer" w:date="2024-01-02T23:40:00Z"/>
                <w:rFonts w:ascii="Arial" w:hAnsi="Arial" w:cs="Arial"/>
                <w:sz w:val="20"/>
                <w:szCs w:val="20"/>
                <w:rPrChange w:id="2220" w:author="Gabriella Meltzer" w:date="2024-01-02T23:41:00Z">
                  <w:rPr>
                    <w:ins w:id="2221" w:author="Gabriella Meltzer" w:date="2024-01-02T23:40:00Z"/>
                    <w:sz w:val="22"/>
                    <w:szCs w:val="22"/>
                  </w:rPr>
                </w:rPrChange>
              </w:rPr>
            </w:pPr>
            <w:ins w:id="2222" w:author="Gabriella Meltzer" w:date="2024-01-02T23:40:00Z">
              <w:r w:rsidRPr="006A5067">
                <w:rPr>
                  <w:rFonts w:ascii="Arial" w:hAnsi="Arial" w:cs="Arial"/>
                  <w:sz w:val="20"/>
                  <w:szCs w:val="20"/>
                  <w:rPrChange w:id="2223" w:author="Gabriella Meltzer" w:date="2024-01-02T23:41:00Z">
                    <w:rPr>
                      <w:sz w:val="22"/>
                      <w:szCs w:val="22"/>
                    </w:rPr>
                  </w:rPrChange>
                </w:rPr>
                <w:t>2.94</w:t>
              </w:r>
            </w:ins>
          </w:p>
        </w:tc>
        <w:tc>
          <w:tcPr>
            <w:tcW w:w="720" w:type="dxa"/>
            <w:tcPrChange w:id="2224" w:author="Gabriella Meltzer" w:date="2024-01-02T23:42:00Z">
              <w:tcPr>
                <w:tcW w:w="720" w:type="dxa"/>
              </w:tcPr>
            </w:tcPrChange>
          </w:tcPr>
          <w:p w14:paraId="4DF9C5A0" w14:textId="77777777" w:rsidR="006A5067" w:rsidRPr="006A5067" w:rsidRDefault="006A5067" w:rsidP="00786FE5">
            <w:pPr>
              <w:rPr>
                <w:ins w:id="2225" w:author="Gabriella Meltzer" w:date="2024-01-02T23:40:00Z"/>
                <w:rFonts w:ascii="Arial" w:hAnsi="Arial" w:cs="Arial"/>
                <w:sz w:val="20"/>
                <w:szCs w:val="20"/>
                <w:rPrChange w:id="2226" w:author="Gabriella Meltzer" w:date="2024-01-02T23:41:00Z">
                  <w:rPr>
                    <w:ins w:id="2227" w:author="Gabriella Meltzer" w:date="2024-01-02T23:40:00Z"/>
                    <w:sz w:val="22"/>
                    <w:szCs w:val="22"/>
                  </w:rPr>
                </w:rPrChange>
              </w:rPr>
            </w:pPr>
            <w:ins w:id="2228" w:author="Gabriella Meltzer" w:date="2024-01-02T23:40:00Z">
              <w:r w:rsidRPr="006A5067">
                <w:rPr>
                  <w:rFonts w:ascii="Arial" w:hAnsi="Arial" w:cs="Arial"/>
                  <w:sz w:val="20"/>
                  <w:szCs w:val="20"/>
                  <w:rPrChange w:id="2229" w:author="Gabriella Meltzer" w:date="2024-01-02T23:41:00Z">
                    <w:rPr>
                      <w:sz w:val="22"/>
                      <w:szCs w:val="22"/>
                    </w:rPr>
                  </w:rPrChange>
                </w:rPr>
                <w:t>3.49</w:t>
              </w:r>
            </w:ins>
          </w:p>
        </w:tc>
        <w:tc>
          <w:tcPr>
            <w:tcW w:w="720" w:type="dxa"/>
            <w:tcPrChange w:id="2230" w:author="Gabriella Meltzer" w:date="2024-01-02T23:42:00Z">
              <w:tcPr>
                <w:tcW w:w="720" w:type="dxa"/>
              </w:tcPr>
            </w:tcPrChange>
          </w:tcPr>
          <w:p w14:paraId="021F71C8" w14:textId="77777777" w:rsidR="006A5067" w:rsidRPr="006A5067" w:rsidRDefault="006A5067" w:rsidP="00786FE5">
            <w:pPr>
              <w:rPr>
                <w:ins w:id="2231" w:author="Gabriella Meltzer" w:date="2024-01-02T23:40:00Z"/>
                <w:rFonts w:ascii="Arial" w:hAnsi="Arial" w:cs="Arial"/>
                <w:sz w:val="20"/>
                <w:szCs w:val="20"/>
                <w:rPrChange w:id="2232" w:author="Gabriella Meltzer" w:date="2024-01-02T23:41:00Z">
                  <w:rPr>
                    <w:ins w:id="2233" w:author="Gabriella Meltzer" w:date="2024-01-02T23:40:00Z"/>
                    <w:sz w:val="22"/>
                    <w:szCs w:val="22"/>
                  </w:rPr>
                </w:rPrChange>
              </w:rPr>
            </w:pPr>
            <w:ins w:id="2234" w:author="Gabriella Meltzer" w:date="2024-01-02T23:40:00Z">
              <w:r w:rsidRPr="006A5067">
                <w:rPr>
                  <w:rFonts w:ascii="Arial" w:hAnsi="Arial" w:cs="Arial"/>
                  <w:sz w:val="20"/>
                  <w:szCs w:val="20"/>
                  <w:rPrChange w:id="2235" w:author="Gabriella Meltzer" w:date="2024-01-02T23:41:00Z">
                    <w:rPr>
                      <w:sz w:val="22"/>
                      <w:szCs w:val="22"/>
                    </w:rPr>
                  </w:rPrChange>
                </w:rPr>
                <w:t>4.11</w:t>
              </w:r>
            </w:ins>
          </w:p>
        </w:tc>
        <w:tc>
          <w:tcPr>
            <w:tcW w:w="720" w:type="dxa"/>
            <w:tcBorders>
              <w:right w:val="single" w:sz="2" w:space="0" w:color="auto"/>
            </w:tcBorders>
            <w:tcPrChange w:id="2236" w:author="Gabriella Meltzer" w:date="2024-01-02T23:42:00Z">
              <w:tcPr>
                <w:tcW w:w="720" w:type="dxa"/>
                <w:tcBorders>
                  <w:right w:val="single" w:sz="2" w:space="0" w:color="auto"/>
                </w:tcBorders>
              </w:tcPr>
            </w:tcPrChange>
          </w:tcPr>
          <w:p w14:paraId="0B5CB34B" w14:textId="77777777" w:rsidR="006A5067" w:rsidRPr="006A5067" w:rsidRDefault="006A5067" w:rsidP="00786FE5">
            <w:pPr>
              <w:rPr>
                <w:ins w:id="2237" w:author="Gabriella Meltzer" w:date="2024-01-02T23:40:00Z"/>
                <w:rFonts w:ascii="Arial" w:hAnsi="Arial" w:cs="Arial"/>
                <w:sz w:val="20"/>
                <w:szCs w:val="20"/>
                <w:rPrChange w:id="2238" w:author="Gabriella Meltzer" w:date="2024-01-02T23:41:00Z">
                  <w:rPr>
                    <w:ins w:id="2239" w:author="Gabriella Meltzer" w:date="2024-01-02T23:40:00Z"/>
                    <w:sz w:val="22"/>
                    <w:szCs w:val="22"/>
                  </w:rPr>
                </w:rPrChange>
              </w:rPr>
            </w:pPr>
            <w:ins w:id="2240" w:author="Gabriella Meltzer" w:date="2024-01-02T23:40:00Z">
              <w:r w:rsidRPr="006A5067">
                <w:rPr>
                  <w:rFonts w:ascii="Arial" w:hAnsi="Arial" w:cs="Arial"/>
                  <w:sz w:val="20"/>
                  <w:szCs w:val="20"/>
                  <w:rPrChange w:id="2241" w:author="Gabriella Meltzer" w:date="2024-01-02T23:41:00Z">
                    <w:rPr>
                      <w:sz w:val="22"/>
                      <w:szCs w:val="22"/>
                    </w:rPr>
                  </w:rPrChange>
                </w:rPr>
                <w:t>5.02</w:t>
              </w:r>
            </w:ins>
          </w:p>
        </w:tc>
        <w:tc>
          <w:tcPr>
            <w:tcW w:w="720" w:type="dxa"/>
            <w:tcBorders>
              <w:left w:val="single" w:sz="2" w:space="0" w:color="auto"/>
            </w:tcBorders>
            <w:tcPrChange w:id="2242" w:author="Gabriella Meltzer" w:date="2024-01-02T23:42:00Z">
              <w:tcPr>
                <w:tcW w:w="720" w:type="dxa"/>
                <w:tcBorders>
                  <w:left w:val="single" w:sz="2" w:space="0" w:color="auto"/>
                </w:tcBorders>
              </w:tcPr>
            </w:tcPrChange>
          </w:tcPr>
          <w:p w14:paraId="7E56E91C" w14:textId="77777777" w:rsidR="006A5067" w:rsidRPr="006A5067" w:rsidRDefault="006A5067" w:rsidP="00786FE5">
            <w:pPr>
              <w:rPr>
                <w:ins w:id="2243" w:author="Gabriella Meltzer" w:date="2024-01-02T23:40:00Z"/>
                <w:rFonts w:ascii="Arial" w:hAnsi="Arial" w:cs="Arial"/>
                <w:sz w:val="20"/>
                <w:szCs w:val="20"/>
                <w:rPrChange w:id="2244" w:author="Gabriella Meltzer" w:date="2024-01-02T23:41:00Z">
                  <w:rPr>
                    <w:ins w:id="2245" w:author="Gabriella Meltzer" w:date="2024-01-02T23:40:00Z"/>
                    <w:sz w:val="22"/>
                    <w:szCs w:val="22"/>
                  </w:rPr>
                </w:rPrChange>
              </w:rPr>
            </w:pPr>
            <w:ins w:id="2246" w:author="Gabriella Meltzer" w:date="2024-01-02T23:40:00Z">
              <w:r w:rsidRPr="006A5067">
                <w:rPr>
                  <w:rFonts w:ascii="Arial" w:hAnsi="Arial" w:cs="Arial"/>
                  <w:sz w:val="20"/>
                  <w:szCs w:val="20"/>
                  <w:rPrChange w:id="2247" w:author="Gabriella Meltzer" w:date="2024-01-02T23:41:00Z">
                    <w:rPr>
                      <w:sz w:val="22"/>
                      <w:szCs w:val="22"/>
                    </w:rPr>
                  </w:rPrChange>
                </w:rPr>
                <w:t>1.90</w:t>
              </w:r>
            </w:ins>
          </w:p>
        </w:tc>
        <w:tc>
          <w:tcPr>
            <w:tcW w:w="720" w:type="dxa"/>
            <w:tcPrChange w:id="2248" w:author="Gabriella Meltzer" w:date="2024-01-02T23:42:00Z">
              <w:tcPr>
                <w:tcW w:w="720" w:type="dxa"/>
              </w:tcPr>
            </w:tcPrChange>
          </w:tcPr>
          <w:p w14:paraId="6739D617" w14:textId="77777777" w:rsidR="006A5067" w:rsidRPr="006A5067" w:rsidRDefault="006A5067" w:rsidP="00786FE5">
            <w:pPr>
              <w:rPr>
                <w:ins w:id="2249" w:author="Gabriella Meltzer" w:date="2024-01-02T23:40:00Z"/>
                <w:rFonts w:ascii="Arial" w:hAnsi="Arial" w:cs="Arial"/>
                <w:sz w:val="20"/>
                <w:szCs w:val="20"/>
                <w:rPrChange w:id="2250" w:author="Gabriella Meltzer" w:date="2024-01-02T23:41:00Z">
                  <w:rPr>
                    <w:ins w:id="2251" w:author="Gabriella Meltzer" w:date="2024-01-02T23:40:00Z"/>
                    <w:sz w:val="22"/>
                    <w:szCs w:val="22"/>
                  </w:rPr>
                </w:rPrChange>
              </w:rPr>
            </w:pPr>
            <w:ins w:id="2252" w:author="Gabriella Meltzer" w:date="2024-01-02T23:40:00Z">
              <w:r w:rsidRPr="006A5067">
                <w:rPr>
                  <w:rFonts w:ascii="Arial" w:hAnsi="Arial" w:cs="Arial"/>
                  <w:sz w:val="20"/>
                  <w:szCs w:val="20"/>
                  <w:rPrChange w:id="2253" w:author="Gabriella Meltzer" w:date="2024-01-02T23:41:00Z">
                    <w:rPr>
                      <w:sz w:val="22"/>
                      <w:szCs w:val="22"/>
                    </w:rPr>
                  </w:rPrChange>
                </w:rPr>
                <w:t>2.99</w:t>
              </w:r>
            </w:ins>
          </w:p>
        </w:tc>
        <w:tc>
          <w:tcPr>
            <w:tcW w:w="720" w:type="dxa"/>
            <w:tcPrChange w:id="2254" w:author="Gabriella Meltzer" w:date="2024-01-02T23:42:00Z">
              <w:tcPr>
                <w:tcW w:w="720" w:type="dxa"/>
              </w:tcPr>
            </w:tcPrChange>
          </w:tcPr>
          <w:p w14:paraId="30D715E2" w14:textId="77777777" w:rsidR="006A5067" w:rsidRPr="006A5067" w:rsidRDefault="006A5067" w:rsidP="00786FE5">
            <w:pPr>
              <w:rPr>
                <w:ins w:id="2255" w:author="Gabriella Meltzer" w:date="2024-01-02T23:40:00Z"/>
                <w:rFonts w:ascii="Arial" w:hAnsi="Arial" w:cs="Arial"/>
                <w:sz w:val="20"/>
                <w:szCs w:val="20"/>
                <w:rPrChange w:id="2256" w:author="Gabriella Meltzer" w:date="2024-01-02T23:41:00Z">
                  <w:rPr>
                    <w:ins w:id="2257" w:author="Gabriella Meltzer" w:date="2024-01-02T23:40:00Z"/>
                    <w:sz w:val="22"/>
                    <w:szCs w:val="22"/>
                  </w:rPr>
                </w:rPrChange>
              </w:rPr>
            </w:pPr>
            <w:ins w:id="2258" w:author="Gabriella Meltzer" w:date="2024-01-02T23:40:00Z">
              <w:r w:rsidRPr="006A5067">
                <w:rPr>
                  <w:rFonts w:ascii="Arial" w:hAnsi="Arial" w:cs="Arial"/>
                  <w:sz w:val="20"/>
                  <w:szCs w:val="20"/>
                  <w:rPrChange w:id="2259" w:author="Gabriella Meltzer" w:date="2024-01-02T23:41:00Z">
                    <w:rPr>
                      <w:sz w:val="22"/>
                      <w:szCs w:val="22"/>
                    </w:rPr>
                  </w:rPrChange>
                </w:rPr>
                <w:t>3.63</w:t>
              </w:r>
            </w:ins>
          </w:p>
        </w:tc>
        <w:tc>
          <w:tcPr>
            <w:tcW w:w="720" w:type="dxa"/>
            <w:tcPrChange w:id="2260" w:author="Gabriella Meltzer" w:date="2024-01-02T23:42:00Z">
              <w:tcPr>
                <w:tcW w:w="720" w:type="dxa"/>
              </w:tcPr>
            </w:tcPrChange>
          </w:tcPr>
          <w:p w14:paraId="466F5DA9" w14:textId="77777777" w:rsidR="006A5067" w:rsidRPr="006A5067" w:rsidRDefault="006A5067" w:rsidP="00786FE5">
            <w:pPr>
              <w:rPr>
                <w:ins w:id="2261" w:author="Gabriella Meltzer" w:date="2024-01-02T23:40:00Z"/>
                <w:rFonts w:ascii="Arial" w:hAnsi="Arial" w:cs="Arial"/>
                <w:sz w:val="20"/>
                <w:szCs w:val="20"/>
                <w:rPrChange w:id="2262" w:author="Gabriella Meltzer" w:date="2024-01-02T23:41:00Z">
                  <w:rPr>
                    <w:ins w:id="2263" w:author="Gabriella Meltzer" w:date="2024-01-02T23:40:00Z"/>
                    <w:sz w:val="22"/>
                    <w:szCs w:val="22"/>
                  </w:rPr>
                </w:rPrChange>
              </w:rPr>
            </w:pPr>
            <w:ins w:id="2264" w:author="Gabriella Meltzer" w:date="2024-01-02T23:40:00Z">
              <w:r w:rsidRPr="006A5067">
                <w:rPr>
                  <w:rFonts w:ascii="Arial" w:hAnsi="Arial" w:cs="Arial"/>
                  <w:sz w:val="20"/>
                  <w:szCs w:val="20"/>
                  <w:rPrChange w:id="2265" w:author="Gabriella Meltzer" w:date="2024-01-02T23:41:00Z">
                    <w:rPr>
                      <w:sz w:val="22"/>
                      <w:szCs w:val="22"/>
                    </w:rPr>
                  </w:rPrChange>
                </w:rPr>
                <w:t>4.35</w:t>
              </w:r>
            </w:ins>
          </w:p>
        </w:tc>
        <w:tc>
          <w:tcPr>
            <w:tcW w:w="720" w:type="dxa"/>
            <w:tcBorders>
              <w:right w:val="single" w:sz="2" w:space="0" w:color="auto"/>
            </w:tcBorders>
            <w:tcPrChange w:id="2266" w:author="Gabriella Meltzer" w:date="2024-01-02T23:42:00Z">
              <w:tcPr>
                <w:tcW w:w="720" w:type="dxa"/>
                <w:tcBorders>
                  <w:right w:val="single" w:sz="2" w:space="0" w:color="auto"/>
                </w:tcBorders>
              </w:tcPr>
            </w:tcPrChange>
          </w:tcPr>
          <w:p w14:paraId="3968FF13" w14:textId="77777777" w:rsidR="006A5067" w:rsidRPr="006A5067" w:rsidRDefault="006A5067" w:rsidP="00786FE5">
            <w:pPr>
              <w:rPr>
                <w:ins w:id="2267" w:author="Gabriella Meltzer" w:date="2024-01-02T23:40:00Z"/>
                <w:rFonts w:ascii="Arial" w:hAnsi="Arial" w:cs="Arial"/>
                <w:sz w:val="20"/>
                <w:szCs w:val="20"/>
                <w:rPrChange w:id="2268" w:author="Gabriella Meltzer" w:date="2024-01-02T23:41:00Z">
                  <w:rPr>
                    <w:ins w:id="2269" w:author="Gabriella Meltzer" w:date="2024-01-02T23:40:00Z"/>
                    <w:sz w:val="22"/>
                    <w:szCs w:val="22"/>
                  </w:rPr>
                </w:rPrChange>
              </w:rPr>
            </w:pPr>
            <w:ins w:id="2270" w:author="Gabriella Meltzer" w:date="2024-01-02T23:40:00Z">
              <w:r w:rsidRPr="006A5067">
                <w:rPr>
                  <w:rFonts w:ascii="Arial" w:hAnsi="Arial" w:cs="Arial"/>
                  <w:sz w:val="20"/>
                  <w:szCs w:val="20"/>
                  <w:rPrChange w:id="2271" w:author="Gabriella Meltzer" w:date="2024-01-02T23:41:00Z">
                    <w:rPr>
                      <w:sz w:val="22"/>
                      <w:szCs w:val="22"/>
                    </w:rPr>
                  </w:rPrChange>
                </w:rPr>
                <w:t>5.16</w:t>
              </w:r>
            </w:ins>
          </w:p>
        </w:tc>
      </w:tr>
      <w:tr w:rsidR="006A5067" w:rsidRPr="006A5067" w14:paraId="1428AEF8" w14:textId="77777777" w:rsidTr="007F7277">
        <w:trPr>
          <w:ins w:id="2272" w:author="Gabriella Meltzer" w:date="2024-01-02T23:40:00Z"/>
        </w:trPr>
        <w:tc>
          <w:tcPr>
            <w:tcW w:w="3062" w:type="dxa"/>
            <w:vMerge/>
            <w:tcBorders>
              <w:left w:val="single" w:sz="2" w:space="0" w:color="auto"/>
            </w:tcBorders>
            <w:tcPrChange w:id="2273" w:author="Gabriella Meltzer" w:date="2024-01-02T23:42:00Z">
              <w:tcPr>
                <w:tcW w:w="3420" w:type="dxa"/>
                <w:vMerge/>
                <w:tcBorders>
                  <w:left w:val="single" w:sz="2" w:space="0" w:color="auto"/>
                </w:tcBorders>
              </w:tcPr>
            </w:tcPrChange>
          </w:tcPr>
          <w:p w14:paraId="1E40FD15" w14:textId="77777777" w:rsidR="006A5067" w:rsidRPr="006A5067" w:rsidRDefault="006A5067" w:rsidP="00786FE5">
            <w:pPr>
              <w:rPr>
                <w:ins w:id="2274" w:author="Gabriella Meltzer" w:date="2024-01-02T23:40:00Z"/>
                <w:rFonts w:ascii="Arial" w:hAnsi="Arial" w:cs="Arial"/>
                <w:sz w:val="20"/>
                <w:szCs w:val="20"/>
                <w:rPrChange w:id="2275" w:author="Gabriella Meltzer" w:date="2024-01-02T23:41:00Z">
                  <w:rPr>
                    <w:ins w:id="2276" w:author="Gabriella Meltzer" w:date="2024-01-02T23:40:00Z"/>
                    <w:sz w:val="22"/>
                    <w:szCs w:val="22"/>
                  </w:rPr>
                </w:rPrChange>
              </w:rPr>
            </w:pPr>
          </w:p>
        </w:tc>
        <w:tc>
          <w:tcPr>
            <w:tcW w:w="3778" w:type="dxa"/>
            <w:vMerge/>
            <w:tcBorders>
              <w:left w:val="single" w:sz="2" w:space="0" w:color="auto"/>
            </w:tcBorders>
            <w:tcPrChange w:id="2277" w:author="Gabriella Meltzer" w:date="2024-01-02T23:42:00Z">
              <w:tcPr>
                <w:tcW w:w="3420" w:type="dxa"/>
                <w:vMerge/>
                <w:tcBorders>
                  <w:left w:val="single" w:sz="2" w:space="0" w:color="auto"/>
                </w:tcBorders>
              </w:tcPr>
            </w:tcPrChange>
          </w:tcPr>
          <w:p w14:paraId="3E39E2B3" w14:textId="77777777" w:rsidR="006A5067" w:rsidRPr="006A5067" w:rsidRDefault="006A5067" w:rsidP="00786FE5">
            <w:pPr>
              <w:rPr>
                <w:ins w:id="2278" w:author="Gabriella Meltzer" w:date="2024-01-02T23:40:00Z"/>
                <w:rFonts w:ascii="Arial" w:hAnsi="Arial" w:cs="Arial"/>
                <w:sz w:val="20"/>
                <w:szCs w:val="20"/>
                <w:rPrChange w:id="2279" w:author="Gabriella Meltzer" w:date="2024-01-02T23:41:00Z">
                  <w:rPr>
                    <w:ins w:id="2280" w:author="Gabriella Meltzer" w:date="2024-01-02T23:40:00Z"/>
                    <w:sz w:val="22"/>
                    <w:szCs w:val="22"/>
                  </w:rPr>
                </w:rPrChange>
              </w:rPr>
            </w:pPr>
          </w:p>
        </w:tc>
        <w:tc>
          <w:tcPr>
            <w:tcW w:w="810" w:type="dxa"/>
            <w:tcPrChange w:id="2281" w:author="Gabriella Meltzer" w:date="2024-01-02T23:42:00Z">
              <w:tcPr>
                <w:tcW w:w="810" w:type="dxa"/>
              </w:tcPr>
            </w:tcPrChange>
          </w:tcPr>
          <w:p w14:paraId="4DBABF39" w14:textId="77777777" w:rsidR="006A5067" w:rsidRPr="006A5067" w:rsidRDefault="006A5067" w:rsidP="00786FE5">
            <w:pPr>
              <w:rPr>
                <w:ins w:id="2282" w:author="Gabriella Meltzer" w:date="2024-01-02T23:40:00Z"/>
                <w:rFonts w:ascii="Arial" w:hAnsi="Arial" w:cs="Arial"/>
                <w:sz w:val="20"/>
                <w:szCs w:val="20"/>
                <w:rPrChange w:id="2283" w:author="Gabriella Meltzer" w:date="2024-01-02T23:41:00Z">
                  <w:rPr>
                    <w:ins w:id="2284" w:author="Gabriella Meltzer" w:date="2024-01-02T23:40:00Z"/>
                    <w:sz w:val="22"/>
                    <w:szCs w:val="22"/>
                  </w:rPr>
                </w:rPrChange>
              </w:rPr>
            </w:pPr>
            <w:ins w:id="2285" w:author="Gabriella Meltzer" w:date="2024-01-02T23:40:00Z">
              <w:r w:rsidRPr="006A5067">
                <w:rPr>
                  <w:rFonts w:ascii="Arial" w:hAnsi="Arial" w:cs="Arial"/>
                  <w:sz w:val="20"/>
                  <w:szCs w:val="20"/>
                  <w:rPrChange w:id="2286" w:author="Gabriella Meltzer" w:date="2024-01-02T23:41:00Z">
                    <w:rPr>
                      <w:sz w:val="22"/>
                      <w:szCs w:val="22"/>
                    </w:rPr>
                  </w:rPrChange>
                </w:rPr>
                <w:t>5</w:t>
              </w:r>
            </w:ins>
          </w:p>
        </w:tc>
        <w:tc>
          <w:tcPr>
            <w:tcW w:w="720" w:type="dxa"/>
            <w:tcPrChange w:id="2287" w:author="Gabriella Meltzer" w:date="2024-01-02T23:42:00Z">
              <w:tcPr>
                <w:tcW w:w="720" w:type="dxa"/>
              </w:tcPr>
            </w:tcPrChange>
          </w:tcPr>
          <w:p w14:paraId="1046D184" w14:textId="77777777" w:rsidR="006A5067" w:rsidRPr="006A5067" w:rsidRDefault="006A5067" w:rsidP="00786FE5">
            <w:pPr>
              <w:rPr>
                <w:ins w:id="2288" w:author="Gabriella Meltzer" w:date="2024-01-02T23:40:00Z"/>
                <w:rFonts w:ascii="Arial" w:hAnsi="Arial" w:cs="Arial"/>
                <w:sz w:val="20"/>
                <w:szCs w:val="20"/>
                <w:rPrChange w:id="2289" w:author="Gabriella Meltzer" w:date="2024-01-02T23:41:00Z">
                  <w:rPr>
                    <w:ins w:id="2290" w:author="Gabriella Meltzer" w:date="2024-01-02T23:40:00Z"/>
                    <w:sz w:val="22"/>
                    <w:szCs w:val="22"/>
                  </w:rPr>
                </w:rPrChange>
              </w:rPr>
            </w:pPr>
            <w:ins w:id="2291" w:author="Gabriella Meltzer" w:date="2024-01-02T23:40:00Z">
              <w:r w:rsidRPr="006A5067">
                <w:rPr>
                  <w:rFonts w:ascii="Arial" w:hAnsi="Arial" w:cs="Arial"/>
                  <w:sz w:val="20"/>
                  <w:szCs w:val="20"/>
                  <w:rPrChange w:id="2292" w:author="Gabriella Meltzer" w:date="2024-01-02T23:41:00Z">
                    <w:rPr>
                      <w:sz w:val="22"/>
                      <w:szCs w:val="22"/>
                    </w:rPr>
                  </w:rPrChange>
                </w:rPr>
                <w:t>2.93</w:t>
              </w:r>
            </w:ins>
          </w:p>
        </w:tc>
        <w:tc>
          <w:tcPr>
            <w:tcW w:w="720" w:type="dxa"/>
            <w:tcPrChange w:id="2293" w:author="Gabriella Meltzer" w:date="2024-01-02T23:42:00Z">
              <w:tcPr>
                <w:tcW w:w="720" w:type="dxa"/>
              </w:tcPr>
            </w:tcPrChange>
          </w:tcPr>
          <w:p w14:paraId="07E06656" w14:textId="77777777" w:rsidR="006A5067" w:rsidRPr="006A5067" w:rsidRDefault="006A5067" w:rsidP="00786FE5">
            <w:pPr>
              <w:rPr>
                <w:ins w:id="2294" w:author="Gabriella Meltzer" w:date="2024-01-02T23:40:00Z"/>
                <w:rFonts w:ascii="Arial" w:hAnsi="Arial" w:cs="Arial"/>
                <w:sz w:val="20"/>
                <w:szCs w:val="20"/>
                <w:rPrChange w:id="2295" w:author="Gabriella Meltzer" w:date="2024-01-02T23:41:00Z">
                  <w:rPr>
                    <w:ins w:id="2296" w:author="Gabriella Meltzer" w:date="2024-01-02T23:40:00Z"/>
                    <w:sz w:val="22"/>
                    <w:szCs w:val="22"/>
                  </w:rPr>
                </w:rPrChange>
              </w:rPr>
            </w:pPr>
            <w:ins w:id="2297" w:author="Gabriella Meltzer" w:date="2024-01-02T23:40:00Z">
              <w:r w:rsidRPr="006A5067">
                <w:rPr>
                  <w:rFonts w:ascii="Arial" w:hAnsi="Arial" w:cs="Arial"/>
                  <w:sz w:val="20"/>
                  <w:szCs w:val="20"/>
                  <w:rPrChange w:id="2298" w:author="Gabriella Meltzer" w:date="2024-01-02T23:41:00Z">
                    <w:rPr>
                      <w:sz w:val="22"/>
                      <w:szCs w:val="22"/>
                    </w:rPr>
                  </w:rPrChange>
                </w:rPr>
                <w:t>3.94</w:t>
              </w:r>
            </w:ins>
          </w:p>
        </w:tc>
        <w:tc>
          <w:tcPr>
            <w:tcW w:w="720" w:type="dxa"/>
            <w:tcPrChange w:id="2299" w:author="Gabriella Meltzer" w:date="2024-01-02T23:42:00Z">
              <w:tcPr>
                <w:tcW w:w="720" w:type="dxa"/>
              </w:tcPr>
            </w:tcPrChange>
          </w:tcPr>
          <w:p w14:paraId="46C29941" w14:textId="77777777" w:rsidR="006A5067" w:rsidRPr="006A5067" w:rsidRDefault="006A5067" w:rsidP="00786FE5">
            <w:pPr>
              <w:rPr>
                <w:ins w:id="2300" w:author="Gabriella Meltzer" w:date="2024-01-02T23:40:00Z"/>
                <w:rFonts w:ascii="Arial" w:hAnsi="Arial" w:cs="Arial"/>
                <w:sz w:val="20"/>
                <w:szCs w:val="20"/>
                <w:rPrChange w:id="2301" w:author="Gabriella Meltzer" w:date="2024-01-02T23:41:00Z">
                  <w:rPr>
                    <w:ins w:id="2302" w:author="Gabriella Meltzer" w:date="2024-01-02T23:40:00Z"/>
                    <w:sz w:val="22"/>
                    <w:szCs w:val="22"/>
                  </w:rPr>
                </w:rPrChange>
              </w:rPr>
            </w:pPr>
            <w:ins w:id="2303" w:author="Gabriella Meltzer" w:date="2024-01-02T23:40:00Z">
              <w:r w:rsidRPr="006A5067">
                <w:rPr>
                  <w:rFonts w:ascii="Arial" w:hAnsi="Arial" w:cs="Arial"/>
                  <w:sz w:val="20"/>
                  <w:szCs w:val="20"/>
                  <w:rPrChange w:id="2304" w:author="Gabriella Meltzer" w:date="2024-01-02T23:41:00Z">
                    <w:rPr>
                      <w:sz w:val="22"/>
                      <w:szCs w:val="22"/>
                    </w:rPr>
                  </w:rPrChange>
                </w:rPr>
                <w:t>4.54</w:t>
              </w:r>
            </w:ins>
          </w:p>
        </w:tc>
        <w:tc>
          <w:tcPr>
            <w:tcW w:w="720" w:type="dxa"/>
            <w:tcPrChange w:id="2305" w:author="Gabriella Meltzer" w:date="2024-01-02T23:42:00Z">
              <w:tcPr>
                <w:tcW w:w="720" w:type="dxa"/>
              </w:tcPr>
            </w:tcPrChange>
          </w:tcPr>
          <w:p w14:paraId="327E2C4E" w14:textId="77777777" w:rsidR="006A5067" w:rsidRPr="006A5067" w:rsidRDefault="006A5067" w:rsidP="00786FE5">
            <w:pPr>
              <w:rPr>
                <w:ins w:id="2306" w:author="Gabriella Meltzer" w:date="2024-01-02T23:40:00Z"/>
                <w:rFonts w:ascii="Arial" w:hAnsi="Arial" w:cs="Arial"/>
                <w:sz w:val="20"/>
                <w:szCs w:val="20"/>
                <w:rPrChange w:id="2307" w:author="Gabriella Meltzer" w:date="2024-01-02T23:41:00Z">
                  <w:rPr>
                    <w:ins w:id="2308" w:author="Gabriella Meltzer" w:date="2024-01-02T23:40:00Z"/>
                    <w:sz w:val="22"/>
                    <w:szCs w:val="22"/>
                  </w:rPr>
                </w:rPrChange>
              </w:rPr>
            </w:pPr>
            <w:ins w:id="2309" w:author="Gabriella Meltzer" w:date="2024-01-02T23:40:00Z">
              <w:r w:rsidRPr="006A5067">
                <w:rPr>
                  <w:rFonts w:ascii="Arial" w:hAnsi="Arial" w:cs="Arial"/>
                  <w:sz w:val="20"/>
                  <w:szCs w:val="20"/>
                  <w:rPrChange w:id="2310" w:author="Gabriella Meltzer" w:date="2024-01-02T23:41:00Z">
                    <w:rPr>
                      <w:sz w:val="22"/>
                      <w:szCs w:val="22"/>
                    </w:rPr>
                  </w:rPrChange>
                </w:rPr>
                <w:t>5.02</w:t>
              </w:r>
            </w:ins>
          </w:p>
        </w:tc>
        <w:tc>
          <w:tcPr>
            <w:tcW w:w="720" w:type="dxa"/>
            <w:tcBorders>
              <w:right w:val="single" w:sz="2" w:space="0" w:color="auto"/>
            </w:tcBorders>
            <w:tcPrChange w:id="2311" w:author="Gabriella Meltzer" w:date="2024-01-02T23:42:00Z">
              <w:tcPr>
                <w:tcW w:w="720" w:type="dxa"/>
                <w:tcBorders>
                  <w:right w:val="single" w:sz="2" w:space="0" w:color="auto"/>
                </w:tcBorders>
              </w:tcPr>
            </w:tcPrChange>
          </w:tcPr>
          <w:p w14:paraId="2D767013" w14:textId="77777777" w:rsidR="006A5067" w:rsidRPr="006A5067" w:rsidRDefault="006A5067" w:rsidP="00786FE5">
            <w:pPr>
              <w:rPr>
                <w:ins w:id="2312" w:author="Gabriella Meltzer" w:date="2024-01-02T23:40:00Z"/>
                <w:rFonts w:ascii="Arial" w:hAnsi="Arial" w:cs="Arial"/>
                <w:sz w:val="20"/>
                <w:szCs w:val="20"/>
                <w:rPrChange w:id="2313" w:author="Gabriella Meltzer" w:date="2024-01-02T23:41:00Z">
                  <w:rPr>
                    <w:ins w:id="2314" w:author="Gabriella Meltzer" w:date="2024-01-02T23:40:00Z"/>
                    <w:sz w:val="22"/>
                    <w:szCs w:val="22"/>
                  </w:rPr>
                </w:rPrChange>
              </w:rPr>
            </w:pPr>
            <w:ins w:id="2315" w:author="Gabriella Meltzer" w:date="2024-01-02T23:40:00Z">
              <w:r w:rsidRPr="006A5067">
                <w:rPr>
                  <w:rFonts w:ascii="Arial" w:hAnsi="Arial" w:cs="Arial"/>
                  <w:sz w:val="20"/>
                  <w:szCs w:val="20"/>
                  <w:rPrChange w:id="2316" w:author="Gabriella Meltzer" w:date="2024-01-02T23:41:00Z">
                    <w:rPr>
                      <w:sz w:val="22"/>
                      <w:szCs w:val="22"/>
                    </w:rPr>
                  </w:rPrChange>
                </w:rPr>
                <w:t>5.95</w:t>
              </w:r>
            </w:ins>
          </w:p>
        </w:tc>
        <w:tc>
          <w:tcPr>
            <w:tcW w:w="720" w:type="dxa"/>
            <w:tcBorders>
              <w:left w:val="single" w:sz="2" w:space="0" w:color="auto"/>
            </w:tcBorders>
            <w:tcPrChange w:id="2317" w:author="Gabriella Meltzer" w:date="2024-01-02T23:42:00Z">
              <w:tcPr>
                <w:tcW w:w="720" w:type="dxa"/>
                <w:tcBorders>
                  <w:left w:val="single" w:sz="2" w:space="0" w:color="auto"/>
                </w:tcBorders>
              </w:tcPr>
            </w:tcPrChange>
          </w:tcPr>
          <w:p w14:paraId="33B6442C" w14:textId="77777777" w:rsidR="006A5067" w:rsidRPr="006A5067" w:rsidRDefault="006A5067" w:rsidP="00786FE5">
            <w:pPr>
              <w:rPr>
                <w:ins w:id="2318" w:author="Gabriella Meltzer" w:date="2024-01-02T23:40:00Z"/>
                <w:rFonts w:ascii="Arial" w:hAnsi="Arial" w:cs="Arial"/>
                <w:sz w:val="20"/>
                <w:szCs w:val="20"/>
                <w:rPrChange w:id="2319" w:author="Gabriella Meltzer" w:date="2024-01-02T23:41:00Z">
                  <w:rPr>
                    <w:ins w:id="2320" w:author="Gabriella Meltzer" w:date="2024-01-02T23:40:00Z"/>
                    <w:sz w:val="22"/>
                    <w:szCs w:val="22"/>
                  </w:rPr>
                </w:rPrChange>
              </w:rPr>
            </w:pPr>
            <w:ins w:id="2321" w:author="Gabriella Meltzer" w:date="2024-01-02T23:40:00Z">
              <w:r w:rsidRPr="006A5067">
                <w:rPr>
                  <w:rFonts w:ascii="Arial" w:hAnsi="Arial" w:cs="Arial"/>
                  <w:sz w:val="20"/>
                  <w:szCs w:val="20"/>
                  <w:rPrChange w:id="2322" w:author="Gabriella Meltzer" w:date="2024-01-02T23:41:00Z">
                    <w:rPr>
                      <w:sz w:val="22"/>
                      <w:szCs w:val="22"/>
                    </w:rPr>
                  </w:rPrChange>
                </w:rPr>
                <w:t>2.87</w:t>
              </w:r>
            </w:ins>
          </w:p>
        </w:tc>
        <w:tc>
          <w:tcPr>
            <w:tcW w:w="720" w:type="dxa"/>
            <w:tcPrChange w:id="2323" w:author="Gabriella Meltzer" w:date="2024-01-02T23:42:00Z">
              <w:tcPr>
                <w:tcW w:w="720" w:type="dxa"/>
              </w:tcPr>
            </w:tcPrChange>
          </w:tcPr>
          <w:p w14:paraId="72621975" w14:textId="77777777" w:rsidR="006A5067" w:rsidRPr="006A5067" w:rsidRDefault="006A5067" w:rsidP="00786FE5">
            <w:pPr>
              <w:rPr>
                <w:ins w:id="2324" w:author="Gabriella Meltzer" w:date="2024-01-02T23:40:00Z"/>
                <w:rFonts w:ascii="Arial" w:hAnsi="Arial" w:cs="Arial"/>
                <w:sz w:val="20"/>
                <w:szCs w:val="20"/>
                <w:rPrChange w:id="2325" w:author="Gabriella Meltzer" w:date="2024-01-02T23:41:00Z">
                  <w:rPr>
                    <w:ins w:id="2326" w:author="Gabriella Meltzer" w:date="2024-01-02T23:40:00Z"/>
                    <w:sz w:val="22"/>
                    <w:szCs w:val="22"/>
                  </w:rPr>
                </w:rPrChange>
              </w:rPr>
            </w:pPr>
            <w:ins w:id="2327" w:author="Gabriella Meltzer" w:date="2024-01-02T23:40:00Z">
              <w:r w:rsidRPr="006A5067">
                <w:rPr>
                  <w:rFonts w:ascii="Arial" w:hAnsi="Arial" w:cs="Arial"/>
                  <w:sz w:val="20"/>
                  <w:szCs w:val="20"/>
                  <w:rPrChange w:id="2328" w:author="Gabriella Meltzer" w:date="2024-01-02T23:41:00Z">
                    <w:rPr>
                      <w:sz w:val="22"/>
                      <w:szCs w:val="22"/>
                    </w:rPr>
                  </w:rPrChange>
                </w:rPr>
                <w:t>3.76</w:t>
              </w:r>
            </w:ins>
          </w:p>
        </w:tc>
        <w:tc>
          <w:tcPr>
            <w:tcW w:w="720" w:type="dxa"/>
            <w:tcPrChange w:id="2329" w:author="Gabriella Meltzer" w:date="2024-01-02T23:42:00Z">
              <w:tcPr>
                <w:tcW w:w="720" w:type="dxa"/>
              </w:tcPr>
            </w:tcPrChange>
          </w:tcPr>
          <w:p w14:paraId="387796AA" w14:textId="77777777" w:rsidR="006A5067" w:rsidRPr="006A5067" w:rsidRDefault="006A5067" w:rsidP="00786FE5">
            <w:pPr>
              <w:rPr>
                <w:ins w:id="2330" w:author="Gabriella Meltzer" w:date="2024-01-02T23:40:00Z"/>
                <w:rFonts w:ascii="Arial" w:hAnsi="Arial" w:cs="Arial"/>
                <w:sz w:val="20"/>
                <w:szCs w:val="20"/>
                <w:rPrChange w:id="2331" w:author="Gabriella Meltzer" w:date="2024-01-02T23:41:00Z">
                  <w:rPr>
                    <w:ins w:id="2332" w:author="Gabriella Meltzer" w:date="2024-01-02T23:40:00Z"/>
                    <w:sz w:val="22"/>
                    <w:szCs w:val="22"/>
                  </w:rPr>
                </w:rPrChange>
              </w:rPr>
            </w:pPr>
            <w:ins w:id="2333" w:author="Gabriella Meltzer" w:date="2024-01-02T23:40:00Z">
              <w:r w:rsidRPr="006A5067">
                <w:rPr>
                  <w:rFonts w:ascii="Arial" w:hAnsi="Arial" w:cs="Arial"/>
                  <w:sz w:val="20"/>
                  <w:szCs w:val="20"/>
                  <w:rPrChange w:id="2334" w:author="Gabriella Meltzer" w:date="2024-01-02T23:41:00Z">
                    <w:rPr>
                      <w:sz w:val="22"/>
                      <w:szCs w:val="22"/>
                    </w:rPr>
                  </w:rPrChange>
                </w:rPr>
                <w:t>4.44</w:t>
              </w:r>
            </w:ins>
          </w:p>
        </w:tc>
        <w:tc>
          <w:tcPr>
            <w:tcW w:w="720" w:type="dxa"/>
            <w:tcPrChange w:id="2335" w:author="Gabriella Meltzer" w:date="2024-01-02T23:42:00Z">
              <w:tcPr>
                <w:tcW w:w="720" w:type="dxa"/>
              </w:tcPr>
            </w:tcPrChange>
          </w:tcPr>
          <w:p w14:paraId="5EDBC6A8" w14:textId="77777777" w:rsidR="006A5067" w:rsidRPr="006A5067" w:rsidRDefault="006A5067" w:rsidP="00786FE5">
            <w:pPr>
              <w:rPr>
                <w:ins w:id="2336" w:author="Gabriella Meltzer" w:date="2024-01-02T23:40:00Z"/>
                <w:rFonts w:ascii="Arial" w:hAnsi="Arial" w:cs="Arial"/>
                <w:sz w:val="20"/>
                <w:szCs w:val="20"/>
                <w:rPrChange w:id="2337" w:author="Gabriella Meltzer" w:date="2024-01-02T23:41:00Z">
                  <w:rPr>
                    <w:ins w:id="2338" w:author="Gabriella Meltzer" w:date="2024-01-02T23:40:00Z"/>
                    <w:sz w:val="22"/>
                    <w:szCs w:val="22"/>
                  </w:rPr>
                </w:rPrChange>
              </w:rPr>
            </w:pPr>
            <w:ins w:id="2339" w:author="Gabriella Meltzer" w:date="2024-01-02T23:40:00Z">
              <w:r w:rsidRPr="006A5067">
                <w:rPr>
                  <w:rFonts w:ascii="Arial" w:hAnsi="Arial" w:cs="Arial"/>
                  <w:sz w:val="20"/>
                  <w:szCs w:val="20"/>
                  <w:rPrChange w:id="2340" w:author="Gabriella Meltzer" w:date="2024-01-02T23:41:00Z">
                    <w:rPr>
                      <w:sz w:val="22"/>
                      <w:szCs w:val="22"/>
                    </w:rPr>
                  </w:rPrChange>
                </w:rPr>
                <w:t>5.13</w:t>
              </w:r>
            </w:ins>
          </w:p>
        </w:tc>
        <w:tc>
          <w:tcPr>
            <w:tcW w:w="720" w:type="dxa"/>
            <w:tcBorders>
              <w:right w:val="single" w:sz="2" w:space="0" w:color="auto"/>
            </w:tcBorders>
            <w:tcPrChange w:id="2341" w:author="Gabriella Meltzer" w:date="2024-01-02T23:42:00Z">
              <w:tcPr>
                <w:tcW w:w="720" w:type="dxa"/>
                <w:tcBorders>
                  <w:right w:val="single" w:sz="2" w:space="0" w:color="auto"/>
                </w:tcBorders>
              </w:tcPr>
            </w:tcPrChange>
          </w:tcPr>
          <w:p w14:paraId="3060FF23" w14:textId="77777777" w:rsidR="006A5067" w:rsidRPr="006A5067" w:rsidRDefault="006A5067" w:rsidP="00786FE5">
            <w:pPr>
              <w:rPr>
                <w:ins w:id="2342" w:author="Gabriella Meltzer" w:date="2024-01-02T23:40:00Z"/>
                <w:rFonts w:ascii="Arial" w:hAnsi="Arial" w:cs="Arial"/>
                <w:sz w:val="20"/>
                <w:szCs w:val="20"/>
                <w:rPrChange w:id="2343" w:author="Gabriella Meltzer" w:date="2024-01-02T23:41:00Z">
                  <w:rPr>
                    <w:ins w:id="2344" w:author="Gabriella Meltzer" w:date="2024-01-02T23:40:00Z"/>
                    <w:sz w:val="22"/>
                    <w:szCs w:val="22"/>
                  </w:rPr>
                </w:rPrChange>
              </w:rPr>
            </w:pPr>
            <w:ins w:id="2345" w:author="Gabriella Meltzer" w:date="2024-01-02T23:40:00Z">
              <w:r w:rsidRPr="006A5067">
                <w:rPr>
                  <w:rFonts w:ascii="Arial" w:hAnsi="Arial" w:cs="Arial"/>
                  <w:sz w:val="20"/>
                  <w:szCs w:val="20"/>
                  <w:rPrChange w:id="2346" w:author="Gabriella Meltzer" w:date="2024-01-02T23:41:00Z">
                    <w:rPr>
                      <w:sz w:val="22"/>
                      <w:szCs w:val="22"/>
                    </w:rPr>
                  </w:rPrChange>
                </w:rPr>
                <w:t>6.07</w:t>
              </w:r>
            </w:ins>
          </w:p>
        </w:tc>
      </w:tr>
      <w:tr w:rsidR="006A5067" w:rsidRPr="006A5067" w14:paraId="39E3FE55" w14:textId="77777777" w:rsidTr="007F7277">
        <w:trPr>
          <w:ins w:id="2347" w:author="Gabriella Meltzer" w:date="2024-01-02T23:40:00Z"/>
        </w:trPr>
        <w:tc>
          <w:tcPr>
            <w:tcW w:w="3062" w:type="dxa"/>
            <w:vMerge/>
            <w:tcBorders>
              <w:left w:val="single" w:sz="2" w:space="0" w:color="auto"/>
            </w:tcBorders>
            <w:tcPrChange w:id="2348" w:author="Gabriella Meltzer" w:date="2024-01-02T23:42:00Z">
              <w:tcPr>
                <w:tcW w:w="3420" w:type="dxa"/>
                <w:vMerge/>
                <w:tcBorders>
                  <w:left w:val="single" w:sz="2" w:space="0" w:color="auto"/>
                </w:tcBorders>
              </w:tcPr>
            </w:tcPrChange>
          </w:tcPr>
          <w:p w14:paraId="77CD1DFB" w14:textId="77777777" w:rsidR="006A5067" w:rsidRPr="006A5067" w:rsidRDefault="006A5067" w:rsidP="00786FE5">
            <w:pPr>
              <w:rPr>
                <w:ins w:id="2349" w:author="Gabriella Meltzer" w:date="2024-01-02T23:40:00Z"/>
                <w:rFonts w:ascii="Arial" w:hAnsi="Arial" w:cs="Arial"/>
                <w:sz w:val="20"/>
                <w:szCs w:val="20"/>
                <w:rPrChange w:id="2350" w:author="Gabriella Meltzer" w:date="2024-01-02T23:41:00Z">
                  <w:rPr>
                    <w:ins w:id="2351" w:author="Gabriella Meltzer" w:date="2024-01-02T23:40:00Z"/>
                    <w:sz w:val="22"/>
                    <w:szCs w:val="22"/>
                  </w:rPr>
                </w:rPrChange>
              </w:rPr>
            </w:pPr>
          </w:p>
        </w:tc>
        <w:tc>
          <w:tcPr>
            <w:tcW w:w="3778" w:type="dxa"/>
            <w:vMerge/>
            <w:tcBorders>
              <w:left w:val="single" w:sz="2" w:space="0" w:color="auto"/>
            </w:tcBorders>
            <w:tcPrChange w:id="2352" w:author="Gabriella Meltzer" w:date="2024-01-02T23:42:00Z">
              <w:tcPr>
                <w:tcW w:w="3420" w:type="dxa"/>
                <w:vMerge/>
                <w:tcBorders>
                  <w:left w:val="single" w:sz="2" w:space="0" w:color="auto"/>
                </w:tcBorders>
              </w:tcPr>
            </w:tcPrChange>
          </w:tcPr>
          <w:p w14:paraId="130427BD" w14:textId="77777777" w:rsidR="006A5067" w:rsidRPr="006A5067" w:rsidRDefault="006A5067" w:rsidP="00786FE5">
            <w:pPr>
              <w:rPr>
                <w:ins w:id="2353" w:author="Gabriella Meltzer" w:date="2024-01-02T23:40:00Z"/>
                <w:rFonts w:ascii="Arial" w:hAnsi="Arial" w:cs="Arial"/>
                <w:sz w:val="20"/>
                <w:szCs w:val="20"/>
                <w:rPrChange w:id="2354" w:author="Gabriella Meltzer" w:date="2024-01-02T23:41:00Z">
                  <w:rPr>
                    <w:ins w:id="2355" w:author="Gabriella Meltzer" w:date="2024-01-02T23:40:00Z"/>
                    <w:sz w:val="22"/>
                    <w:szCs w:val="22"/>
                  </w:rPr>
                </w:rPrChange>
              </w:rPr>
            </w:pPr>
          </w:p>
        </w:tc>
        <w:tc>
          <w:tcPr>
            <w:tcW w:w="810" w:type="dxa"/>
            <w:tcPrChange w:id="2356" w:author="Gabriella Meltzer" w:date="2024-01-02T23:42:00Z">
              <w:tcPr>
                <w:tcW w:w="810" w:type="dxa"/>
              </w:tcPr>
            </w:tcPrChange>
          </w:tcPr>
          <w:p w14:paraId="21753363" w14:textId="77777777" w:rsidR="006A5067" w:rsidRPr="006A5067" w:rsidRDefault="006A5067" w:rsidP="00786FE5">
            <w:pPr>
              <w:rPr>
                <w:ins w:id="2357" w:author="Gabriella Meltzer" w:date="2024-01-02T23:40:00Z"/>
                <w:rFonts w:ascii="Arial" w:hAnsi="Arial" w:cs="Arial"/>
                <w:sz w:val="20"/>
                <w:szCs w:val="20"/>
                <w:rPrChange w:id="2358" w:author="Gabriella Meltzer" w:date="2024-01-02T23:41:00Z">
                  <w:rPr>
                    <w:ins w:id="2359" w:author="Gabriella Meltzer" w:date="2024-01-02T23:40:00Z"/>
                    <w:sz w:val="22"/>
                    <w:szCs w:val="22"/>
                  </w:rPr>
                </w:rPrChange>
              </w:rPr>
            </w:pPr>
            <w:ins w:id="2360" w:author="Gabriella Meltzer" w:date="2024-01-02T23:40:00Z">
              <w:r w:rsidRPr="006A5067">
                <w:rPr>
                  <w:rFonts w:ascii="Arial" w:hAnsi="Arial" w:cs="Arial"/>
                  <w:sz w:val="20"/>
                  <w:szCs w:val="20"/>
                  <w:rPrChange w:id="2361" w:author="Gabriella Meltzer" w:date="2024-01-02T23:41:00Z">
                    <w:rPr>
                      <w:sz w:val="22"/>
                      <w:szCs w:val="22"/>
                    </w:rPr>
                  </w:rPrChange>
                </w:rPr>
                <w:t>6</w:t>
              </w:r>
            </w:ins>
          </w:p>
        </w:tc>
        <w:tc>
          <w:tcPr>
            <w:tcW w:w="720" w:type="dxa"/>
            <w:tcPrChange w:id="2362" w:author="Gabriella Meltzer" w:date="2024-01-02T23:42:00Z">
              <w:tcPr>
                <w:tcW w:w="720" w:type="dxa"/>
              </w:tcPr>
            </w:tcPrChange>
          </w:tcPr>
          <w:p w14:paraId="28411982" w14:textId="77777777" w:rsidR="006A5067" w:rsidRPr="006A5067" w:rsidRDefault="006A5067" w:rsidP="00786FE5">
            <w:pPr>
              <w:rPr>
                <w:ins w:id="2363" w:author="Gabriella Meltzer" w:date="2024-01-02T23:40:00Z"/>
                <w:rFonts w:ascii="Arial" w:hAnsi="Arial" w:cs="Arial"/>
                <w:sz w:val="20"/>
                <w:szCs w:val="20"/>
                <w:rPrChange w:id="2364" w:author="Gabriella Meltzer" w:date="2024-01-02T23:41:00Z">
                  <w:rPr>
                    <w:ins w:id="2365" w:author="Gabriella Meltzer" w:date="2024-01-02T23:40:00Z"/>
                    <w:sz w:val="22"/>
                    <w:szCs w:val="22"/>
                  </w:rPr>
                </w:rPrChange>
              </w:rPr>
            </w:pPr>
            <w:ins w:id="2366" w:author="Gabriella Meltzer" w:date="2024-01-02T23:40:00Z">
              <w:r w:rsidRPr="006A5067">
                <w:rPr>
                  <w:rFonts w:ascii="Arial" w:hAnsi="Arial" w:cs="Arial"/>
                  <w:sz w:val="20"/>
                  <w:szCs w:val="20"/>
                  <w:rPrChange w:id="2367" w:author="Gabriella Meltzer" w:date="2024-01-02T23:41:00Z">
                    <w:rPr>
                      <w:sz w:val="22"/>
                      <w:szCs w:val="22"/>
                    </w:rPr>
                  </w:rPrChange>
                </w:rPr>
                <w:t>4.06</w:t>
              </w:r>
            </w:ins>
          </w:p>
        </w:tc>
        <w:tc>
          <w:tcPr>
            <w:tcW w:w="720" w:type="dxa"/>
            <w:tcPrChange w:id="2368" w:author="Gabriella Meltzer" w:date="2024-01-02T23:42:00Z">
              <w:tcPr>
                <w:tcW w:w="720" w:type="dxa"/>
              </w:tcPr>
            </w:tcPrChange>
          </w:tcPr>
          <w:p w14:paraId="647C6113" w14:textId="77777777" w:rsidR="006A5067" w:rsidRPr="006A5067" w:rsidRDefault="006A5067" w:rsidP="00786FE5">
            <w:pPr>
              <w:rPr>
                <w:ins w:id="2369" w:author="Gabriella Meltzer" w:date="2024-01-02T23:40:00Z"/>
                <w:rFonts w:ascii="Arial" w:hAnsi="Arial" w:cs="Arial"/>
                <w:sz w:val="20"/>
                <w:szCs w:val="20"/>
                <w:rPrChange w:id="2370" w:author="Gabriella Meltzer" w:date="2024-01-02T23:41:00Z">
                  <w:rPr>
                    <w:ins w:id="2371" w:author="Gabriella Meltzer" w:date="2024-01-02T23:40:00Z"/>
                    <w:sz w:val="22"/>
                    <w:szCs w:val="22"/>
                  </w:rPr>
                </w:rPrChange>
              </w:rPr>
            </w:pPr>
            <w:ins w:id="2372" w:author="Gabriella Meltzer" w:date="2024-01-02T23:40:00Z">
              <w:r w:rsidRPr="006A5067">
                <w:rPr>
                  <w:rFonts w:ascii="Arial" w:hAnsi="Arial" w:cs="Arial"/>
                  <w:sz w:val="20"/>
                  <w:szCs w:val="20"/>
                  <w:rPrChange w:id="2373" w:author="Gabriella Meltzer" w:date="2024-01-02T23:41:00Z">
                    <w:rPr>
                      <w:sz w:val="22"/>
                      <w:szCs w:val="22"/>
                    </w:rPr>
                  </w:rPrChange>
                </w:rPr>
                <w:t>5.00</w:t>
              </w:r>
            </w:ins>
          </w:p>
        </w:tc>
        <w:tc>
          <w:tcPr>
            <w:tcW w:w="720" w:type="dxa"/>
            <w:tcPrChange w:id="2374" w:author="Gabriella Meltzer" w:date="2024-01-02T23:42:00Z">
              <w:tcPr>
                <w:tcW w:w="720" w:type="dxa"/>
              </w:tcPr>
            </w:tcPrChange>
          </w:tcPr>
          <w:p w14:paraId="12A4EF5F" w14:textId="77777777" w:rsidR="006A5067" w:rsidRPr="006A5067" w:rsidRDefault="006A5067" w:rsidP="00786FE5">
            <w:pPr>
              <w:rPr>
                <w:ins w:id="2375" w:author="Gabriella Meltzer" w:date="2024-01-02T23:40:00Z"/>
                <w:rFonts w:ascii="Arial" w:hAnsi="Arial" w:cs="Arial"/>
                <w:sz w:val="20"/>
                <w:szCs w:val="20"/>
                <w:rPrChange w:id="2376" w:author="Gabriella Meltzer" w:date="2024-01-02T23:41:00Z">
                  <w:rPr>
                    <w:ins w:id="2377" w:author="Gabriella Meltzer" w:date="2024-01-02T23:40:00Z"/>
                    <w:sz w:val="22"/>
                    <w:szCs w:val="22"/>
                  </w:rPr>
                </w:rPrChange>
              </w:rPr>
            </w:pPr>
            <w:ins w:id="2378" w:author="Gabriella Meltzer" w:date="2024-01-02T23:40:00Z">
              <w:r w:rsidRPr="006A5067">
                <w:rPr>
                  <w:rFonts w:ascii="Arial" w:hAnsi="Arial" w:cs="Arial"/>
                  <w:sz w:val="20"/>
                  <w:szCs w:val="20"/>
                  <w:rPrChange w:id="2379" w:author="Gabriella Meltzer" w:date="2024-01-02T23:41:00Z">
                    <w:rPr>
                      <w:sz w:val="22"/>
                      <w:szCs w:val="22"/>
                    </w:rPr>
                  </w:rPrChange>
                </w:rPr>
                <w:t>5.52</w:t>
              </w:r>
            </w:ins>
          </w:p>
        </w:tc>
        <w:tc>
          <w:tcPr>
            <w:tcW w:w="720" w:type="dxa"/>
            <w:tcPrChange w:id="2380" w:author="Gabriella Meltzer" w:date="2024-01-02T23:42:00Z">
              <w:tcPr>
                <w:tcW w:w="720" w:type="dxa"/>
              </w:tcPr>
            </w:tcPrChange>
          </w:tcPr>
          <w:p w14:paraId="5C7FBE57" w14:textId="77777777" w:rsidR="006A5067" w:rsidRPr="006A5067" w:rsidRDefault="006A5067" w:rsidP="00786FE5">
            <w:pPr>
              <w:rPr>
                <w:ins w:id="2381" w:author="Gabriella Meltzer" w:date="2024-01-02T23:40:00Z"/>
                <w:rFonts w:ascii="Arial" w:hAnsi="Arial" w:cs="Arial"/>
                <w:sz w:val="20"/>
                <w:szCs w:val="20"/>
                <w:rPrChange w:id="2382" w:author="Gabriella Meltzer" w:date="2024-01-02T23:41:00Z">
                  <w:rPr>
                    <w:ins w:id="2383" w:author="Gabriella Meltzer" w:date="2024-01-02T23:40:00Z"/>
                    <w:sz w:val="22"/>
                    <w:szCs w:val="22"/>
                  </w:rPr>
                </w:rPrChange>
              </w:rPr>
            </w:pPr>
            <w:ins w:id="2384" w:author="Gabriella Meltzer" w:date="2024-01-02T23:40:00Z">
              <w:r w:rsidRPr="006A5067">
                <w:rPr>
                  <w:rFonts w:ascii="Arial" w:hAnsi="Arial" w:cs="Arial"/>
                  <w:sz w:val="20"/>
                  <w:szCs w:val="20"/>
                  <w:rPrChange w:id="2385" w:author="Gabriella Meltzer" w:date="2024-01-02T23:41:00Z">
                    <w:rPr>
                      <w:sz w:val="22"/>
                      <w:szCs w:val="22"/>
                    </w:rPr>
                  </w:rPrChange>
                </w:rPr>
                <w:t>6.05</w:t>
              </w:r>
            </w:ins>
          </w:p>
        </w:tc>
        <w:tc>
          <w:tcPr>
            <w:tcW w:w="720" w:type="dxa"/>
            <w:tcBorders>
              <w:right w:val="single" w:sz="2" w:space="0" w:color="auto"/>
            </w:tcBorders>
            <w:tcPrChange w:id="2386" w:author="Gabriella Meltzer" w:date="2024-01-02T23:42:00Z">
              <w:tcPr>
                <w:tcW w:w="720" w:type="dxa"/>
                <w:tcBorders>
                  <w:right w:val="single" w:sz="2" w:space="0" w:color="auto"/>
                </w:tcBorders>
              </w:tcPr>
            </w:tcPrChange>
          </w:tcPr>
          <w:p w14:paraId="2BB5FD9A" w14:textId="77777777" w:rsidR="006A5067" w:rsidRPr="006A5067" w:rsidRDefault="006A5067" w:rsidP="00786FE5">
            <w:pPr>
              <w:rPr>
                <w:ins w:id="2387" w:author="Gabriella Meltzer" w:date="2024-01-02T23:40:00Z"/>
                <w:rFonts w:ascii="Arial" w:hAnsi="Arial" w:cs="Arial"/>
                <w:sz w:val="20"/>
                <w:szCs w:val="20"/>
                <w:rPrChange w:id="2388" w:author="Gabriella Meltzer" w:date="2024-01-02T23:41:00Z">
                  <w:rPr>
                    <w:ins w:id="2389" w:author="Gabriella Meltzer" w:date="2024-01-02T23:40:00Z"/>
                    <w:sz w:val="22"/>
                    <w:szCs w:val="22"/>
                  </w:rPr>
                </w:rPrChange>
              </w:rPr>
            </w:pPr>
            <w:ins w:id="2390" w:author="Gabriella Meltzer" w:date="2024-01-02T23:40:00Z">
              <w:r w:rsidRPr="006A5067">
                <w:rPr>
                  <w:rFonts w:ascii="Arial" w:hAnsi="Arial" w:cs="Arial"/>
                  <w:sz w:val="20"/>
                  <w:szCs w:val="20"/>
                  <w:rPrChange w:id="2391" w:author="Gabriella Meltzer" w:date="2024-01-02T23:41:00Z">
                    <w:rPr>
                      <w:sz w:val="22"/>
                      <w:szCs w:val="22"/>
                    </w:rPr>
                  </w:rPrChange>
                </w:rPr>
                <w:t>6.89</w:t>
              </w:r>
            </w:ins>
          </w:p>
        </w:tc>
        <w:tc>
          <w:tcPr>
            <w:tcW w:w="720" w:type="dxa"/>
            <w:tcBorders>
              <w:left w:val="single" w:sz="2" w:space="0" w:color="auto"/>
            </w:tcBorders>
            <w:tcPrChange w:id="2392" w:author="Gabriella Meltzer" w:date="2024-01-02T23:42:00Z">
              <w:tcPr>
                <w:tcW w:w="720" w:type="dxa"/>
                <w:tcBorders>
                  <w:left w:val="single" w:sz="2" w:space="0" w:color="auto"/>
                </w:tcBorders>
              </w:tcPr>
            </w:tcPrChange>
          </w:tcPr>
          <w:p w14:paraId="7FCEC94B" w14:textId="77777777" w:rsidR="006A5067" w:rsidRPr="006A5067" w:rsidRDefault="006A5067" w:rsidP="00786FE5">
            <w:pPr>
              <w:rPr>
                <w:ins w:id="2393" w:author="Gabriella Meltzer" w:date="2024-01-02T23:40:00Z"/>
                <w:rFonts w:ascii="Arial" w:hAnsi="Arial" w:cs="Arial"/>
                <w:sz w:val="20"/>
                <w:szCs w:val="20"/>
                <w:rPrChange w:id="2394" w:author="Gabriella Meltzer" w:date="2024-01-02T23:41:00Z">
                  <w:rPr>
                    <w:ins w:id="2395" w:author="Gabriella Meltzer" w:date="2024-01-02T23:40:00Z"/>
                    <w:sz w:val="22"/>
                    <w:szCs w:val="22"/>
                  </w:rPr>
                </w:rPrChange>
              </w:rPr>
            </w:pPr>
            <w:ins w:id="2396" w:author="Gabriella Meltzer" w:date="2024-01-02T23:40:00Z">
              <w:r w:rsidRPr="006A5067">
                <w:rPr>
                  <w:rFonts w:ascii="Arial" w:hAnsi="Arial" w:cs="Arial"/>
                  <w:sz w:val="20"/>
                  <w:szCs w:val="20"/>
                  <w:rPrChange w:id="2397" w:author="Gabriella Meltzer" w:date="2024-01-02T23:41:00Z">
                    <w:rPr>
                      <w:sz w:val="22"/>
                      <w:szCs w:val="22"/>
                    </w:rPr>
                  </w:rPrChange>
                </w:rPr>
                <w:t>3.84</w:t>
              </w:r>
            </w:ins>
          </w:p>
        </w:tc>
        <w:tc>
          <w:tcPr>
            <w:tcW w:w="720" w:type="dxa"/>
            <w:tcPrChange w:id="2398" w:author="Gabriella Meltzer" w:date="2024-01-02T23:42:00Z">
              <w:tcPr>
                <w:tcW w:w="720" w:type="dxa"/>
              </w:tcPr>
            </w:tcPrChange>
          </w:tcPr>
          <w:p w14:paraId="3B0D45F8" w14:textId="77777777" w:rsidR="006A5067" w:rsidRPr="006A5067" w:rsidRDefault="006A5067" w:rsidP="00786FE5">
            <w:pPr>
              <w:rPr>
                <w:ins w:id="2399" w:author="Gabriella Meltzer" w:date="2024-01-02T23:40:00Z"/>
                <w:rFonts w:ascii="Arial" w:hAnsi="Arial" w:cs="Arial"/>
                <w:sz w:val="20"/>
                <w:szCs w:val="20"/>
                <w:rPrChange w:id="2400" w:author="Gabriella Meltzer" w:date="2024-01-02T23:41:00Z">
                  <w:rPr>
                    <w:ins w:id="2401" w:author="Gabriella Meltzer" w:date="2024-01-02T23:40:00Z"/>
                    <w:sz w:val="22"/>
                    <w:szCs w:val="22"/>
                  </w:rPr>
                </w:rPrChange>
              </w:rPr>
            </w:pPr>
            <w:ins w:id="2402" w:author="Gabriella Meltzer" w:date="2024-01-02T23:40:00Z">
              <w:r w:rsidRPr="006A5067">
                <w:rPr>
                  <w:rFonts w:ascii="Arial" w:hAnsi="Arial" w:cs="Arial"/>
                  <w:sz w:val="20"/>
                  <w:szCs w:val="20"/>
                  <w:rPrChange w:id="2403" w:author="Gabriella Meltzer" w:date="2024-01-02T23:41:00Z">
                    <w:rPr>
                      <w:sz w:val="22"/>
                      <w:szCs w:val="22"/>
                    </w:rPr>
                  </w:rPrChange>
                </w:rPr>
                <w:t>4.77</w:t>
              </w:r>
            </w:ins>
          </w:p>
        </w:tc>
        <w:tc>
          <w:tcPr>
            <w:tcW w:w="720" w:type="dxa"/>
            <w:tcPrChange w:id="2404" w:author="Gabriella Meltzer" w:date="2024-01-02T23:42:00Z">
              <w:tcPr>
                <w:tcW w:w="720" w:type="dxa"/>
              </w:tcPr>
            </w:tcPrChange>
          </w:tcPr>
          <w:p w14:paraId="07422186" w14:textId="77777777" w:rsidR="006A5067" w:rsidRPr="006A5067" w:rsidRDefault="006A5067" w:rsidP="00786FE5">
            <w:pPr>
              <w:rPr>
                <w:ins w:id="2405" w:author="Gabriella Meltzer" w:date="2024-01-02T23:40:00Z"/>
                <w:rFonts w:ascii="Arial" w:hAnsi="Arial" w:cs="Arial"/>
                <w:sz w:val="20"/>
                <w:szCs w:val="20"/>
                <w:rPrChange w:id="2406" w:author="Gabriella Meltzer" w:date="2024-01-02T23:41:00Z">
                  <w:rPr>
                    <w:ins w:id="2407" w:author="Gabriella Meltzer" w:date="2024-01-02T23:40:00Z"/>
                    <w:sz w:val="22"/>
                    <w:szCs w:val="22"/>
                  </w:rPr>
                </w:rPrChange>
              </w:rPr>
            </w:pPr>
            <w:ins w:id="2408" w:author="Gabriella Meltzer" w:date="2024-01-02T23:40:00Z">
              <w:r w:rsidRPr="006A5067">
                <w:rPr>
                  <w:rFonts w:ascii="Arial" w:hAnsi="Arial" w:cs="Arial"/>
                  <w:sz w:val="20"/>
                  <w:szCs w:val="20"/>
                  <w:rPrChange w:id="2409" w:author="Gabriella Meltzer" w:date="2024-01-02T23:41:00Z">
                    <w:rPr>
                      <w:sz w:val="22"/>
                      <w:szCs w:val="22"/>
                    </w:rPr>
                  </w:rPrChange>
                </w:rPr>
                <w:t>5.35</w:t>
              </w:r>
            </w:ins>
          </w:p>
        </w:tc>
        <w:tc>
          <w:tcPr>
            <w:tcW w:w="720" w:type="dxa"/>
            <w:tcPrChange w:id="2410" w:author="Gabriella Meltzer" w:date="2024-01-02T23:42:00Z">
              <w:tcPr>
                <w:tcW w:w="720" w:type="dxa"/>
              </w:tcPr>
            </w:tcPrChange>
          </w:tcPr>
          <w:p w14:paraId="0F0CD0C6" w14:textId="77777777" w:rsidR="006A5067" w:rsidRPr="006A5067" w:rsidRDefault="006A5067" w:rsidP="00786FE5">
            <w:pPr>
              <w:rPr>
                <w:ins w:id="2411" w:author="Gabriella Meltzer" w:date="2024-01-02T23:40:00Z"/>
                <w:rFonts w:ascii="Arial" w:hAnsi="Arial" w:cs="Arial"/>
                <w:sz w:val="20"/>
                <w:szCs w:val="20"/>
                <w:rPrChange w:id="2412" w:author="Gabriella Meltzer" w:date="2024-01-02T23:41:00Z">
                  <w:rPr>
                    <w:ins w:id="2413" w:author="Gabriella Meltzer" w:date="2024-01-02T23:40:00Z"/>
                    <w:sz w:val="22"/>
                    <w:szCs w:val="22"/>
                  </w:rPr>
                </w:rPrChange>
              </w:rPr>
            </w:pPr>
            <w:ins w:id="2414" w:author="Gabriella Meltzer" w:date="2024-01-02T23:40:00Z">
              <w:r w:rsidRPr="006A5067">
                <w:rPr>
                  <w:rFonts w:ascii="Arial" w:hAnsi="Arial" w:cs="Arial"/>
                  <w:sz w:val="20"/>
                  <w:szCs w:val="20"/>
                  <w:rPrChange w:id="2415" w:author="Gabriella Meltzer" w:date="2024-01-02T23:41:00Z">
                    <w:rPr>
                      <w:sz w:val="22"/>
                      <w:szCs w:val="22"/>
                    </w:rPr>
                  </w:rPrChange>
                </w:rPr>
                <w:t>6.10</w:t>
              </w:r>
            </w:ins>
          </w:p>
        </w:tc>
        <w:tc>
          <w:tcPr>
            <w:tcW w:w="720" w:type="dxa"/>
            <w:tcBorders>
              <w:right w:val="single" w:sz="2" w:space="0" w:color="auto"/>
            </w:tcBorders>
            <w:tcPrChange w:id="2416" w:author="Gabriella Meltzer" w:date="2024-01-02T23:42:00Z">
              <w:tcPr>
                <w:tcW w:w="720" w:type="dxa"/>
                <w:tcBorders>
                  <w:right w:val="single" w:sz="2" w:space="0" w:color="auto"/>
                </w:tcBorders>
              </w:tcPr>
            </w:tcPrChange>
          </w:tcPr>
          <w:p w14:paraId="79B1ED28" w14:textId="77777777" w:rsidR="006A5067" w:rsidRPr="006A5067" w:rsidRDefault="006A5067" w:rsidP="00786FE5">
            <w:pPr>
              <w:rPr>
                <w:ins w:id="2417" w:author="Gabriella Meltzer" w:date="2024-01-02T23:40:00Z"/>
                <w:rFonts w:ascii="Arial" w:hAnsi="Arial" w:cs="Arial"/>
                <w:sz w:val="20"/>
                <w:szCs w:val="20"/>
                <w:rPrChange w:id="2418" w:author="Gabriella Meltzer" w:date="2024-01-02T23:41:00Z">
                  <w:rPr>
                    <w:ins w:id="2419" w:author="Gabriella Meltzer" w:date="2024-01-02T23:40:00Z"/>
                    <w:sz w:val="22"/>
                    <w:szCs w:val="22"/>
                  </w:rPr>
                </w:rPrChange>
              </w:rPr>
            </w:pPr>
            <w:ins w:id="2420" w:author="Gabriella Meltzer" w:date="2024-01-02T23:40:00Z">
              <w:r w:rsidRPr="006A5067">
                <w:rPr>
                  <w:rFonts w:ascii="Arial" w:hAnsi="Arial" w:cs="Arial"/>
                  <w:sz w:val="20"/>
                  <w:szCs w:val="20"/>
                  <w:rPrChange w:id="2421" w:author="Gabriella Meltzer" w:date="2024-01-02T23:41:00Z">
                    <w:rPr>
                      <w:sz w:val="22"/>
                      <w:szCs w:val="22"/>
                    </w:rPr>
                  </w:rPrChange>
                </w:rPr>
                <w:t>6.99</w:t>
              </w:r>
            </w:ins>
          </w:p>
        </w:tc>
      </w:tr>
      <w:tr w:rsidR="006A5067" w:rsidRPr="006A5067" w14:paraId="2C9BD3AD" w14:textId="77777777" w:rsidTr="007F7277">
        <w:trPr>
          <w:ins w:id="2422" w:author="Gabriella Meltzer" w:date="2024-01-02T23:40:00Z"/>
        </w:trPr>
        <w:tc>
          <w:tcPr>
            <w:tcW w:w="3062" w:type="dxa"/>
            <w:vMerge/>
            <w:tcBorders>
              <w:left w:val="single" w:sz="2" w:space="0" w:color="auto"/>
            </w:tcBorders>
            <w:tcPrChange w:id="2423" w:author="Gabriella Meltzer" w:date="2024-01-02T23:42:00Z">
              <w:tcPr>
                <w:tcW w:w="3420" w:type="dxa"/>
                <w:vMerge/>
                <w:tcBorders>
                  <w:left w:val="single" w:sz="2" w:space="0" w:color="auto"/>
                </w:tcBorders>
              </w:tcPr>
            </w:tcPrChange>
          </w:tcPr>
          <w:p w14:paraId="7AA0E4CF" w14:textId="77777777" w:rsidR="006A5067" w:rsidRPr="006A5067" w:rsidRDefault="006A5067" w:rsidP="00786FE5">
            <w:pPr>
              <w:rPr>
                <w:ins w:id="2424" w:author="Gabriella Meltzer" w:date="2024-01-02T23:40:00Z"/>
                <w:rFonts w:ascii="Arial" w:hAnsi="Arial" w:cs="Arial"/>
                <w:sz w:val="20"/>
                <w:szCs w:val="20"/>
                <w:rPrChange w:id="2425" w:author="Gabriella Meltzer" w:date="2024-01-02T23:41:00Z">
                  <w:rPr>
                    <w:ins w:id="2426" w:author="Gabriella Meltzer" w:date="2024-01-02T23:40:00Z"/>
                    <w:sz w:val="22"/>
                    <w:szCs w:val="22"/>
                  </w:rPr>
                </w:rPrChange>
              </w:rPr>
            </w:pPr>
          </w:p>
        </w:tc>
        <w:tc>
          <w:tcPr>
            <w:tcW w:w="3778" w:type="dxa"/>
            <w:vMerge/>
            <w:tcBorders>
              <w:left w:val="single" w:sz="2" w:space="0" w:color="auto"/>
            </w:tcBorders>
            <w:tcPrChange w:id="2427" w:author="Gabriella Meltzer" w:date="2024-01-02T23:42:00Z">
              <w:tcPr>
                <w:tcW w:w="3420" w:type="dxa"/>
                <w:vMerge/>
                <w:tcBorders>
                  <w:left w:val="single" w:sz="2" w:space="0" w:color="auto"/>
                </w:tcBorders>
              </w:tcPr>
            </w:tcPrChange>
          </w:tcPr>
          <w:p w14:paraId="0976C28D" w14:textId="77777777" w:rsidR="006A5067" w:rsidRPr="006A5067" w:rsidRDefault="006A5067" w:rsidP="00786FE5">
            <w:pPr>
              <w:rPr>
                <w:ins w:id="2428" w:author="Gabriella Meltzer" w:date="2024-01-02T23:40:00Z"/>
                <w:rFonts w:ascii="Arial" w:hAnsi="Arial" w:cs="Arial"/>
                <w:sz w:val="20"/>
                <w:szCs w:val="20"/>
                <w:rPrChange w:id="2429" w:author="Gabriella Meltzer" w:date="2024-01-02T23:41:00Z">
                  <w:rPr>
                    <w:ins w:id="2430" w:author="Gabriella Meltzer" w:date="2024-01-02T23:40:00Z"/>
                    <w:sz w:val="22"/>
                    <w:szCs w:val="22"/>
                  </w:rPr>
                </w:rPrChange>
              </w:rPr>
            </w:pPr>
          </w:p>
        </w:tc>
        <w:tc>
          <w:tcPr>
            <w:tcW w:w="810" w:type="dxa"/>
            <w:tcPrChange w:id="2431" w:author="Gabriella Meltzer" w:date="2024-01-02T23:42:00Z">
              <w:tcPr>
                <w:tcW w:w="810" w:type="dxa"/>
              </w:tcPr>
            </w:tcPrChange>
          </w:tcPr>
          <w:p w14:paraId="2C125DB0" w14:textId="77777777" w:rsidR="006A5067" w:rsidRPr="006A5067" w:rsidRDefault="006A5067" w:rsidP="00786FE5">
            <w:pPr>
              <w:rPr>
                <w:ins w:id="2432" w:author="Gabriella Meltzer" w:date="2024-01-02T23:40:00Z"/>
                <w:rFonts w:ascii="Arial" w:hAnsi="Arial" w:cs="Arial"/>
                <w:sz w:val="20"/>
                <w:szCs w:val="20"/>
                <w:rPrChange w:id="2433" w:author="Gabriella Meltzer" w:date="2024-01-02T23:41:00Z">
                  <w:rPr>
                    <w:ins w:id="2434" w:author="Gabriella Meltzer" w:date="2024-01-02T23:40:00Z"/>
                    <w:sz w:val="22"/>
                    <w:szCs w:val="22"/>
                  </w:rPr>
                </w:rPrChange>
              </w:rPr>
            </w:pPr>
            <w:ins w:id="2435" w:author="Gabriella Meltzer" w:date="2024-01-02T23:40:00Z">
              <w:r w:rsidRPr="006A5067">
                <w:rPr>
                  <w:rFonts w:ascii="Arial" w:hAnsi="Arial" w:cs="Arial"/>
                  <w:sz w:val="20"/>
                  <w:szCs w:val="20"/>
                  <w:rPrChange w:id="2436" w:author="Gabriella Meltzer" w:date="2024-01-02T23:41:00Z">
                    <w:rPr>
                      <w:sz w:val="22"/>
                      <w:szCs w:val="22"/>
                    </w:rPr>
                  </w:rPrChange>
                </w:rPr>
                <w:t>7</w:t>
              </w:r>
            </w:ins>
          </w:p>
        </w:tc>
        <w:tc>
          <w:tcPr>
            <w:tcW w:w="720" w:type="dxa"/>
            <w:tcPrChange w:id="2437" w:author="Gabriella Meltzer" w:date="2024-01-02T23:42:00Z">
              <w:tcPr>
                <w:tcW w:w="720" w:type="dxa"/>
              </w:tcPr>
            </w:tcPrChange>
          </w:tcPr>
          <w:p w14:paraId="57A0E0D5" w14:textId="77777777" w:rsidR="006A5067" w:rsidRPr="006A5067" w:rsidRDefault="006A5067" w:rsidP="00786FE5">
            <w:pPr>
              <w:rPr>
                <w:ins w:id="2438" w:author="Gabriella Meltzer" w:date="2024-01-02T23:40:00Z"/>
                <w:rFonts w:ascii="Arial" w:hAnsi="Arial" w:cs="Arial"/>
                <w:sz w:val="20"/>
                <w:szCs w:val="20"/>
                <w:rPrChange w:id="2439" w:author="Gabriella Meltzer" w:date="2024-01-02T23:41:00Z">
                  <w:rPr>
                    <w:ins w:id="2440" w:author="Gabriella Meltzer" w:date="2024-01-02T23:40:00Z"/>
                    <w:sz w:val="22"/>
                    <w:szCs w:val="22"/>
                  </w:rPr>
                </w:rPrChange>
              </w:rPr>
            </w:pPr>
            <w:ins w:id="2441" w:author="Gabriella Meltzer" w:date="2024-01-02T23:40:00Z">
              <w:r w:rsidRPr="006A5067">
                <w:rPr>
                  <w:rFonts w:ascii="Arial" w:hAnsi="Arial" w:cs="Arial"/>
                  <w:sz w:val="20"/>
                  <w:szCs w:val="20"/>
                  <w:rPrChange w:id="2442" w:author="Gabriella Meltzer" w:date="2024-01-02T23:41:00Z">
                    <w:rPr>
                      <w:sz w:val="22"/>
                      <w:szCs w:val="22"/>
                    </w:rPr>
                  </w:rPrChange>
                </w:rPr>
                <w:t>4.90</w:t>
              </w:r>
            </w:ins>
          </w:p>
        </w:tc>
        <w:tc>
          <w:tcPr>
            <w:tcW w:w="720" w:type="dxa"/>
            <w:tcPrChange w:id="2443" w:author="Gabriella Meltzer" w:date="2024-01-02T23:42:00Z">
              <w:tcPr>
                <w:tcW w:w="720" w:type="dxa"/>
              </w:tcPr>
            </w:tcPrChange>
          </w:tcPr>
          <w:p w14:paraId="51DE388C" w14:textId="77777777" w:rsidR="006A5067" w:rsidRPr="006A5067" w:rsidRDefault="006A5067" w:rsidP="00786FE5">
            <w:pPr>
              <w:rPr>
                <w:ins w:id="2444" w:author="Gabriella Meltzer" w:date="2024-01-02T23:40:00Z"/>
                <w:rFonts w:ascii="Arial" w:hAnsi="Arial" w:cs="Arial"/>
                <w:sz w:val="20"/>
                <w:szCs w:val="20"/>
                <w:rPrChange w:id="2445" w:author="Gabriella Meltzer" w:date="2024-01-02T23:41:00Z">
                  <w:rPr>
                    <w:ins w:id="2446" w:author="Gabriella Meltzer" w:date="2024-01-02T23:40:00Z"/>
                    <w:sz w:val="22"/>
                    <w:szCs w:val="22"/>
                  </w:rPr>
                </w:rPrChange>
              </w:rPr>
            </w:pPr>
            <w:ins w:id="2447" w:author="Gabriella Meltzer" w:date="2024-01-02T23:40:00Z">
              <w:r w:rsidRPr="006A5067">
                <w:rPr>
                  <w:rFonts w:ascii="Arial" w:hAnsi="Arial" w:cs="Arial"/>
                  <w:sz w:val="20"/>
                  <w:szCs w:val="20"/>
                  <w:rPrChange w:id="2448" w:author="Gabriella Meltzer" w:date="2024-01-02T23:41:00Z">
                    <w:rPr>
                      <w:sz w:val="22"/>
                      <w:szCs w:val="22"/>
                    </w:rPr>
                  </w:rPrChange>
                </w:rPr>
                <w:t>5.83</w:t>
              </w:r>
            </w:ins>
          </w:p>
        </w:tc>
        <w:tc>
          <w:tcPr>
            <w:tcW w:w="720" w:type="dxa"/>
            <w:tcPrChange w:id="2449" w:author="Gabriella Meltzer" w:date="2024-01-02T23:42:00Z">
              <w:tcPr>
                <w:tcW w:w="720" w:type="dxa"/>
              </w:tcPr>
            </w:tcPrChange>
          </w:tcPr>
          <w:p w14:paraId="552C45A6" w14:textId="77777777" w:rsidR="006A5067" w:rsidRPr="006A5067" w:rsidRDefault="006A5067" w:rsidP="00786FE5">
            <w:pPr>
              <w:rPr>
                <w:ins w:id="2450" w:author="Gabriella Meltzer" w:date="2024-01-02T23:40:00Z"/>
                <w:rFonts w:ascii="Arial" w:hAnsi="Arial" w:cs="Arial"/>
                <w:sz w:val="20"/>
                <w:szCs w:val="20"/>
                <w:rPrChange w:id="2451" w:author="Gabriella Meltzer" w:date="2024-01-02T23:41:00Z">
                  <w:rPr>
                    <w:ins w:id="2452" w:author="Gabriella Meltzer" w:date="2024-01-02T23:40:00Z"/>
                    <w:sz w:val="22"/>
                    <w:szCs w:val="22"/>
                  </w:rPr>
                </w:rPrChange>
              </w:rPr>
            </w:pPr>
            <w:ins w:id="2453" w:author="Gabriella Meltzer" w:date="2024-01-02T23:40:00Z">
              <w:r w:rsidRPr="006A5067">
                <w:rPr>
                  <w:rFonts w:ascii="Arial" w:hAnsi="Arial" w:cs="Arial"/>
                  <w:sz w:val="20"/>
                  <w:szCs w:val="20"/>
                  <w:rPrChange w:id="2454" w:author="Gabriella Meltzer" w:date="2024-01-02T23:41:00Z">
                    <w:rPr>
                      <w:sz w:val="22"/>
                      <w:szCs w:val="22"/>
                    </w:rPr>
                  </w:rPrChange>
                </w:rPr>
                <w:t>6.40</w:t>
              </w:r>
            </w:ins>
          </w:p>
        </w:tc>
        <w:tc>
          <w:tcPr>
            <w:tcW w:w="720" w:type="dxa"/>
            <w:tcPrChange w:id="2455" w:author="Gabriella Meltzer" w:date="2024-01-02T23:42:00Z">
              <w:tcPr>
                <w:tcW w:w="720" w:type="dxa"/>
              </w:tcPr>
            </w:tcPrChange>
          </w:tcPr>
          <w:p w14:paraId="1E78D5A3" w14:textId="77777777" w:rsidR="006A5067" w:rsidRPr="006A5067" w:rsidRDefault="006A5067" w:rsidP="00786FE5">
            <w:pPr>
              <w:rPr>
                <w:ins w:id="2456" w:author="Gabriella Meltzer" w:date="2024-01-02T23:40:00Z"/>
                <w:rFonts w:ascii="Arial" w:hAnsi="Arial" w:cs="Arial"/>
                <w:sz w:val="20"/>
                <w:szCs w:val="20"/>
                <w:rPrChange w:id="2457" w:author="Gabriella Meltzer" w:date="2024-01-02T23:41:00Z">
                  <w:rPr>
                    <w:ins w:id="2458" w:author="Gabriella Meltzer" w:date="2024-01-02T23:40:00Z"/>
                    <w:sz w:val="22"/>
                    <w:szCs w:val="22"/>
                  </w:rPr>
                </w:rPrChange>
              </w:rPr>
            </w:pPr>
            <w:ins w:id="2459" w:author="Gabriella Meltzer" w:date="2024-01-02T23:40:00Z">
              <w:r w:rsidRPr="006A5067">
                <w:rPr>
                  <w:rFonts w:ascii="Arial" w:hAnsi="Arial" w:cs="Arial"/>
                  <w:sz w:val="20"/>
                  <w:szCs w:val="20"/>
                  <w:rPrChange w:id="2460" w:author="Gabriella Meltzer" w:date="2024-01-02T23:41:00Z">
                    <w:rPr>
                      <w:sz w:val="22"/>
                      <w:szCs w:val="22"/>
                    </w:rPr>
                  </w:rPrChange>
                </w:rPr>
                <w:t>6.88</w:t>
              </w:r>
            </w:ins>
          </w:p>
        </w:tc>
        <w:tc>
          <w:tcPr>
            <w:tcW w:w="720" w:type="dxa"/>
            <w:tcBorders>
              <w:right w:val="single" w:sz="2" w:space="0" w:color="auto"/>
            </w:tcBorders>
            <w:tcPrChange w:id="2461" w:author="Gabriella Meltzer" w:date="2024-01-02T23:42:00Z">
              <w:tcPr>
                <w:tcW w:w="720" w:type="dxa"/>
                <w:tcBorders>
                  <w:right w:val="single" w:sz="2" w:space="0" w:color="auto"/>
                </w:tcBorders>
              </w:tcPr>
            </w:tcPrChange>
          </w:tcPr>
          <w:p w14:paraId="1CA88A03" w14:textId="77777777" w:rsidR="006A5067" w:rsidRPr="006A5067" w:rsidRDefault="006A5067" w:rsidP="00786FE5">
            <w:pPr>
              <w:rPr>
                <w:ins w:id="2462" w:author="Gabriella Meltzer" w:date="2024-01-02T23:40:00Z"/>
                <w:rFonts w:ascii="Arial" w:hAnsi="Arial" w:cs="Arial"/>
                <w:sz w:val="20"/>
                <w:szCs w:val="20"/>
                <w:rPrChange w:id="2463" w:author="Gabriella Meltzer" w:date="2024-01-02T23:41:00Z">
                  <w:rPr>
                    <w:ins w:id="2464" w:author="Gabriella Meltzer" w:date="2024-01-02T23:40:00Z"/>
                    <w:sz w:val="22"/>
                    <w:szCs w:val="22"/>
                  </w:rPr>
                </w:rPrChange>
              </w:rPr>
            </w:pPr>
            <w:ins w:id="2465" w:author="Gabriella Meltzer" w:date="2024-01-02T23:40:00Z">
              <w:r w:rsidRPr="006A5067">
                <w:rPr>
                  <w:rFonts w:ascii="Arial" w:hAnsi="Arial" w:cs="Arial"/>
                  <w:sz w:val="20"/>
                  <w:szCs w:val="20"/>
                  <w:rPrChange w:id="2466" w:author="Gabriella Meltzer" w:date="2024-01-02T23:41:00Z">
                    <w:rPr>
                      <w:sz w:val="22"/>
                      <w:szCs w:val="22"/>
                    </w:rPr>
                  </w:rPrChange>
                </w:rPr>
                <w:t>7.73</w:t>
              </w:r>
            </w:ins>
          </w:p>
        </w:tc>
        <w:tc>
          <w:tcPr>
            <w:tcW w:w="720" w:type="dxa"/>
            <w:tcBorders>
              <w:left w:val="single" w:sz="2" w:space="0" w:color="auto"/>
            </w:tcBorders>
            <w:tcPrChange w:id="2467" w:author="Gabriella Meltzer" w:date="2024-01-02T23:42:00Z">
              <w:tcPr>
                <w:tcW w:w="720" w:type="dxa"/>
                <w:tcBorders>
                  <w:left w:val="single" w:sz="2" w:space="0" w:color="auto"/>
                </w:tcBorders>
              </w:tcPr>
            </w:tcPrChange>
          </w:tcPr>
          <w:p w14:paraId="08C3469F" w14:textId="77777777" w:rsidR="006A5067" w:rsidRPr="006A5067" w:rsidRDefault="006A5067" w:rsidP="00786FE5">
            <w:pPr>
              <w:rPr>
                <w:ins w:id="2468" w:author="Gabriella Meltzer" w:date="2024-01-02T23:40:00Z"/>
                <w:rFonts w:ascii="Arial" w:hAnsi="Arial" w:cs="Arial"/>
                <w:sz w:val="20"/>
                <w:szCs w:val="20"/>
                <w:rPrChange w:id="2469" w:author="Gabriella Meltzer" w:date="2024-01-02T23:41:00Z">
                  <w:rPr>
                    <w:ins w:id="2470" w:author="Gabriella Meltzer" w:date="2024-01-02T23:40:00Z"/>
                    <w:sz w:val="22"/>
                    <w:szCs w:val="22"/>
                  </w:rPr>
                </w:rPrChange>
              </w:rPr>
            </w:pPr>
            <w:ins w:id="2471" w:author="Gabriella Meltzer" w:date="2024-01-02T23:40:00Z">
              <w:r w:rsidRPr="006A5067">
                <w:rPr>
                  <w:rFonts w:ascii="Arial" w:hAnsi="Arial" w:cs="Arial"/>
                  <w:sz w:val="20"/>
                  <w:szCs w:val="20"/>
                  <w:rPrChange w:id="2472" w:author="Gabriella Meltzer" w:date="2024-01-02T23:41:00Z">
                    <w:rPr>
                      <w:sz w:val="22"/>
                      <w:szCs w:val="22"/>
                    </w:rPr>
                  </w:rPrChange>
                </w:rPr>
                <w:t>4.89</w:t>
              </w:r>
            </w:ins>
          </w:p>
        </w:tc>
        <w:tc>
          <w:tcPr>
            <w:tcW w:w="720" w:type="dxa"/>
            <w:tcPrChange w:id="2473" w:author="Gabriella Meltzer" w:date="2024-01-02T23:42:00Z">
              <w:tcPr>
                <w:tcW w:w="720" w:type="dxa"/>
              </w:tcPr>
            </w:tcPrChange>
          </w:tcPr>
          <w:p w14:paraId="4678F7B6" w14:textId="77777777" w:rsidR="006A5067" w:rsidRPr="006A5067" w:rsidRDefault="006A5067" w:rsidP="00786FE5">
            <w:pPr>
              <w:rPr>
                <w:ins w:id="2474" w:author="Gabriella Meltzer" w:date="2024-01-02T23:40:00Z"/>
                <w:rFonts w:ascii="Arial" w:hAnsi="Arial" w:cs="Arial"/>
                <w:sz w:val="20"/>
                <w:szCs w:val="20"/>
                <w:rPrChange w:id="2475" w:author="Gabriella Meltzer" w:date="2024-01-02T23:41:00Z">
                  <w:rPr>
                    <w:ins w:id="2476" w:author="Gabriella Meltzer" w:date="2024-01-02T23:40:00Z"/>
                    <w:sz w:val="22"/>
                    <w:szCs w:val="22"/>
                  </w:rPr>
                </w:rPrChange>
              </w:rPr>
            </w:pPr>
            <w:ins w:id="2477" w:author="Gabriella Meltzer" w:date="2024-01-02T23:40:00Z">
              <w:r w:rsidRPr="006A5067">
                <w:rPr>
                  <w:rFonts w:ascii="Arial" w:hAnsi="Arial" w:cs="Arial"/>
                  <w:sz w:val="20"/>
                  <w:szCs w:val="20"/>
                  <w:rPrChange w:id="2478" w:author="Gabriella Meltzer" w:date="2024-01-02T23:41:00Z">
                    <w:rPr>
                      <w:sz w:val="22"/>
                      <w:szCs w:val="22"/>
                    </w:rPr>
                  </w:rPrChange>
                </w:rPr>
                <w:t>5.77</w:t>
              </w:r>
            </w:ins>
          </w:p>
        </w:tc>
        <w:tc>
          <w:tcPr>
            <w:tcW w:w="720" w:type="dxa"/>
            <w:tcPrChange w:id="2479" w:author="Gabriella Meltzer" w:date="2024-01-02T23:42:00Z">
              <w:tcPr>
                <w:tcW w:w="720" w:type="dxa"/>
              </w:tcPr>
            </w:tcPrChange>
          </w:tcPr>
          <w:p w14:paraId="29C3D291" w14:textId="77777777" w:rsidR="006A5067" w:rsidRPr="006A5067" w:rsidRDefault="006A5067" w:rsidP="00786FE5">
            <w:pPr>
              <w:rPr>
                <w:ins w:id="2480" w:author="Gabriella Meltzer" w:date="2024-01-02T23:40:00Z"/>
                <w:rFonts w:ascii="Arial" w:hAnsi="Arial" w:cs="Arial"/>
                <w:sz w:val="20"/>
                <w:szCs w:val="20"/>
                <w:rPrChange w:id="2481" w:author="Gabriella Meltzer" w:date="2024-01-02T23:41:00Z">
                  <w:rPr>
                    <w:ins w:id="2482" w:author="Gabriella Meltzer" w:date="2024-01-02T23:40:00Z"/>
                    <w:sz w:val="22"/>
                    <w:szCs w:val="22"/>
                  </w:rPr>
                </w:rPrChange>
              </w:rPr>
            </w:pPr>
            <w:ins w:id="2483" w:author="Gabriella Meltzer" w:date="2024-01-02T23:40:00Z">
              <w:r w:rsidRPr="006A5067">
                <w:rPr>
                  <w:rFonts w:ascii="Arial" w:hAnsi="Arial" w:cs="Arial"/>
                  <w:sz w:val="20"/>
                  <w:szCs w:val="20"/>
                  <w:rPrChange w:id="2484" w:author="Gabriella Meltzer" w:date="2024-01-02T23:41:00Z">
                    <w:rPr>
                      <w:sz w:val="22"/>
                      <w:szCs w:val="22"/>
                    </w:rPr>
                  </w:rPrChange>
                </w:rPr>
                <w:t>6.40</w:t>
              </w:r>
            </w:ins>
          </w:p>
        </w:tc>
        <w:tc>
          <w:tcPr>
            <w:tcW w:w="720" w:type="dxa"/>
            <w:tcPrChange w:id="2485" w:author="Gabriella Meltzer" w:date="2024-01-02T23:42:00Z">
              <w:tcPr>
                <w:tcW w:w="720" w:type="dxa"/>
              </w:tcPr>
            </w:tcPrChange>
          </w:tcPr>
          <w:p w14:paraId="5871C929" w14:textId="77777777" w:rsidR="006A5067" w:rsidRPr="006A5067" w:rsidRDefault="006A5067" w:rsidP="00786FE5">
            <w:pPr>
              <w:rPr>
                <w:ins w:id="2486" w:author="Gabriella Meltzer" w:date="2024-01-02T23:40:00Z"/>
                <w:rFonts w:ascii="Arial" w:hAnsi="Arial" w:cs="Arial"/>
                <w:sz w:val="20"/>
                <w:szCs w:val="20"/>
                <w:rPrChange w:id="2487" w:author="Gabriella Meltzer" w:date="2024-01-02T23:41:00Z">
                  <w:rPr>
                    <w:ins w:id="2488" w:author="Gabriella Meltzer" w:date="2024-01-02T23:40:00Z"/>
                    <w:sz w:val="22"/>
                    <w:szCs w:val="22"/>
                  </w:rPr>
                </w:rPrChange>
              </w:rPr>
            </w:pPr>
            <w:ins w:id="2489" w:author="Gabriella Meltzer" w:date="2024-01-02T23:40:00Z">
              <w:r w:rsidRPr="006A5067">
                <w:rPr>
                  <w:rFonts w:ascii="Arial" w:hAnsi="Arial" w:cs="Arial"/>
                  <w:sz w:val="20"/>
                  <w:szCs w:val="20"/>
                  <w:rPrChange w:id="2490" w:author="Gabriella Meltzer" w:date="2024-01-02T23:41:00Z">
                    <w:rPr>
                      <w:sz w:val="22"/>
                      <w:szCs w:val="22"/>
                    </w:rPr>
                  </w:rPrChange>
                </w:rPr>
                <w:t>6.98</w:t>
              </w:r>
            </w:ins>
          </w:p>
        </w:tc>
        <w:tc>
          <w:tcPr>
            <w:tcW w:w="720" w:type="dxa"/>
            <w:tcBorders>
              <w:right w:val="single" w:sz="2" w:space="0" w:color="auto"/>
            </w:tcBorders>
            <w:tcPrChange w:id="2491" w:author="Gabriella Meltzer" w:date="2024-01-02T23:42:00Z">
              <w:tcPr>
                <w:tcW w:w="720" w:type="dxa"/>
                <w:tcBorders>
                  <w:right w:val="single" w:sz="2" w:space="0" w:color="auto"/>
                </w:tcBorders>
              </w:tcPr>
            </w:tcPrChange>
          </w:tcPr>
          <w:p w14:paraId="203F047C" w14:textId="77777777" w:rsidR="006A5067" w:rsidRPr="006A5067" w:rsidRDefault="006A5067" w:rsidP="00786FE5">
            <w:pPr>
              <w:rPr>
                <w:ins w:id="2492" w:author="Gabriella Meltzer" w:date="2024-01-02T23:40:00Z"/>
                <w:rFonts w:ascii="Arial" w:hAnsi="Arial" w:cs="Arial"/>
                <w:sz w:val="20"/>
                <w:szCs w:val="20"/>
                <w:rPrChange w:id="2493" w:author="Gabriella Meltzer" w:date="2024-01-02T23:41:00Z">
                  <w:rPr>
                    <w:ins w:id="2494" w:author="Gabriella Meltzer" w:date="2024-01-02T23:40:00Z"/>
                    <w:sz w:val="22"/>
                    <w:szCs w:val="22"/>
                  </w:rPr>
                </w:rPrChange>
              </w:rPr>
            </w:pPr>
            <w:ins w:id="2495" w:author="Gabriella Meltzer" w:date="2024-01-02T23:40:00Z">
              <w:r w:rsidRPr="006A5067">
                <w:rPr>
                  <w:rFonts w:ascii="Arial" w:hAnsi="Arial" w:cs="Arial"/>
                  <w:sz w:val="20"/>
                  <w:szCs w:val="20"/>
                  <w:rPrChange w:id="2496" w:author="Gabriella Meltzer" w:date="2024-01-02T23:41:00Z">
                    <w:rPr>
                      <w:sz w:val="22"/>
                      <w:szCs w:val="22"/>
                    </w:rPr>
                  </w:rPrChange>
                </w:rPr>
                <w:t>7.91</w:t>
              </w:r>
            </w:ins>
          </w:p>
        </w:tc>
      </w:tr>
      <w:tr w:rsidR="006A5067" w:rsidRPr="006A5067" w14:paraId="6813D6D2" w14:textId="77777777" w:rsidTr="007F7277">
        <w:trPr>
          <w:ins w:id="2497" w:author="Gabriella Meltzer" w:date="2024-01-02T23:40:00Z"/>
        </w:trPr>
        <w:tc>
          <w:tcPr>
            <w:tcW w:w="3062" w:type="dxa"/>
            <w:vMerge/>
            <w:tcBorders>
              <w:left w:val="single" w:sz="2" w:space="0" w:color="auto"/>
              <w:bottom w:val="single" w:sz="4" w:space="0" w:color="auto"/>
            </w:tcBorders>
            <w:tcPrChange w:id="2498" w:author="Gabriella Meltzer" w:date="2024-01-02T23:42:00Z">
              <w:tcPr>
                <w:tcW w:w="3420" w:type="dxa"/>
                <w:vMerge/>
                <w:tcBorders>
                  <w:left w:val="single" w:sz="2" w:space="0" w:color="auto"/>
                  <w:bottom w:val="single" w:sz="4" w:space="0" w:color="auto"/>
                </w:tcBorders>
              </w:tcPr>
            </w:tcPrChange>
          </w:tcPr>
          <w:p w14:paraId="71146A63" w14:textId="77777777" w:rsidR="006A5067" w:rsidRPr="006A5067" w:rsidRDefault="006A5067" w:rsidP="00786FE5">
            <w:pPr>
              <w:rPr>
                <w:ins w:id="2499" w:author="Gabriella Meltzer" w:date="2024-01-02T23:40:00Z"/>
                <w:rFonts w:ascii="Arial" w:hAnsi="Arial" w:cs="Arial"/>
                <w:sz w:val="20"/>
                <w:szCs w:val="20"/>
                <w:rPrChange w:id="2500" w:author="Gabriella Meltzer" w:date="2024-01-02T23:41:00Z">
                  <w:rPr>
                    <w:ins w:id="2501" w:author="Gabriella Meltzer" w:date="2024-01-02T23:40:00Z"/>
                    <w:sz w:val="22"/>
                    <w:szCs w:val="22"/>
                  </w:rPr>
                </w:rPrChange>
              </w:rPr>
            </w:pPr>
          </w:p>
        </w:tc>
        <w:tc>
          <w:tcPr>
            <w:tcW w:w="3778" w:type="dxa"/>
            <w:vMerge/>
            <w:tcBorders>
              <w:left w:val="single" w:sz="2" w:space="0" w:color="auto"/>
              <w:bottom w:val="single" w:sz="4" w:space="0" w:color="auto"/>
            </w:tcBorders>
            <w:tcPrChange w:id="2502" w:author="Gabriella Meltzer" w:date="2024-01-02T23:42:00Z">
              <w:tcPr>
                <w:tcW w:w="3420" w:type="dxa"/>
                <w:vMerge/>
                <w:tcBorders>
                  <w:left w:val="single" w:sz="2" w:space="0" w:color="auto"/>
                  <w:bottom w:val="single" w:sz="4" w:space="0" w:color="auto"/>
                </w:tcBorders>
              </w:tcPr>
            </w:tcPrChange>
          </w:tcPr>
          <w:p w14:paraId="3742504D" w14:textId="77777777" w:rsidR="006A5067" w:rsidRPr="006A5067" w:rsidRDefault="006A5067" w:rsidP="00786FE5">
            <w:pPr>
              <w:rPr>
                <w:ins w:id="2503" w:author="Gabriella Meltzer" w:date="2024-01-02T23:40:00Z"/>
                <w:rFonts w:ascii="Arial" w:hAnsi="Arial" w:cs="Arial"/>
                <w:sz w:val="20"/>
                <w:szCs w:val="20"/>
                <w:rPrChange w:id="2504" w:author="Gabriella Meltzer" w:date="2024-01-02T23:41:00Z">
                  <w:rPr>
                    <w:ins w:id="2505" w:author="Gabriella Meltzer" w:date="2024-01-02T23:40:00Z"/>
                    <w:sz w:val="22"/>
                    <w:szCs w:val="22"/>
                  </w:rPr>
                </w:rPrChange>
              </w:rPr>
            </w:pPr>
          </w:p>
        </w:tc>
        <w:tc>
          <w:tcPr>
            <w:tcW w:w="810" w:type="dxa"/>
            <w:tcBorders>
              <w:bottom w:val="single" w:sz="4" w:space="0" w:color="auto"/>
            </w:tcBorders>
            <w:tcPrChange w:id="2506" w:author="Gabriella Meltzer" w:date="2024-01-02T23:42:00Z">
              <w:tcPr>
                <w:tcW w:w="810" w:type="dxa"/>
                <w:tcBorders>
                  <w:bottom w:val="single" w:sz="4" w:space="0" w:color="auto"/>
                </w:tcBorders>
              </w:tcPr>
            </w:tcPrChange>
          </w:tcPr>
          <w:p w14:paraId="060F6907" w14:textId="77777777" w:rsidR="006A5067" w:rsidRPr="006A5067" w:rsidRDefault="006A5067" w:rsidP="00786FE5">
            <w:pPr>
              <w:rPr>
                <w:ins w:id="2507" w:author="Gabriella Meltzer" w:date="2024-01-02T23:40:00Z"/>
                <w:rFonts w:ascii="Arial" w:hAnsi="Arial" w:cs="Arial"/>
                <w:sz w:val="20"/>
                <w:szCs w:val="20"/>
                <w:rPrChange w:id="2508" w:author="Gabriella Meltzer" w:date="2024-01-02T23:41:00Z">
                  <w:rPr>
                    <w:ins w:id="2509" w:author="Gabriella Meltzer" w:date="2024-01-02T23:40:00Z"/>
                    <w:sz w:val="22"/>
                    <w:szCs w:val="22"/>
                  </w:rPr>
                </w:rPrChange>
              </w:rPr>
            </w:pPr>
            <w:ins w:id="2510" w:author="Gabriella Meltzer" w:date="2024-01-02T23:40:00Z">
              <w:r w:rsidRPr="006A5067">
                <w:rPr>
                  <w:rFonts w:ascii="Arial" w:hAnsi="Arial" w:cs="Arial"/>
                  <w:sz w:val="20"/>
                  <w:szCs w:val="20"/>
                  <w:rPrChange w:id="2511" w:author="Gabriella Meltzer" w:date="2024-01-02T23:41:00Z">
                    <w:rPr>
                      <w:sz w:val="22"/>
                      <w:szCs w:val="22"/>
                    </w:rPr>
                  </w:rPrChange>
                </w:rPr>
                <w:t>8</w:t>
              </w:r>
            </w:ins>
          </w:p>
        </w:tc>
        <w:tc>
          <w:tcPr>
            <w:tcW w:w="720" w:type="dxa"/>
            <w:tcBorders>
              <w:bottom w:val="single" w:sz="4" w:space="0" w:color="auto"/>
            </w:tcBorders>
            <w:tcPrChange w:id="2512" w:author="Gabriella Meltzer" w:date="2024-01-02T23:42:00Z">
              <w:tcPr>
                <w:tcW w:w="720" w:type="dxa"/>
                <w:tcBorders>
                  <w:bottom w:val="single" w:sz="4" w:space="0" w:color="auto"/>
                </w:tcBorders>
              </w:tcPr>
            </w:tcPrChange>
          </w:tcPr>
          <w:p w14:paraId="183CD6DC" w14:textId="77777777" w:rsidR="006A5067" w:rsidRPr="006A5067" w:rsidRDefault="006A5067" w:rsidP="00786FE5">
            <w:pPr>
              <w:rPr>
                <w:ins w:id="2513" w:author="Gabriella Meltzer" w:date="2024-01-02T23:40:00Z"/>
                <w:rFonts w:ascii="Arial" w:hAnsi="Arial" w:cs="Arial"/>
                <w:sz w:val="20"/>
                <w:szCs w:val="20"/>
                <w:rPrChange w:id="2514" w:author="Gabriella Meltzer" w:date="2024-01-02T23:41:00Z">
                  <w:rPr>
                    <w:ins w:id="2515" w:author="Gabriella Meltzer" w:date="2024-01-02T23:40:00Z"/>
                    <w:sz w:val="22"/>
                    <w:szCs w:val="22"/>
                  </w:rPr>
                </w:rPrChange>
              </w:rPr>
            </w:pPr>
            <w:ins w:id="2516" w:author="Gabriella Meltzer" w:date="2024-01-02T23:40:00Z">
              <w:r w:rsidRPr="006A5067">
                <w:rPr>
                  <w:rFonts w:ascii="Arial" w:hAnsi="Arial" w:cs="Arial"/>
                  <w:sz w:val="20"/>
                  <w:szCs w:val="20"/>
                  <w:rPrChange w:id="2517" w:author="Gabriella Meltzer" w:date="2024-01-02T23:41:00Z">
                    <w:rPr>
                      <w:sz w:val="22"/>
                      <w:szCs w:val="22"/>
                    </w:rPr>
                  </w:rPrChange>
                </w:rPr>
                <w:t>5.92</w:t>
              </w:r>
            </w:ins>
          </w:p>
        </w:tc>
        <w:tc>
          <w:tcPr>
            <w:tcW w:w="720" w:type="dxa"/>
            <w:tcBorders>
              <w:bottom w:val="single" w:sz="4" w:space="0" w:color="auto"/>
            </w:tcBorders>
            <w:tcPrChange w:id="2518" w:author="Gabriella Meltzer" w:date="2024-01-02T23:42:00Z">
              <w:tcPr>
                <w:tcW w:w="720" w:type="dxa"/>
                <w:tcBorders>
                  <w:bottom w:val="single" w:sz="4" w:space="0" w:color="auto"/>
                </w:tcBorders>
              </w:tcPr>
            </w:tcPrChange>
          </w:tcPr>
          <w:p w14:paraId="710B7AEE" w14:textId="77777777" w:rsidR="006A5067" w:rsidRPr="006A5067" w:rsidRDefault="006A5067" w:rsidP="00786FE5">
            <w:pPr>
              <w:rPr>
                <w:ins w:id="2519" w:author="Gabriella Meltzer" w:date="2024-01-02T23:40:00Z"/>
                <w:rFonts w:ascii="Arial" w:hAnsi="Arial" w:cs="Arial"/>
                <w:sz w:val="20"/>
                <w:szCs w:val="20"/>
                <w:rPrChange w:id="2520" w:author="Gabriella Meltzer" w:date="2024-01-02T23:41:00Z">
                  <w:rPr>
                    <w:ins w:id="2521" w:author="Gabriella Meltzer" w:date="2024-01-02T23:40:00Z"/>
                    <w:sz w:val="22"/>
                    <w:szCs w:val="22"/>
                  </w:rPr>
                </w:rPrChange>
              </w:rPr>
            </w:pPr>
            <w:ins w:id="2522" w:author="Gabriella Meltzer" w:date="2024-01-02T23:40:00Z">
              <w:r w:rsidRPr="006A5067">
                <w:rPr>
                  <w:rFonts w:ascii="Arial" w:hAnsi="Arial" w:cs="Arial"/>
                  <w:sz w:val="20"/>
                  <w:szCs w:val="20"/>
                  <w:rPrChange w:id="2523" w:author="Gabriella Meltzer" w:date="2024-01-02T23:41:00Z">
                    <w:rPr>
                      <w:sz w:val="22"/>
                      <w:szCs w:val="22"/>
                    </w:rPr>
                  </w:rPrChange>
                </w:rPr>
                <w:t>6.87</w:t>
              </w:r>
            </w:ins>
          </w:p>
        </w:tc>
        <w:tc>
          <w:tcPr>
            <w:tcW w:w="720" w:type="dxa"/>
            <w:tcBorders>
              <w:bottom w:val="single" w:sz="4" w:space="0" w:color="auto"/>
            </w:tcBorders>
            <w:tcPrChange w:id="2524" w:author="Gabriella Meltzer" w:date="2024-01-02T23:42:00Z">
              <w:tcPr>
                <w:tcW w:w="720" w:type="dxa"/>
                <w:tcBorders>
                  <w:bottom w:val="single" w:sz="4" w:space="0" w:color="auto"/>
                </w:tcBorders>
              </w:tcPr>
            </w:tcPrChange>
          </w:tcPr>
          <w:p w14:paraId="6077E176" w14:textId="77777777" w:rsidR="006A5067" w:rsidRPr="006A5067" w:rsidRDefault="006A5067" w:rsidP="00786FE5">
            <w:pPr>
              <w:rPr>
                <w:ins w:id="2525" w:author="Gabriella Meltzer" w:date="2024-01-02T23:40:00Z"/>
                <w:rFonts w:ascii="Arial" w:hAnsi="Arial" w:cs="Arial"/>
                <w:sz w:val="20"/>
                <w:szCs w:val="20"/>
                <w:rPrChange w:id="2526" w:author="Gabriella Meltzer" w:date="2024-01-02T23:41:00Z">
                  <w:rPr>
                    <w:ins w:id="2527" w:author="Gabriella Meltzer" w:date="2024-01-02T23:40:00Z"/>
                    <w:sz w:val="22"/>
                    <w:szCs w:val="22"/>
                  </w:rPr>
                </w:rPrChange>
              </w:rPr>
            </w:pPr>
            <w:ins w:id="2528" w:author="Gabriella Meltzer" w:date="2024-01-02T23:40:00Z">
              <w:r w:rsidRPr="006A5067">
                <w:rPr>
                  <w:rFonts w:ascii="Arial" w:hAnsi="Arial" w:cs="Arial"/>
                  <w:sz w:val="20"/>
                  <w:szCs w:val="20"/>
                  <w:rPrChange w:id="2529" w:author="Gabriella Meltzer" w:date="2024-01-02T23:41:00Z">
                    <w:rPr>
                      <w:sz w:val="22"/>
                      <w:szCs w:val="22"/>
                    </w:rPr>
                  </w:rPrChange>
                </w:rPr>
                <w:t>7.39</w:t>
              </w:r>
            </w:ins>
          </w:p>
        </w:tc>
        <w:tc>
          <w:tcPr>
            <w:tcW w:w="720" w:type="dxa"/>
            <w:tcBorders>
              <w:bottom w:val="single" w:sz="4" w:space="0" w:color="auto"/>
            </w:tcBorders>
            <w:tcPrChange w:id="2530" w:author="Gabriella Meltzer" w:date="2024-01-02T23:42:00Z">
              <w:tcPr>
                <w:tcW w:w="720" w:type="dxa"/>
                <w:tcBorders>
                  <w:bottom w:val="single" w:sz="4" w:space="0" w:color="auto"/>
                </w:tcBorders>
              </w:tcPr>
            </w:tcPrChange>
          </w:tcPr>
          <w:p w14:paraId="7211665F" w14:textId="77777777" w:rsidR="006A5067" w:rsidRPr="006A5067" w:rsidRDefault="006A5067" w:rsidP="00786FE5">
            <w:pPr>
              <w:rPr>
                <w:ins w:id="2531" w:author="Gabriella Meltzer" w:date="2024-01-02T23:40:00Z"/>
                <w:rFonts w:ascii="Arial" w:hAnsi="Arial" w:cs="Arial"/>
                <w:sz w:val="20"/>
                <w:szCs w:val="20"/>
                <w:rPrChange w:id="2532" w:author="Gabriella Meltzer" w:date="2024-01-02T23:41:00Z">
                  <w:rPr>
                    <w:ins w:id="2533" w:author="Gabriella Meltzer" w:date="2024-01-02T23:40:00Z"/>
                    <w:sz w:val="22"/>
                    <w:szCs w:val="22"/>
                  </w:rPr>
                </w:rPrChange>
              </w:rPr>
            </w:pPr>
            <w:ins w:id="2534" w:author="Gabriella Meltzer" w:date="2024-01-02T23:40:00Z">
              <w:r w:rsidRPr="006A5067">
                <w:rPr>
                  <w:rFonts w:ascii="Arial" w:hAnsi="Arial" w:cs="Arial"/>
                  <w:sz w:val="20"/>
                  <w:szCs w:val="20"/>
                  <w:rPrChange w:id="2535" w:author="Gabriella Meltzer" w:date="2024-01-02T23:41:00Z">
                    <w:rPr>
                      <w:sz w:val="22"/>
                      <w:szCs w:val="22"/>
                    </w:rPr>
                  </w:rPrChange>
                </w:rPr>
                <w:t>7.90</w:t>
              </w:r>
            </w:ins>
          </w:p>
        </w:tc>
        <w:tc>
          <w:tcPr>
            <w:tcW w:w="720" w:type="dxa"/>
            <w:tcBorders>
              <w:bottom w:val="single" w:sz="4" w:space="0" w:color="auto"/>
              <w:right w:val="single" w:sz="2" w:space="0" w:color="auto"/>
            </w:tcBorders>
            <w:tcPrChange w:id="2536" w:author="Gabriella Meltzer" w:date="2024-01-02T23:42:00Z">
              <w:tcPr>
                <w:tcW w:w="720" w:type="dxa"/>
                <w:tcBorders>
                  <w:bottom w:val="single" w:sz="4" w:space="0" w:color="auto"/>
                  <w:right w:val="single" w:sz="2" w:space="0" w:color="auto"/>
                </w:tcBorders>
              </w:tcPr>
            </w:tcPrChange>
          </w:tcPr>
          <w:p w14:paraId="20914A0B" w14:textId="77777777" w:rsidR="006A5067" w:rsidRPr="006A5067" w:rsidRDefault="006A5067" w:rsidP="00786FE5">
            <w:pPr>
              <w:rPr>
                <w:ins w:id="2537" w:author="Gabriella Meltzer" w:date="2024-01-02T23:40:00Z"/>
                <w:rFonts w:ascii="Arial" w:hAnsi="Arial" w:cs="Arial"/>
                <w:sz w:val="20"/>
                <w:szCs w:val="20"/>
                <w:rPrChange w:id="2538" w:author="Gabriella Meltzer" w:date="2024-01-02T23:41:00Z">
                  <w:rPr>
                    <w:ins w:id="2539" w:author="Gabriella Meltzer" w:date="2024-01-02T23:40:00Z"/>
                    <w:sz w:val="22"/>
                    <w:szCs w:val="22"/>
                  </w:rPr>
                </w:rPrChange>
              </w:rPr>
            </w:pPr>
            <w:ins w:id="2540" w:author="Gabriella Meltzer" w:date="2024-01-02T23:40:00Z">
              <w:r w:rsidRPr="006A5067">
                <w:rPr>
                  <w:rFonts w:ascii="Arial" w:hAnsi="Arial" w:cs="Arial"/>
                  <w:sz w:val="20"/>
                  <w:szCs w:val="20"/>
                  <w:rPrChange w:id="2541" w:author="Gabriella Meltzer" w:date="2024-01-02T23:41:00Z">
                    <w:rPr>
                      <w:sz w:val="22"/>
                      <w:szCs w:val="22"/>
                    </w:rPr>
                  </w:rPrChange>
                </w:rPr>
                <w:t>8.68</w:t>
              </w:r>
            </w:ins>
          </w:p>
        </w:tc>
        <w:tc>
          <w:tcPr>
            <w:tcW w:w="720" w:type="dxa"/>
            <w:tcBorders>
              <w:left w:val="single" w:sz="2" w:space="0" w:color="auto"/>
              <w:bottom w:val="single" w:sz="4" w:space="0" w:color="auto"/>
            </w:tcBorders>
            <w:tcPrChange w:id="2542" w:author="Gabriella Meltzer" w:date="2024-01-02T23:42:00Z">
              <w:tcPr>
                <w:tcW w:w="720" w:type="dxa"/>
                <w:tcBorders>
                  <w:left w:val="single" w:sz="2" w:space="0" w:color="auto"/>
                  <w:bottom w:val="single" w:sz="4" w:space="0" w:color="auto"/>
                </w:tcBorders>
              </w:tcPr>
            </w:tcPrChange>
          </w:tcPr>
          <w:p w14:paraId="00D24178" w14:textId="77777777" w:rsidR="006A5067" w:rsidRPr="006A5067" w:rsidRDefault="006A5067" w:rsidP="00786FE5">
            <w:pPr>
              <w:rPr>
                <w:ins w:id="2543" w:author="Gabriella Meltzer" w:date="2024-01-02T23:40:00Z"/>
                <w:rFonts w:ascii="Arial" w:hAnsi="Arial" w:cs="Arial"/>
                <w:sz w:val="20"/>
                <w:szCs w:val="20"/>
                <w:rPrChange w:id="2544" w:author="Gabriella Meltzer" w:date="2024-01-02T23:41:00Z">
                  <w:rPr>
                    <w:ins w:id="2545" w:author="Gabriella Meltzer" w:date="2024-01-02T23:40:00Z"/>
                    <w:sz w:val="22"/>
                    <w:szCs w:val="22"/>
                  </w:rPr>
                </w:rPrChange>
              </w:rPr>
            </w:pPr>
            <w:ins w:id="2546" w:author="Gabriella Meltzer" w:date="2024-01-02T23:40:00Z">
              <w:r w:rsidRPr="006A5067">
                <w:rPr>
                  <w:rFonts w:ascii="Arial" w:hAnsi="Arial" w:cs="Arial"/>
                  <w:sz w:val="20"/>
                  <w:szCs w:val="20"/>
                  <w:rPrChange w:id="2547" w:author="Gabriella Meltzer" w:date="2024-01-02T23:41:00Z">
                    <w:rPr>
                      <w:sz w:val="22"/>
                      <w:szCs w:val="22"/>
                    </w:rPr>
                  </w:rPrChange>
                </w:rPr>
                <w:t>5.98</w:t>
              </w:r>
            </w:ins>
          </w:p>
        </w:tc>
        <w:tc>
          <w:tcPr>
            <w:tcW w:w="720" w:type="dxa"/>
            <w:tcBorders>
              <w:bottom w:val="single" w:sz="4" w:space="0" w:color="auto"/>
            </w:tcBorders>
            <w:tcPrChange w:id="2548" w:author="Gabriella Meltzer" w:date="2024-01-02T23:42:00Z">
              <w:tcPr>
                <w:tcW w:w="720" w:type="dxa"/>
                <w:tcBorders>
                  <w:bottom w:val="single" w:sz="4" w:space="0" w:color="auto"/>
                </w:tcBorders>
              </w:tcPr>
            </w:tcPrChange>
          </w:tcPr>
          <w:p w14:paraId="1D265849" w14:textId="77777777" w:rsidR="006A5067" w:rsidRPr="006A5067" w:rsidRDefault="006A5067" w:rsidP="00786FE5">
            <w:pPr>
              <w:rPr>
                <w:ins w:id="2549" w:author="Gabriella Meltzer" w:date="2024-01-02T23:40:00Z"/>
                <w:rFonts w:ascii="Arial" w:hAnsi="Arial" w:cs="Arial"/>
                <w:sz w:val="20"/>
                <w:szCs w:val="20"/>
                <w:rPrChange w:id="2550" w:author="Gabriella Meltzer" w:date="2024-01-02T23:41:00Z">
                  <w:rPr>
                    <w:ins w:id="2551" w:author="Gabriella Meltzer" w:date="2024-01-02T23:40:00Z"/>
                    <w:sz w:val="22"/>
                    <w:szCs w:val="22"/>
                  </w:rPr>
                </w:rPrChange>
              </w:rPr>
            </w:pPr>
            <w:ins w:id="2552" w:author="Gabriella Meltzer" w:date="2024-01-02T23:40:00Z">
              <w:r w:rsidRPr="006A5067">
                <w:rPr>
                  <w:rFonts w:ascii="Arial" w:hAnsi="Arial" w:cs="Arial"/>
                  <w:sz w:val="20"/>
                  <w:szCs w:val="20"/>
                  <w:rPrChange w:id="2553" w:author="Gabriella Meltzer" w:date="2024-01-02T23:41:00Z">
                    <w:rPr>
                      <w:sz w:val="22"/>
                      <w:szCs w:val="22"/>
                    </w:rPr>
                  </w:rPrChange>
                </w:rPr>
                <w:t>6.84</w:t>
              </w:r>
            </w:ins>
          </w:p>
        </w:tc>
        <w:tc>
          <w:tcPr>
            <w:tcW w:w="720" w:type="dxa"/>
            <w:tcBorders>
              <w:bottom w:val="single" w:sz="4" w:space="0" w:color="auto"/>
            </w:tcBorders>
            <w:tcPrChange w:id="2554" w:author="Gabriella Meltzer" w:date="2024-01-02T23:42:00Z">
              <w:tcPr>
                <w:tcW w:w="720" w:type="dxa"/>
                <w:tcBorders>
                  <w:bottom w:val="single" w:sz="4" w:space="0" w:color="auto"/>
                </w:tcBorders>
              </w:tcPr>
            </w:tcPrChange>
          </w:tcPr>
          <w:p w14:paraId="6315AB21" w14:textId="77777777" w:rsidR="006A5067" w:rsidRPr="006A5067" w:rsidRDefault="006A5067" w:rsidP="00786FE5">
            <w:pPr>
              <w:rPr>
                <w:ins w:id="2555" w:author="Gabriella Meltzer" w:date="2024-01-02T23:40:00Z"/>
                <w:rFonts w:ascii="Arial" w:hAnsi="Arial" w:cs="Arial"/>
                <w:sz w:val="20"/>
                <w:szCs w:val="20"/>
                <w:rPrChange w:id="2556" w:author="Gabriella Meltzer" w:date="2024-01-02T23:41:00Z">
                  <w:rPr>
                    <w:ins w:id="2557" w:author="Gabriella Meltzer" w:date="2024-01-02T23:40:00Z"/>
                    <w:sz w:val="22"/>
                    <w:szCs w:val="22"/>
                  </w:rPr>
                </w:rPrChange>
              </w:rPr>
            </w:pPr>
            <w:ins w:id="2558" w:author="Gabriella Meltzer" w:date="2024-01-02T23:40:00Z">
              <w:r w:rsidRPr="006A5067">
                <w:rPr>
                  <w:rFonts w:ascii="Arial" w:hAnsi="Arial" w:cs="Arial"/>
                  <w:sz w:val="20"/>
                  <w:szCs w:val="20"/>
                  <w:rPrChange w:id="2559" w:author="Gabriella Meltzer" w:date="2024-01-02T23:41:00Z">
                    <w:rPr>
                      <w:sz w:val="22"/>
                      <w:szCs w:val="22"/>
                    </w:rPr>
                  </w:rPrChange>
                </w:rPr>
                <w:t>7.36</w:t>
              </w:r>
            </w:ins>
          </w:p>
        </w:tc>
        <w:tc>
          <w:tcPr>
            <w:tcW w:w="720" w:type="dxa"/>
            <w:tcBorders>
              <w:bottom w:val="single" w:sz="4" w:space="0" w:color="auto"/>
            </w:tcBorders>
            <w:tcPrChange w:id="2560" w:author="Gabriella Meltzer" w:date="2024-01-02T23:42:00Z">
              <w:tcPr>
                <w:tcW w:w="720" w:type="dxa"/>
                <w:tcBorders>
                  <w:bottom w:val="single" w:sz="4" w:space="0" w:color="auto"/>
                </w:tcBorders>
              </w:tcPr>
            </w:tcPrChange>
          </w:tcPr>
          <w:p w14:paraId="515308AF" w14:textId="77777777" w:rsidR="006A5067" w:rsidRPr="006A5067" w:rsidRDefault="006A5067" w:rsidP="00786FE5">
            <w:pPr>
              <w:rPr>
                <w:ins w:id="2561" w:author="Gabriella Meltzer" w:date="2024-01-02T23:40:00Z"/>
                <w:rFonts w:ascii="Arial" w:hAnsi="Arial" w:cs="Arial"/>
                <w:sz w:val="20"/>
                <w:szCs w:val="20"/>
                <w:rPrChange w:id="2562" w:author="Gabriella Meltzer" w:date="2024-01-02T23:41:00Z">
                  <w:rPr>
                    <w:ins w:id="2563" w:author="Gabriella Meltzer" w:date="2024-01-02T23:40:00Z"/>
                    <w:sz w:val="22"/>
                    <w:szCs w:val="22"/>
                  </w:rPr>
                </w:rPrChange>
              </w:rPr>
            </w:pPr>
            <w:ins w:id="2564" w:author="Gabriella Meltzer" w:date="2024-01-02T23:40:00Z">
              <w:r w:rsidRPr="006A5067">
                <w:rPr>
                  <w:rFonts w:ascii="Arial" w:hAnsi="Arial" w:cs="Arial"/>
                  <w:sz w:val="20"/>
                  <w:szCs w:val="20"/>
                  <w:rPrChange w:id="2565" w:author="Gabriella Meltzer" w:date="2024-01-02T23:41:00Z">
                    <w:rPr>
                      <w:sz w:val="22"/>
                      <w:szCs w:val="22"/>
                    </w:rPr>
                  </w:rPrChange>
                </w:rPr>
                <w:t>7.95</w:t>
              </w:r>
            </w:ins>
          </w:p>
        </w:tc>
        <w:tc>
          <w:tcPr>
            <w:tcW w:w="720" w:type="dxa"/>
            <w:tcBorders>
              <w:bottom w:val="single" w:sz="4" w:space="0" w:color="auto"/>
              <w:right w:val="single" w:sz="2" w:space="0" w:color="auto"/>
            </w:tcBorders>
            <w:tcPrChange w:id="2566" w:author="Gabriella Meltzer" w:date="2024-01-02T23:42:00Z">
              <w:tcPr>
                <w:tcW w:w="720" w:type="dxa"/>
                <w:tcBorders>
                  <w:bottom w:val="single" w:sz="4" w:space="0" w:color="auto"/>
                  <w:right w:val="single" w:sz="2" w:space="0" w:color="auto"/>
                </w:tcBorders>
              </w:tcPr>
            </w:tcPrChange>
          </w:tcPr>
          <w:p w14:paraId="7981151C" w14:textId="77777777" w:rsidR="006A5067" w:rsidRPr="006A5067" w:rsidRDefault="006A5067" w:rsidP="00786FE5">
            <w:pPr>
              <w:rPr>
                <w:ins w:id="2567" w:author="Gabriella Meltzer" w:date="2024-01-02T23:40:00Z"/>
                <w:rFonts w:ascii="Arial" w:hAnsi="Arial" w:cs="Arial"/>
                <w:sz w:val="20"/>
                <w:szCs w:val="20"/>
                <w:rPrChange w:id="2568" w:author="Gabriella Meltzer" w:date="2024-01-02T23:41:00Z">
                  <w:rPr>
                    <w:ins w:id="2569" w:author="Gabriella Meltzer" w:date="2024-01-02T23:40:00Z"/>
                    <w:sz w:val="22"/>
                    <w:szCs w:val="22"/>
                  </w:rPr>
                </w:rPrChange>
              </w:rPr>
            </w:pPr>
            <w:ins w:id="2570" w:author="Gabriella Meltzer" w:date="2024-01-02T23:40:00Z">
              <w:r w:rsidRPr="006A5067">
                <w:rPr>
                  <w:rFonts w:ascii="Arial" w:hAnsi="Arial" w:cs="Arial"/>
                  <w:sz w:val="20"/>
                  <w:szCs w:val="20"/>
                  <w:rPrChange w:id="2571" w:author="Gabriella Meltzer" w:date="2024-01-02T23:41:00Z">
                    <w:rPr>
                      <w:sz w:val="22"/>
                      <w:szCs w:val="22"/>
                    </w:rPr>
                  </w:rPrChange>
                </w:rPr>
                <w:t>8.84</w:t>
              </w:r>
            </w:ins>
          </w:p>
        </w:tc>
      </w:tr>
      <w:tr w:rsidR="006A5067" w:rsidRPr="006A5067" w14:paraId="772F70FF" w14:textId="77777777" w:rsidTr="007F7277">
        <w:trPr>
          <w:ins w:id="2572" w:author="Gabriella Meltzer" w:date="2024-01-02T23:40:00Z"/>
        </w:trPr>
        <w:tc>
          <w:tcPr>
            <w:tcW w:w="3062" w:type="dxa"/>
            <w:vMerge w:val="restart"/>
            <w:tcBorders>
              <w:top w:val="single" w:sz="4" w:space="0" w:color="auto"/>
              <w:left w:val="single" w:sz="2" w:space="0" w:color="auto"/>
            </w:tcBorders>
            <w:vAlign w:val="center"/>
            <w:tcPrChange w:id="2573" w:author="Gabriella Meltzer" w:date="2024-01-02T23:42:00Z">
              <w:tcPr>
                <w:tcW w:w="3420" w:type="dxa"/>
                <w:vMerge w:val="restart"/>
                <w:tcBorders>
                  <w:top w:val="single" w:sz="4" w:space="0" w:color="auto"/>
                  <w:left w:val="single" w:sz="2" w:space="0" w:color="auto"/>
                </w:tcBorders>
                <w:vAlign w:val="center"/>
              </w:tcPr>
            </w:tcPrChange>
          </w:tcPr>
          <w:p w14:paraId="5C2515AC" w14:textId="77777777" w:rsidR="006A5067" w:rsidRPr="006A5067" w:rsidRDefault="006A5067" w:rsidP="00786FE5">
            <w:pPr>
              <w:jc w:val="center"/>
              <w:rPr>
                <w:ins w:id="2574" w:author="Gabriella Meltzer" w:date="2024-01-02T23:40:00Z"/>
                <w:rFonts w:ascii="Arial" w:hAnsi="Arial" w:cs="Arial"/>
                <w:sz w:val="20"/>
                <w:szCs w:val="20"/>
                <w:rPrChange w:id="2575" w:author="Gabriella Meltzer" w:date="2024-01-02T23:41:00Z">
                  <w:rPr>
                    <w:ins w:id="2576" w:author="Gabriella Meltzer" w:date="2024-01-02T23:40:00Z"/>
                    <w:sz w:val="22"/>
                    <w:szCs w:val="22"/>
                  </w:rPr>
                </w:rPrChange>
              </w:rPr>
            </w:pPr>
            <w:ins w:id="2577" w:author="Gabriella Meltzer" w:date="2024-01-02T23:40:00Z">
              <w:r w:rsidRPr="006A5067">
                <w:rPr>
                  <w:rFonts w:ascii="Arial" w:hAnsi="Arial" w:cs="Arial"/>
                  <w:sz w:val="20"/>
                  <w:szCs w:val="20"/>
                  <w:rPrChange w:id="2578" w:author="Gabriella Meltzer" w:date="2024-01-02T23:41:00Z">
                    <w:rPr>
                      <w:sz w:val="22"/>
                      <w:szCs w:val="22"/>
                    </w:rPr>
                  </w:rPrChange>
                </w:rPr>
                <w:t>Grade cohort level variables</w:t>
              </w:r>
            </w:ins>
          </w:p>
        </w:tc>
        <w:tc>
          <w:tcPr>
            <w:tcW w:w="3778" w:type="dxa"/>
            <w:tcBorders>
              <w:top w:val="single" w:sz="4" w:space="0" w:color="auto"/>
              <w:left w:val="single" w:sz="2" w:space="0" w:color="auto"/>
            </w:tcBorders>
            <w:tcPrChange w:id="2579" w:author="Gabriella Meltzer" w:date="2024-01-02T23:42:00Z">
              <w:tcPr>
                <w:tcW w:w="3420" w:type="dxa"/>
                <w:tcBorders>
                  <w:top w:val="single" w:sz="4" w:space="0" w:color="auto"/>
                  <w:left w:val="single" w:sz="2" w:space="0" w:color="auto"/>
                </w:tcBorders>
              </w:tcPr>
            </w:tcPrChange>
          </w:tcPr>
          <w:p w14:paraId="15BD4A18" w14:textId="77777777" w:rsidR="006A5067" w:rsidRPr="006A5067" w:rsidRDefault="006A5067" w:rsidP="00786FE5">
            <w:pPr>
              <w:rPr>
                <w:ins w:id="2580" w:author="Gabriella Meltzer" w:date="2024-01-02T23:40:00Z"/>
                <w:rFonts w:ascii="Arial" w:hAnsi="Arial" w:cs="Arial"/>
                <w:sz w:val="20"/>
                <w:szCs w:val="20"/>
                <w:rPrChange w:id="2581" w:author="Gabriella Meltzer" w:date="2024-01-02T23:41:00Z">
                  <w:rPr>
                    <w:ins w:id="2582" w:author="Gabriella Meltzer" w:date="2024-01-02T23:40:00Z"/>
                    <w:sz w:val="22"/>
                    <w:szCs w:val="22"/>
                  </w:rPr>
                </w:rPrChange>
              </w:rPr>
            </w:pPr>
            <w:ins w:id="2583" w:author="Gabriella Meltzer" w:date="2024-01-02T23:40:00Z">
              <w:r w:rsidRPr="006A5067">
                <w:rPr>
                  <w:rFonts w:ascii="Arial" w:hAnsi="Arial" w:cs="Arial"/>
                  <w:sz w:val="20"/>
                  <w:szCs w:val="20"/>
                  <w:rPrChange w:id="2584" w:author="Gabriella Meltzer" w:date="2024-01-02T23:41:00Z">
                    <w:rPr>
                      <w:sz w:val="22"/>
                      <w:szCs w:val="22"/>
                    </w:rPr>
                  </w:rPrChange>
                </w:rPr>
                <w:t>Percent American Indian/Alaska Native</w:t>
              </w:r>
            </w:ins>
          </w:p>
        </w:tc>
        <w:tc>
          <w:tcPr>
            <w:tcW w:w="810" w:type="dxa"/>
            <w:tcBorders>
              <w:top w:val="single" w:sz="4" w:space="0" w:color="auto"/>
            </w:tcBorders>
            <w:tcPrChange w:id="2585" w:author="Gabriella Meltzer" w:date="2024-01-02T23:42:00Z">
              <w:tcPr>
                <w:tcW w:w="810" w:type="dxa"/>
                <w:tcBorders>
                  <w:top w:val="single" w:sz="4" w:space="0" w:color="auto"/>
                </w:tcBorders>
              </w:tcPr>
            </w:tcPrChange>
          </w:tcPr>
          <w:p w14:paraId="19D02FB2" w14:textId="77777777" w:rsidR="006A5067" w:rsidRPr="006A5067" w:rsidRDefault="006A5067" w:rsidP="00786FE5">
            <w:pPr>
              <w:rPr>
                <w:ins w:id="2586" w:author="Gabriella Meltzer" w:date="2024-01-02T23:40:00Z"/>
                <w:rFonts w:ascii="Arial" w:hAnsi="Arial" w:cs="Arial"/>
                <w:sz w:val="20"/>
                <w:szCs w:val="20"/>
                <w:rPrChange w:id="2587" w:author="Gabriella Meltzer" w:date="2024-01-02T23:41:00Z">
                  <w:rPr>
                    <w:ins w:id="2588" w:author="Gabriella Meltzer" w:date="2024-01-02T23:40:00Z"/>
                    <w:sz w:val="22"/>
                    <w:szCs w:val="22"/>
                  </w:rPr>
                </w:rPrChange>
              </w:rPr>
            </w:pPr>
          </w:p>
        </w:tc>
        <w:tc>
          <w:tcPr>
            <w:tcW w:w="720" w:type="dxa"/>
            <w:tcBorders>
              <w:top w:val="single" w:sz="4" w:space="0" w:color="auto"/>
            </w:tcBorders>
            <w:tcPrChange w:id="2589" w:author="Gabriella Meltzer" w:date="2024-01-02T23:42:00Z">
              <w:tcPr>
                <w:tcW w:w="720" w:type="dxa"/>
                <w:tcBorders>
                  <w:top w:val="single" w:sz="4" w:space="0" w:color="auto"/>
                </w:tcBorders>
              </w:tcPr>
            </w:tcPrChange>
          </w:tcPr>
          <w:p w14:paraId="62C2833F" w14:textId="77777777" w:rsidR="006A5067" w:rsidRPr="006A5067" w:rsidRDefault="006A5067" w:rsidP="00786FE5">
            <w:pPr>
              <w:rPr>
                <w:ins w:id="2590" w:author="Gabriella Meltzer" w:date="2024-01-02T23:40:00Z"/>
                <w:rFonts w:ascii="Arial" w:hAnsi="Arial" w:cs="Arial"/>
                <w:sz w:val="20"/>
                <w:szCs w:val="20"/>
                <w:rPrChange w:id="2591" w:author="Gabriella Meltzer" w:date="2024-01-02T23:41:00Z">
                  <w:rPr>
                    <w:ins w:id="2592" w:author="Gabriella Meltzer" w:date="2024-01-02T23:40:00Z"/>
                    <w:sz w:val="22"/>
                    <w:szCs w:val="22"/>
                  </w:rPr>
                </w:rPrChange>
              </w:rPr>
            </w:pPr>
            <w:ins w:id="2593" w:author="Gabriella Meltzer" w:date="2024-01-02T23:40:00Z">
              <w:r w:rsidRPr="006A5067">
                <w:rPr>
                  <w:rFonts w:ascii="Arial" w:hAnsi="Arial" w:cs="Arial"/>
                  <w:sz w:val="20"/>
                  <w:szCs w:val="20"/>
                  <w:rPrChange w:id="2594" w:author="Gabriella Meltzer" w:date="2024-01-02T23:41:00Z">
                    <w:rPr>
                      <w:sz w:val="22"/>
                      <w:szCs w:val="22"/>
                    </w:rPr>
                  </w:rPrChange>
                </w:rPr>
                <w:t>0.00</w:t>
              </w:r>
            </w:ins>
          </w:p>
        </w:tc>
        <w:tc>
          <w:tcPr>
            <w:tcW w:w="720" w:type="dxa"/>
            <w:tcBorders>
              <w:top w:val="single" w:sz="4" w:space="0" w:color="auto"/>
            </w:tcBorders>
            <w:tcPrChange w:id="2595" w:author="Gabriella Meltzer" w:date="2024-01-02T23:42:00Z">
              <w:tcPr>
                <w:tcW w:w="720" w:type="dxa"/>
                <w:tcBorders>
                  <w:top w:val="single" w:sz="4" w:space="0" w:color="auto"/>
                </w:tcBorders>
              </w:tcPr>
            </w:tcPrChange>
          </w:tcPr>
          <w:p w14:paraId="5B3201F2" w14:textId="77777777" w:rsidR="006A5067" w:rsidRPr="006A5067" w:rsidRDefault="006A5067" w:rsidP="00786FE5">
            <w:pPr>
              <w:rPr>
                <w:ins w:id="2596" w:author="Gabriella Meltzer" w:date="2024-01-02T23:40:00Z"/>
                <w:rFonts w:ascii="Arial" w:hAnsi="Arial" w:cs="Arial"/>
                <w:sz w:val="20"/>
                <w:szCs w:val="20"/>
                <w:rPrChange w:id="2597" w:author="Gabriella Meltzer" w:date="2024-01-02T23:41:00Z">
                  <w:rPr>
                    <w:ins w:id="2598" w:author="Gabriella Meltzer" w:date="2024-01-02T23:40:00Z"/>
                    <w:sz w:val="22"/>
                    <w:szCs w:val="22"/>
                  </w:rPr>
                </w:rPrChange>
              </w:rPr>
            </w:pPr>
            <w:ins w:id="2599" w:author="Gabriella Meltzer" w:date="2024-01-02T23:40:00Z">
              <w:r w:rsidRPr="006A5067">
                <w:rPr>
                  <w:rFonts w:ascii="Arial" w:hAnsi="Arial" w:cs="Arial"/>
                  <w:sz w:val="20"/>
                  <w:szCs w:val="20"/>
                  <w:rPrChange w:id="2600" w:author="Gabriella Meltzer" w:date="2024-01-02T23:41:00Z">
                    <w:rPr>
                      <w:sz w:val="22"/>
                      <w:szCs w:val="22"/>
                    </w:rPr>
                  </w:rPrChange>
                </w:rPr>
                <w:t>0.00</w:t>
              </w:r>
            </w:ins>
          </w:p>
        </w:tc>
        <w:tc>
          <w:tcPr>
            <w:tcW w:w="720" w:type="dxa"/>
            <w:tcBorders>
              <w:top w:val="single" w:sz="4" w:space="0" w:color="auto"/>
            </w:tcBorders>
            <w:tcPrChange w:id="2601" w:author="Gabriella Meltzer" w:date="2024-01-02T23:42:00Z">
              <w:tcPr>
                <w:tcW w:w="720" w:type="dxa"/>
                <w:tcBorders>
                  <w:top w:val="single" w:sz="4" w:space="0" w:color="auto"/>
                </w:tcBorders>
              </w:tcPr>
            </w:tcPrChange>
          </w:tcPr>
          <w:p w14:paraId="288176A2" w14:textId="77777777" w:rsidR="006A5067" w:rsidRPr="006A5067" w:rsidRDefault="006A5067" w:rsidP="00786FE5">
            <w:pPr>
              <w:rPr>
                <w:ins w:id="2602" w:author="Gabriella Meltzer" w:date="2024-01-02T23:40:00Z"/>
                <w:rFonts w:ascii="Arial" w:hAnsi="Arial" w:cs="Arial"/>
                <w:sz w:val="20"/>
                <w:szCs w:val="20"/>
                <w:rPrChange w:id="2603" w:author="Gabriella Meltzer" w:date="2024-01-02T23:41:00Z">
                  <w:rPr>
                    <w:ins w:id="2604" w:author="Gabriella Meltzer" w:date="2024-01-02T23:40:00Z"/>
                    <w:sz w:val="22"/>
                    <w:szCs w:val="22"/>
                  </w:rPr>
                </w:rPrChange>
              </w:rPr>
            </w:pPr>
            <w:ins w:id="2605" w:author="Gabriella Meltzer" w:date="2024-01-02T23:40:00Z">
              <w:r w:rsidRPr="006A5067">
                <w:rPr>
                  <w:rFonts w:ascii="Arial" w:hAnsi="Arial" w:cs="Arial"/>
                  <w:sz w:val="20"/>
                  <w:szCs w:val="20"/>
                  <w:rPrChange w:id="2606" w:author="Gabriella Meltzer" w:date="2024-01-02T23:41:00Z">
                    <w:rPr>
                      <w:sz w:val="22"/>
                      <w:szCs w:val="22"/>
                    </w:rPr>
                  </w:rPrChange>
                </w:rPr>
                <w:t>0.00</w:t>
              </w:r>
            </w:ins>
          </w:p>
        </w:tc>
        <w:tc>
          <w:tcPr>
            <w:tcW w:w="720" w:type="dxa"/>
            <w:tcBorders>
              <w:top w:val="single" w:sz="4" w:space="0" w:color="auto"/>
            </w:tcBorders>
            <w:tcPrChange w:id="2607" w:author="Gabriella Meltzer" w:date="2024-01-02T23:42:00Z">
              <w:tcPr>
                <w:tcW w:w="720" w:type="dxa"/>
                <w:tcBorders>
                  <w:top w:val="single" w:sz="4" w:space="0" w:color="auto"/>
                </w:tcBorders>
              </w:tcPr>
            </w:tcPrChange>
          </w:tcPr>
          <w:p w14:paraId="09B0F6E7" w14:textId="77777777" w:rsidR="006A5067" w:rsidRPr="006A5067" w:rsidRDefault="006A5067" w:rsidP="00786FE5">
            <w:pPr>
              <w:rPr>
                <w:ins w:id="2608" w:author="Gabriella Meltzer" w:date="2024-01-02T23:40:00Z"/>
                <w:rFonts w:ascii="Arial" w:hAnsi="Arial" w:cs="Arial"/>
                <w:sz w:val="20"/>
                <w:szCs w:val="20"/>
                <w:rPrChange w:id="2609" w:author="Gabriella Meltzer" w:date="2024-01-02T23:41:00Z">
                  <w:rPr>
                    <w:ins w:id="2610" w:author="Gabriella Meltzer" w:date="2024-01-02T23:40:00Z"/>
                    <w:sz w:val="22"/>
                    <w:szCs w:val="22"/>
                  </w:rPr>
                </w:rPrChange>
              </w:rPr>
            </w:pPr>
            <w:ins w:id="2611" w:author="Gabriella Meltzer" w:date="2024-01-02T23:40:00Z">
              <w:r w:rsidRPr="006A5067">
                <w:rPr>
                  <w:rFonts w:ascii="Arial" w:hAnsi="Arial" w:cs="Arial"/>
                  <w:sz w:val="20"/>
                  <w:szCs w:val="20"/>
                  <w:rPrChange w:id="2612" w:author="Gabriella Meltzer" w:date="2024-01-02T23:41:00Z">
                    <w:rPr>
                      <w:sz w:val="22"/>
                      <w:szCs w:val="22"/>
                    </w:rPr>
                  </w:rPrChange>
                </w:rPr>
                <w:t>0.01</w:t>
              </w:r>
            </w:ins>
          </w:p>
        </w:tc>
        <w:tc>
          <w:tcPr>
            <w:tcW w:w="720" w:type="dxa"/>
            <w:tcBorders>
              <w:top w:val="single" w:sz="4" w:space="0" w:color="auto"/>
              <w:right w:val="single" w:sz="2" w:space="0" w:color="auto"/>
            </w:tcBorders>
            <w:tcPrChange w:id="2613" w:author="Gabriella Meltzer" w:date="2024-01-02T23:42:00Z">
              <w:tcPr>
                <w:tcW w:w="720" w:type="dxa"/>
                <w:tcBorders>
                  <w:top w:val="single" w:sz="4" w:space="0" w:color="auto"/>
                  <w:right w:val="single" w:sz="2" w:space="0" w:color="auto"/>
                </w:tcBorders>
              </w:tcPr>
            </w:tcPrChange>
          </w:tcPr>
          <w:p w14:paraId="64FCAB6C" w14:textId="77777777" w:rsidR="006A5067" w:rsidRPr="006A5067" w:rsidRDefault="006A5067" w:rsidP="00786FE5">
            <w:pPr>
              <w:rPr>
                <w:ins w:id="2614" w:author="Gabriella Meltzer" w:date="2024-01-02T23:40:00Z"/>
                <w:rFonts w:ascii="Arial" w:hAnsi="Arial" w:cs="Arial"/>
                <w:sz w:val="20"/>
                <w:szCs w:val="20"/>
                <w:rPrChange w:id="2615" w:author="Gabriella Meltzer" w:date="2024-01-02T23:41:00Z">
                  <w:rPr>
                    <w:ins w:id="2616" w:author="Gabriella Meltzer" w:date="2024-01-02T23:40:00Z"/>
                    <w:sz w:val="22"/>
                    <w:szCs w:val="22"/>
                  </w:rPr>
                </w:rPrChange>
              </w:rPr>
            </w:pPr>
            <w:ins w:id="2617" w:author="Gabriella Meltzer" w:date="2024-01-02T23:40:00Z">
              <w:r w:rsidRPr="006A5067">
                <w:rPr>
                  <w:rFonts w:ascii="Arial" w:hAnsi="Arial" w:cs="Arial"/>
                  <w:sz w:val="20"/>
                  <w:szCs w:val="20"/>
                  <w:rPrChange w:id="2618" w:author="Gabriella Meltzer" w:date="2024-01-02T23:41:00Z">
                    <w:rPr>
                      <w:sz w:val="22"/>
                      <w:szCs w:val="22"/>
                    </w:rPr>
                  </w:rPrChange>
                </w:rPr>
                <w:t>0.02</w:t>
              </w:r>
            </w:ins>
          </w:p>
        </w:tc>
        <w:tc>
          <w:tcPr>
            <w:tcW w:w="720" w:type="dxa"/>
            <w:tcBorders>
              <w:top w:val="single" w:sz="4" w:space="0" w:color="auto"/>
              <w:left w:val="single" w:sz="2" w:space="0" w:color="auto"/>
            </w:tcBorders>
            <w:tcPrChange w:id="2619" w:author="Gabriella Meltzer" w:date="2024-01-02T23:42:00Z">
              <w:tcPr>
                <w:tcW w:w="720" w:type="dxa"/>
                <w:tcBorders>
                  <w:top w:val="single" w:sz="4" w:space="0" w:color="auto"/>
                  <w:left w:val="single" w:sz="2" w:space="0" w:color="auto"/>
                </w:tcBorders>
              </w:tcPr>
            </w:tcPrChange>
          </w:tcPr>
          <w:p w14:paraId="4C492E38" w14:textId="77777777" w:rsidR="006A5067" w:rsidRPr="006A5067" w:rsidRDefault="006A5067" w:rsidP="00786FE5">
            <w:pPr>
              <w:rPr>
                <w:ins w:id="2620" w:author="Gabriella Meltzer" w:date="2024-01-02T23:40:00Z"/>
                <w:rFonts w:ascii="Arial" w:hAnsi="Arial" w:cs="Arial"/>
                <w:sz w:val="20"/>
                <w:szCs w:val="20"/>
                <w:rPrChange w:id="2621" w:author="Gabriella Meltzer" w:date="2024-01-02T23:41:00Z">
                  <w:rPr>
                    <w:ins w:id="2622" w:author="Gabriella Meltzer" w:date="2024-01-02T23:40:00Z"/>
                    <w:sz w:val="22"/>
                    <w:szCs w:val="22"/>
                  </w:rPr>
                </w:rPrChange>
              </w:rPr>
            </w:pPr>
            <w:ins w:id="2623" w:author="Gabriella Meltzer" w:date="2024-01-02T23:40:00Z">
              <w:r w:rsidRPr="006A5067">
                <w:rPr>
                  <w:rFonts w:ascii="Arial" w:hAnsi="Arial" w:cs="Arial"/>
                  <w:sz w:val="20"/>
                  <w:szCs w:val="20"/>
                  <w:rPrChange w:id="2624" w:author="Gabriella Meltzer" w:date="2024-01-02T23:41:00Z">
                    <w:rPr>
                      <w:sz w:val="22"/>
                      <w:szCs w:val="22"/>
                    </w:rPr>
                  </w:rPrChange>
                </w:rPr>
                <w:t>0.00</w:t>
              </w:r>
            </w:ins>
          </w:p>
        </w:tc>
        <w:tc>
          <w:tcPr>
            <w:tcW w:w="720" w:type="dxa"/>
            <w:tcBorders>
              <w:top w:val="single" w:sz="4" w:space="0" w:color="auto"/>
            </w:tcBorders>
            <w:tcPrChange w:id="2625" w:author="Gabriella Meltzer" w:date="2024-01-02T23:42:00Z">
              <w:tcPr>
                <w:tcW w:w="720" w:type="dxa"/>
                <w:tcBorders>
                  <w:top w:val="single" w:sz="4" w:space="0" w:color="auto"/>
                </w:tcBorders>
              </w:tcPr>
            </w:tcPrChange>
          </w:tcPr>
          <w:p w14:paraId="2E7EE7F9" w14:textId="77777777" w:rsidR="006A5067" w:rsidRPr="006A5067" w:rsidRDefault="006A5067" w:rsidP="00786FE5">
            <w:pPr>
              <w:rPr>
                <w:ins w:id="2626" w:author="Gabriella Meltzer" w:date="2024-01-02T23:40:00Z"/>
                <w:rFonts w:ascii="Arial" w:hAnsi="Arial" w:cs="Arial"/>
                <w:sz w:val="20"/>
                <w:szCs w:val="20"/>
                <w:rPrChange w:id="2627" w:author="Gabriella Meltzer" w:date="2024-01-02T23:41:00Z">
                  <w:rPr>
                    <w:ins w:id="2628" w:author="Gabriella Meltzer" w:date="2024-01-02T23:40:00Z"/>
                    <w:sz w:val="22"/>
                    <w:szCs w:val="22"/>
                  </w:rPr>
                </w:rPrChange>
              </w:rPr>
            </w:pPr>
            <w:ins w:id="2629" w:author="Gabriella Meltzer" w:date="2024-01-02T23:40:00Z">
              <w:r w:rsidRPr="006A5067">
                <w:rPr>
                  <w:rFonts w:ascii="Arial" w:hAnsi="Arial" w:cs="Arial"/>
                  <w:sz w:val="20"/>
                  <w:szCs w:val="20"/>
                  <w:rPrChange w:id="2630" w:author="Gabriella Meltzer" w:date="2024-01-02T23:41:00Z">
                    <w:rPr>
                      <w:sz w:val="22"/>
                      <w:szCs w:val="22"/>
                    </w:rPr>
                  </w:rPrChange>
                </w:rPr>
                <w:t>0.00</w:t>
              </w:r>
            </w:ins>
          </w:p>
        </w:tc>
        <w:tc>
          <w:tcPr>
            <w:tcW w:w="720" w:type="dxa"/>
            <w:tcBorders>
              <w:top w:val="single" w:sz="4" w:space="0" w:color="auto"/>
            </w:tcBorders>
            <w:tcPrChange w:id="2631" w:author="Gabriella Meltzer" w:date="2024-01-02T23:42:00Z">
              <w:tcPr>
                <w:tcW w:w="720" w:type="dxa"/>
                <w:tcBorders>
                  <w:top w:val="single" w:sz="4" w:space="0" w:color="auto"/>
                </w:tcBorders>
              </w:tcPr>
            </w:tcPrChange>
          </w:tcPr>
          <w:p w14:paraId="5595F5D3" w14:textId="77777777" w:rsidR="006A5067" w:rsidRPr="006A5067" w:rsidRDefault="006A5067" w:rsidP="00786FE5">
            <w:pPr>
              <w:rPr>
                <w:ins w:id="2632" w:author="Gabriella Meltzer" w:date="2024-01-02T23:40:00Z"/>
                <w:rFonts w:ascii="Arial" w:hAnsi="Arial" w:cs="Arial"/>
                <w:sz w:val="20"/>
                <w:szCs w:val="20"/>
                <w:rPrChange w:id="2633" w:author="Gabriella Meltzer" w:date="2024-01-02T23:41:00Z">
                  <w:rPr>
                    <w:ins w:id="2634" w:author="Gabriella Meltzer" w:date="2024-01-02T23:40:00Z"/>
                    <w:sz w:val="22"/>
                    <w:szCs w:val="22"/>
                  </w:rPr>
                </w:rPrChange>
              </w:rPr>
            </w:pPr>
            <w:ins w:id="2635" w:author="Gabriella Meltzer" w:date="2024-01-02T23:40:00Z">
              <w:r w:rsidRPr="006A5067">
                <w:rPr>
                  <w:rFonts w:ascii="Arial" w:hAnsi="Arial" w:cs="Arial"/>
                  <w:sz w:val="20"/>
                  <w:szCs w:val="20"/>
                  <w:rPrChange w:id="2636" w:author="Gabriella Meltzer" w:date="2024-01-02T23:41:00Z">
                    <w:rPr>
                      <w:sz w:val="22"/>
                      <w:szCs w:val="22"/>
                    </w:rPr>
                  </w:rPrChange>
                </w:rPr>
                <w:t>0.00</w:t>
              </w:r>
            </w:ins>
          </w:p>
        </w:tc>
        <w:tc>
          <w:tcPr>
            <w:tcW w:w="720" w:type="dxa"/>
            <w:tcBorders>
              <w:top w:val="single" w:sz="4" w:space="0" w:color="auto"/>
            </w:tcBorders>
            <w:tcPrChange w:id="2637" w:author="Gabriella Meltzer" w:date="2024-01-02T23:42:00Z">
              <w:tcPr>
                <w:tcW w:w="720" w:type="dxa"/>
                <w:tcBorders>
                  <w:top w:val="single" w:sz="4" w:space="0" w:color="auto"/>
                </w:tcBorders>
              </w:tcPr>
            </w:tcPrChange>
          </w:tcPr>
          <w:p w14:paraId="75048C98" w14:textId="77777777" w:rsidR="006A5067" w:rsidRPr="006A5067" w:rsidRDefault="006A5067" w:rsidP="00786FE5">
            <w:pPr>
              <w:rPr>
                <w:ins w:id="2638" w:author="Gabriella Meltzer" w:date="2024-01-02T23:40:00Z"/>
                <w:rFonts w:ascii="Arial" w:hAnsi="Arial" w:cs="Arial"/>
                <w:sz w:val="20"/>
                <w:szCs w:val="20"/>
                <w:rPrChange w:id="2639" w:author="Gabriella Meltzer" w:date="2024-01-02T23:41:00Z">
                  <w:rPr>
                    <w:ins w:id="2640" w:author="Gabriella Meltzer" w:date="2024-01-02T23:40:00Z"/>
                    <w:sz w:val="22"/>
                    <w:szCs w:val="22"/>
                  </w:rPr>
                </w:rPrChange>
              </w:rPr>
            </w:pPr>
            <w:ins w:id="2641" w:author="Gabriella Meltzer" w:date="2024-01-02T23:40:00Z">
              <w:r w:rsidRPr="006A5067">
                <w:rPr>
                  <w:rFonts w:ascii="Arial" w:hAnsi="Arial" w:cs="Arial"/>
                  <w:sz w:val="20"/>
                  <w:szCs w:val="20"/>
                  <w:rPrChange w:id="2642" w:author="Gabriella Meltzer" w:date="2024-01-02T23:41:00Z">
                    <w:rPr>
                      <w:sz w:val="22"/>
                      <w:szCs w:val="22"/>
                    </w:rPr>
                  </w:rPrChange>
                </w:rPr>
                <w:t>0.00</w:t>
              </w:r>
            </w:ins>
          </w:p>
        </w:tc>
        <w:tc>
          <w:tcPr>
            <w:tcW w:w="720" w:type="dxa"/>
            <w:tcBorders>
              <w:top w:val="single" w:sz="4" w:space="0" w:color="auto"/>
              <w:right w:val="single" w:sz="2" w:space="0" w:color="auto"/>
            </w:tcBorders>
            <w:tcPrChange w:id="2643" w:author="Gabriella Meltzer" w:date="2024-01-02T23:42:00Z">
              <w:tcPr>
                <w:tcW w:w="720" w:type="dxa"/>
                <w:tcBorders>
                  <w:top w:val="single" w:sz="4" w:space="0" w:color="auto"/>
                  <w:right w:val="single" w:sz="2" w:space="0" w:color="auto"/>
                </w:tcBorders>
              </w:tcPr>
            </w:tcPrChange>
          </w:tcPr>
          <w:p w14:paraId="4A92A778" w14:textId="77777777" w:rsidR="006A5067" w:rsidRPr="006A5067" w:rsidRDefault="006A5067" w:rsidP="00786FE5">
            <w:pPr>
              <w:rPr>
                <w:ins w:id="2644" w:author="Gabriella Meltzer" w:date="2024-01-02T23:40:00Z"/>
                <w:rFonts w:ascii="Arial" w:hAnsi="Arial" w:cs="Arial"/>
                <w:sz w:val="20"/>
                <w:szCs w:val="20"/>
                <w:rPrChange w:id="2645" w:author="Gabriella Meltzer" w:date="2024-01-02T23:41:00Z">
                  <w:rPr>
                    <w:ins w:id="2646" w:author="Gabriella Meltzer" w:date="2024-01-02T23:40:00Z"/>
                    <w:sz w:val="22"/>
                    <w:szCs w:val="22"/>
                  </w:rPr>
                </w:rPrChange>
              </w:rPr>
            </w:pPr>
            <w:ins w:id="2647" w:author="Gabriella Meltzer" w:date="2024-01-02T23:40:00Z">
              <w:r w:rsidRPr="006A5067">
                <w:rPr>
                  <w:rFonts w:ascii="Arial" w:hAnsi="Arial" w:cs="Arial"/>
                  <w:sz w:val="20"/>
                  <w:szCs w:val="20"/>
                  <w:rPrChange w:id="2648" w:author="Gabriella Meltzer" w:date="2024-01-02T23:41:00Z">
                    <w:rPr>
                      <w:sz w:val="22"/>
                      <w:szCs w:val="22"/>
                    </w:rPr>
                  </w:rPrChange>
                </w:rPr>
                <w:t>0.02</w:t>
              </w:r>
            </w:ins>
          </w:p>
        </w:tc>
      </w:tr>
      <w:tr w:rsidR="006A5067" w:rsidRPr="006A5067" w14:paraId="1B650AE7" w14:textId="77777777" w:rsidTr="007F7277">
        <w:trPr>
          <w:ins w:id="2649" w:author="Gabriella Meltzer" w:date="2024-01-02T23:40:00Z"/>
        </w:trPr>
        <w:tc>
          <w:tcPr>
            <w:tcW w:w="3062" w:type="dxa"/>
            <w:vMerge/>
            <w:tcBorders>
              <w:left w:val="single" w:sz="2" w:space="0" w:color="auto"/>
            </w:tcBorders>
            <w:tcPrChange w:id="2650" w:author="Gabriella Meltzer" w:date="2024-01-02T23:42:00Z">
              <w:tcPr>
                <w:tcW w:w="3420" w:type="dxa"/>
                <w:vMerge/>
                <w:tcBorders>
                  <w:left w:val="single" w:sz="2" w:space="0" w:color="auto"/>
                </w:tcBorders>
              </w:tcPr>
            </w:tcPrChange>
          </w:tcPr>
          <w:p w14:paraId="720ECEA2" w14:textId="77777777" w:rsidR="006A5067" w:rsidRPr="006A5067" w:rsidRDefault="006A5067" w:rsidP="00786FE5">
            <w:pPr>
              <w:rPr>
                <w:ins w:id="2651" w:author="Gabriella Meltzer" w:date="2024-01-02T23:40:00Z"/>
                <w:rFonts w:ascii="Arial" w:hAnsi="Arial" w:cs="Arial"/>
                <w:sz w:val="20"/>
                <w:szCs w:val="20"/>
                <w:rPrChange w:id="2652" w:author="Gabriella Meltzer" w:date="2024-01-02T23:41:00Z">
                  <w:rPr>
                    <w:ins w:id="2653" w:author="Gabriella Meltzer" w:date="2024-01-02T23:40:00Z"/>
                    <w:sz w:val="22"/>
                    <w:szCs w:val="22"/>
                  </w:rPr>
                </w:rPrChange>
              </w:rPr>
            </w:pPr>
          </w:p>
        </w:tc>
        <w:tc>
          <w:tcPr>
            <w:tcW w:w="3778" w:type="dxa"/>
            <w:tcBorders>
              <w:left w:val="single" w:sz="2" w:space="0" w:color="auto"/>
            </w:tcBorders>
            <w:tcPrChange w:id="2654" w:author="Gabriella Meltzer" w:date="2024-01-02T23:42:00Z">
              <w:tcPr>
                <w:tcW w:w="3420" w:type="dxa"/>
                <w:tcBorders>
                  <w:left w:val="single" w:sz="2" w:space="0" w:color="auto"/>
                </w:tcBorders>
              </w:tcPr>
            </w:tcPrChange>
          </w:tcPr>
          <w:p w14:paraId="3D1A218D" w14:textId="77777777" w:rsidR="006A5067" w:rsidRPr="006A5067" w:rsidRDefault="006A5067" w:rsidP="00786FE5">
            <w:pPr>
              <w:rPr>
                <w:ins w:id="2655" w:author="Gabriella Meltzer" w:date="2024-01-02T23:40:00Z"/>
                <w:rFonts w:ascii="Arial" w:hAnsi="Arial" w:cs="Arial"/>
                <w:sz w:val="20"/>
                <w:szCs w:val="20"/>
                <w:rPrChange w:id="2656" w:author="Gabriella Meltzer" w:date="2024-01-02T23:41:00Z">
                  <w:rPr>
                    <w:ins w:id="2657" w:author="Gabriella Meltzer" w:date="2024-01-02T23:40:00Z"/>
                    <w:sz w:val="22"/>
                    <w:szCs w:val="22"/>
                  </w:rPr>
                </w:rPrChange>
              </w:rPr>
            </w:pPr>
            <w:ins w:id="2658" w:author="Gabriella Meltzer" w:date="2024-01-02T23:40:00Z">
              <w:r w:rsidRPr="006A5067">
                <w:rPr>
                  <w:rFonts w:ascii="Arial" w:hAnsi="Arial" w:cs="Arial"/>
                  <w:sz w:val="20"/>
                  <w:szCs w:val="20"/>
                  <w:rPrChange w:id="2659" w:author="Gabriella Meltzer" w:date="2024-01-02T23:41:00Z">
                    <w:rPr>
                      <w:sz w:val="22"/>
                      <w:szCs w:val="22"/>
                    </w:rPr>
                  </w:rPrChange>
                </w:rPr>
                <w:t>Percent Asian</w:t>
              </w:r>
            </w:ins>
          </w:p>
        </w:tc>
        <w:tc>
          <w:tcPr>
            <w:tcW w:w="810" w:type="dxa"/>
            <w:tcPrChange w:id="2660" w:author="Gabriella Meltzer" w:date="2024-01-02T23:42:00Z">
              <w:tcPr>
                <w:tcW w:w="810" w:type="dxa"/>
              </w:tcPr>
            </w:tcPrChange>
          </w:tcPr>
          <w:p w14:paraId="2E85EC13" w14:textId="77777777" w:rsidR="006A5067" w:rsidRPr="006A5067" w:rsidRDefault="006A5067" w:rsidP="00786FE5">
            <w:pPr>
              <w:rPr>
                <w:ins w:id="2661" w:author="Gabriella Meltzer" w:date="2024-01-02T23:40:00Z"/>
                <w:rFonts w:ascii="Arial" w:hAnsi="Arial" w:cs="Arial"/>
                <w:sz w:val="20"/>
                <w:szCs w:val="20"/>
                <w:rPrChange w:id="2662" w:author="Gabriella Meltzer" w:date="2024-01-02T23:41:00Z">
                  <w:rPr>
                    <w:ins w:id="2663" w:author="Gabriella Meltzer" w:date="2024-01-02T23:40:00Z"/>
                    <w:sz w:val="22"/>
                    <w:szCs w:val="22"/>
                  </w:rPr>
                </w:rPrChange>
              </w:rPr>
            </w:pPr>
          </w:p>
        </w:tc>
        <w:tc>
          <w:tcPr>
            <w:tcW w:w="720" w:type="dxa"/>
            <w:tcPrChange w:id="2664" w:author="Gabriella Meltzer" w:date="2024-01-02T23:42:00Z">
              <w:tcPr>
                <w:tcW w:w="720" w:type="dxa"/>
              </w:tcPr>
            </w:tcPrChange>
          </w:tcPr>
          <w:p w14:paraId="62BE642D" w14:textId="77777777" w:rsidR="006A5067" w:rsidRPr="006A5067" w:rsidRDefault="006A5067" w:rsidP="00786FE5">
            <w:pPr>
              <w:rPr>
                <w:ins w:id="2665" w:author="Gabriella Meltzer" w:date="2024-01-02T23:40:00Z"/>
                <w:rFonts w:ascii="Arial" w:hAnsi="Arial" w:cs="Arial"/>
                <w:sz w:val="20"/>
                <w:szCs w:val="20"/>
                <w:rPrChange w:id="2666" w:author="Gabriella Meltzer" w:date="2024-01-02T23:41:00Z">
                  <w:rPr>
                    <w:ins w:id="2667" w:author="Gabriella Meltzer" w:date="2024-01-02T23:40:00Z"/>
                    <w:sz w:val="22"/>
                    <w:szCs w:val="22"/>
                  </w:rPr>
                </w:rPrChange>
              </w:rPr>
            </w:pPr>
            <w:ins w:id="2668" w:author="Gabriella Meltzer" w:date="2024-01-02T23:40:00Z">
              <w:r w:rsidRPr="006A5067">
                <w:rPr>
                  <w:rFonts w:ascii="Arial" w:hAnsi="Arial" w:cs="Arial"/>
                  <w:sz w:val="20"/>
                  <w:szCs w:val="20"/>
                  <w:rPrChange w:id="2669" w:author="Gabriella Meltzer" w:date="2024-01-02T23:41:00Z">
                    <w:rPr>
                      <w:sz w:val="22"/>
                      <w:szCs w:val="22"/>
                    </w:rPr>
                  </w:rPrChange>
                </w:rPr>
                <w:t>0.00</w:t>
              </w:r>
            </w:ins>
          </w:p>
        </w:tc>
        <w:tc>
          <w:tcPr>
            <w:tcW w:w="720" w:type="dxa"/>
            <w:tcPrChange w:id="2670" w:author="Gabriella Meltzer" w:date="2024-01-02T23:42:00Z">
              <w:tcPr>
                <w:tcW w:w="720" w:type="dxa"/>
              </w:tcPr>
            </w:tcPrChange>
          </w:tcPr>
          <w:p w14:paraId="3D15F2EE" w14:textId="77777777" w:rsidR="006A5067" w:rsidRPr="006A5067" w:rsidRDefault="006A5067" w:rsidP="00786FE5">
            <w:pPr>
              <w:rPr>
                <w:ins w:id="2671" w:author="Gabriella Meltzer" w:date="2024-01-02T23:40:00Z"/>
                <w:rFonts w:ascii="Arial" w:hAnsi="Arial" w:cs="Arial"/>
                <w:sz w:val="20"/>
                <w:szCs w:val="20"/>
                <w:rPrChange w:id="2672" w:author="Gabriella Meltzer" w:date="2024-01-02T23:41:00Z">
                  <w:rPr>
                    <w:ins w:id="2673" w:author="Gabriella Meltzer" w:date="2024-01-02T23:40:00Z"/>
                    <w:sz w:val="22"/>
                    <w:szCs w:val="22"/>
                  </w:rPr>
                </w:rPrChange>
              </w:rPr>
            </w:pPr>
            <w:ins w:id="2674" w:author="Gabriella Meltzer" w:date="2024-01-02T23:40:00Z">
              <w:r w:rsidRPr="006A5067">
                <w:rPr>
                  <w:rFonts w:ascii="Arial" w:hAnsi="Arial" w:cs="Arial"/>
                  <w:sz w:val="20"/>
                  <w:szCs w:val="20"/>
                  <w:rPrChange w:id="2675" w:author="Gabriella Meltzer" w:date="2024-01-02T23:41:00Z">
                    <w:rPr>
                      <w:sz w:val="22"/>
                      <w:szCs w:val="22"/>
                    </w:rPr>
                  </w:rPrChange>
                </w:rPr>
                <w:t>0.00</w:t>
              </w:r>
            </w:ins>
          </w:p>
        </w:tc>
        <w:tc>
          <w:tcPr>
            <w:tcW w:w="720" w:type="dxa"/>
            <w:tcPrChange w:id="2676" w:author="Gabriella Meltzer" w:date="2024-01-02T23:42:00Z">
              <w:tcPr>
                <w:tcW w:w="720" w:type="dxa"/>
              </w:tcPr>
            </w:tcPrChange>
          </w:tcPr>
          <w:p w14:paraId="0E157379" w14:textId="77777777" w:rsidR="006A5067" w:rsidRPr="006A5067" w:rsidRDefault="006A5067" w:rsidP="00786FE5">
            <w:pPr>
              <w:rPr>
                <w:ins w:id="2677" w:author="Gabriella Meltzer" w:date="2024-01-02T23:40:00Z"/>
                <w:rFonts w:ascii="Arial" w:hAnsi="Arial" w:cs="Arial"/>
                <w:sz w:val="20"/>
                <w:szCs w:val="20"/>
                <w:rPrChange w:id="2678" w:author="Gabriella Meltzer" w:date="2024-01-02T23:41:00Z">
                  <w:rPr>
                    <w:ins w:id="2679" w:author="Gabriella Meltzer" w:date="2024-01-02T23:40:00Z"/>
                    <w:sz w:val="22"/>
                    <w:szCs w:val="22"/>
                  </w:rPr>
                </w:rPrChange>
              </w:rPr>
            </w:pPr>
            <w:ins w:id="2680" w:author="Gabriella Meltzer" w:date="2024-01-02T23:40:00Z">
              <w:r w:rsidRPr="006A5067">
                <w:rPr>
                  <w:rFonts w:ascii="Arial" w:hAnsi="Arial" w:cs="Arial"/>
                  <w:sz w:val="20"/>
                  <w:szCs w:val="20"/>
                  <w:rPrChange w:id="2681" w:author="Gabriella Meltzer" w:date="2024-01-02T23:41:00Z">
                    <w:rPr>
                      <w:sz w:val="22"/>
                      <w:szCs w:val="22"/>
                    </w:rPr>
                  </w:rPrChange>
                </w:rPr>
                <w:t>0.01</w:t>
              </w:r>
            </w:ins>
          </w:p>
        </w:tc>
        <w:tc>
          <w:tcPr>
            <w:tcW w:w="720" w:type="dxa"/>
            <w:tcPrChange w:id="2682" w:author="Gabriella Meltzer" w:date="2024-01-02T23:42:00Z">
              <w:tcPr>
                <w:tcW w:w="720" w:type="dxa"/>
              </w:tcPr>
            </w:tcPrChange>
          </w:tcPr>
          <w:p w14:paraId="67FBA8B8" w14:textId="77777777" w:rsidR="006A5067" w:rsidRPr="006A5067" w:rsidRDefault="006A5067" w:rsidP="00786FE5">
            <w:pPr>
              <w:rPr>
                <w:ins w:id="2683" w:author="Gabriella Meltzer" w:date="2024-01-02T23:40:00Z"/>
                <w:rFonts w:ascii="Arial" w:hAnsi="Arial" w:cs="Arial"/>
                <w:sz w:val="20"/>
                <w:szCs w:val="20"/>
                <w:rPrChange w:id="2684" w:author="Gabriella Meltzer" w:date="2024-01-02T23:41:00Z">
                  <w:rPr>
                    <w:ins w:id="2685" w:author="Gabriella Meltzer" w:date="2024-01-02T23:40:00Z"/>
                    <w:sz w:val="22"/>
                    <w:szCs w:val="22"/>
                  </w:rPr>
                </w:rPrChange>
              </w:rPr>
            </w:pPr>
            <w:ins w:id="2686" w:author="Gabriella Meltzer" w:date="2024-01-02T23:40:00Z">
              <w:r w:rsidRPr="006A5067">
                <w:rPr>
                  <w:rFonts w:ascii="Arial" w:hAnsi="Arial" w:cs="Arial"/>
                  <w:sz w:val="20"/>
                  <w:szCs w:val="20"/>
                  <w:rPrChange w:id="2687" w:author="Gabriella Meltzer" w:date="2024-01-02T23:41:00Z">
                    <w:rPr>
                      <w:sz w:val="22"/>
                      <w:szCs w:val="22"/>
                    </w:rPr>
                  </w:rPrChange>
                </w:rPr>
                <w:t>0.01</w:t>
              </w:r>
            </w:ins>
          </w:p>
        </w:tc>
        <w:tc>
          <w:tcPr>
            <w:tcW w:w="720" w:type="dxa"/>
            <w:tcBorders>
              <w:right w:val="single" w:sz="2" w:space="0" w:color="auto"/>
            </w:tcBorders>
            <w:tcPrChange w:id="2688" w:author="Gabriella Meltzer" w:date="2024-01-02T23:42:00Z">
              <w:tcPr>
                <w:tcW w:w="720" w:type="dxa"/>
                <w:tcBorders>
                  <w:right w:val="single" w:sz="2" w:space="0" w:color="auto"/>
                </w:tcBorders>
              </w:tcPr>
            </w:tcPrChange>
          </w:tcPr>
          <w:p w14:paraId="3C848ACA" w14:textId="77777777" w:rsidR="006A5067" w:rsidRPr="006A5067" w:rsidRDefault="006A5067" w:rsidP="00786FE5">
            <w:pPr>
              <w:rPr>
                <w:ins w:id="2689" w:author="Gabriella Meltzer" w:date="2024-01-02T23:40:00Z"/>
                <w:rFonts w:ascii="Arial" w:hAnsi="Arial" w:cs="Arial"/>
                <w:sz w:val="20"/>
                <w:szCs w:val="20"/>
                <w:rPrChange w:id="2690" w:author="Gabriella Meltzer" w:date="2024-01-02T23:41:00Z">
                  <w:rPr>
                    <w:ins w:id="2691" w:author="Gabriella Meltzer" w:date="2024-01-02T23:40:00Z"/>
                    <w:sz w:val="22"/>
                    <w:szCs w:val="22"/>
                  </w:rPr>
                </w:rPrChange>
              </w:rPr>
            </w:pPr>
            <w:ins w:id="2692" w:author="Gabriella Meltzer" w:date="2024-01-02T23:40:00Z">
              <w:r w:rsidRPr="006A5067">
                <w:rPr>
                  <w:rFonts w:ascii="Arial" w:hAnsi="Arial" w:cs="Arial"/>
                  <w:sz w:val="20"/>
                  <w:szCs w:val="20"/>
                  <w:rPrChange w:id="2693" w:author="Gabriella Meltzer" w:date="2024-01-02T23:41:00Z">
                    <w:rPr>
                      <w:sz w:val="22"/>
                      <w:szCs w:val="22"/>
                    </w:rPr>
                  </w:rPrChange>
                </w:rPr>
                <w:t>0.05</w:t>
              </w:r>
            </w:ins>
          </w:p>
        </w:tc>
        <w:tc>
          <w:tcPr>
            <w:tcW w:w="720" w:type="dxa"/>
            <w:tcBorders>
              <w:left w:val="single" w:sz="2" w:space="0" w:color="auto"/>
            </w:tcBorders>
            <w:tcPrChange w:id="2694" w:author="Gabriella Meltzer" w:date="2024-01-02T23:42:00Z">
              <w:tcPr>
                <w:tcW w:w="720" w:type="dxa"/>
                <w:tcBorders>
                  <w:left w:val="single" w:sz="2" w:space="0" w:color="auto"/>
                </w:tcBorders>
              </w:tcPr>
            </w:tcPrChange>
          </w:tcPr>
          <w:p w14:paraId="43CD2918" w14:textId="77777777" w:rsidR="006A5067" w:rsidRPr="006A5067" w:rsidRDefault="006A5067" w:rsidP="00786FE5">
            <w:pPr>
              <w:rPr>
                <w:ins w:id="2695" w:author="Gabriella Meltzer" w:date="2024-01-02T23:40:00Z"/>
                <w:rFonts w:ascii="Arial" w:hAnsi="Arial" w:cs="Arial"/>
                <w:sz w:val="20"/>
                <w:szCs w:val="20"/>
                <w:rPrChange w:id="2696" w:author="Gabriella Meltzer" w:date="2024-01-02T23:41:00Z">
                  <w:rPr>
                    <w:ins w:id="2697" w:author="Gabriella Meltzer" w:date="2024-01-02T23:40:00Z"/>
                    <w:sz w:val="22"/>
                    <w:szCs w:val="22"/>
                  </w:rPr>
                </w:rPrChange>
              </w:rPr>
            </w:pPr>
            <w:ins w:id="2698" w:author="Gabriella Meltzer" w:date="2024-01-02T23:40:00Z">
              <w:r w:rsidRPr="006A5067">
                <w:rPr>
                  <w:rFonts w:ascii="Arial" w:hAnsi="Arial" w:cs="Arial"/>
                  <w:sz w:val="20"/>
                  <w:szCs w:val="20"/>
                  <w:rPrChange w:id="2699" w:author="Gabriella Meltzer" w:date="2024-01-02T23:41:00Z">
                    <w:rPr>
                      <w:sz w:val="22"/>
                      <w:szCs w:val="22"/>
                    </w:rPr>
                  </w:rPrChange>
                </w:rPr>
                <w:t>0.00</w:t>
              </w:r>
            </w:ins>
          </w:p>
        </w:tc>
        <w:tc>
          <w:tcPr>
            <w:tcW w:w="720" w:type="dxa"/>
            <w:tcPrChange w:id="2700" w:author="Gabriella Meltzer" w:date="2024-01-02T23:42:00Z">
              <w:tcPr>
                <w:tcW w:w="720" w:type="dxa"/>
              </w:tcPr>
            </w:tcPrChange>
          </w:tcPr>
          <w:p w14:paraId="30AE6306" w14:textId="77777777" w:rsidR="006A5067" w:rsidRPr="006A5067" w:rsidRDefault="006A5067" w:rsidP="00786FE5">
            <w:pPr>
              <w:rPr>
                <w:ins w:id="2701" w:author="Gabriella Meltzer" w:date="2024-01-02T23:40:00Z"/>
                <w:rFonts w:ascii="Arial" w:hAnsi="Arial" w:cs="Arial"/>
                <w:sz w:val="20"/>
                <w:szCs w:val="20"/>
                <w:rPrChange w:id="2702" w:author="Gabriella Meltzer" w:date="2024-01-02T23:41:00Z">
                  <w:rPr>
                    <w:ins w:id="2703" w:author="Gabriella Meltzer" w:date="2024-01-02T23:40:00Z"/>
                    <w:sz w:val="22"/>
                    <w:szCs w:val="22"/>
                  </w:rPr>
                </w:rPrChange>
              </w:rPr>
            </w:pPr>
            <w:ins w:id="2704" w:author="Gabriella Meltzer" w:date="2024-01-02T23:40:00Z">
              <w:r w:rsidRPr="006A5067">
                <w:rPr>
                  <w:rFonts w:ascii="Arial" w:hAnsi="Arial" w:cs="Arial"/>
                  <w:sz w:val="20"/>
                  <w:szCs w:val="20"/>
                  <w:rPrChange w:id="2705" w:author="Gabriella Meltzer" w:date="2024-01-02T23:41:00Z">
                    <w:rPr>
                      <w:sz w:val="22"/>
                      <w:szCs w:val="22"/>
                    </w:rPr>
                  </w:rPrChange>
                </w:rPr>
                <w:t>0.00</w:t>
              </w:r>
            </w:ins>
          </w:p>
        </w:tc>
        <w:tc>
          <w:tcPr>
            <w:tcW w:w="720" w:type="dxa"/>
            <w:tcPrChange w:id="2706" w:author="Gabriella Meltzer" w:date="2024-01-02T23:42:00Z">
              <w:tcPr>
                <w:tcW w:w="720" w:type="dxa"/>
              </w:tcPr>
            </w:tcPrChange>
          </w:tcPr>
          <w:p w14:paraId="2D19A6D6" w14:textId="77777777" w:rsidR="006A5067" w:rsidRPr="006A5067" w:rsidRDefault="006A5067" w:rsidP="00786FE5">
            <w:pPr>
              <w:rPr>
                <w:ins w:id="2707" w:author="Gabriella Meltzer" w:date="2024-01-02T23:40:00Z"/>
                <w:rFonts w:ascii="Arial" w:hAnsi="Arial" w:cs="Arial"/>
                <w:sz w:val="20"/>
                <w:szCs w:val="20"/>
                <w:rPrChange w:id="2708" w:author="Gabriella Meltzer" w:date="2024-01-02T23:41:00Z">
                  <w:rPr>
                    <w:ins w:id="2709" w:author="Gabriella Meltzer" w:date="2024-01-02T23:40:00Z"/>
                    <w:sz w:val="22"/>
                    <w:szCs w:val="22"/>
                  </w:rPr>
                </w:rPrChange>
              </w:rPr>
            </w:pPr>
            <w:ins w:id="2710" w:author="Gabriella Meltzer" w:date="2024-01-02T23:40:00Z">
              <w:r w:rsidRPr="006A5067">
                <w:rPr>
                  <w:rFonts w:ascii="Arial" w:hAnsi="Arial" w:cs="Arial"/>
                  <w:sz w:val="20"/>
                  <w:szCs w:val="20"/>
                  <w:rPrChange w:id="2711" w:author="Gabriella Meltzer" w:date="2024-01-02T23:41:00Z">
                    <w:rPr>
                      <w:sz w:val="22"/>
                      <w:szCs w:val="22"/>
                    </w:rPr>
                  </w:rPrChange>
                </w:rPr>
                <w:t>0.01</w:t>
              </w:r>
            </w:ins>
          </w:p>
        </w:tc>
        <w:tc>
          <w:tcPr>
            <w:tcW w:w="720" w:type="dxa"/>
            <w:tcPrChange w:id="2712" w:author="Gabriella Meltzer" w:date="2024-01-02T23:42:00Z">
              <w:tcPr>
                <w:tcW w:w="720" w:type="dxa"/>
              </w:tcPr>
            </w:tcPrChange>
          </w:tcPr>
          <w:p w14:paraId="4C22286C" w14:textId="77777777" w:rsidR="006A5067" w:rsidRPr="006A5067" w:rsidRDefault="006A5067" w:rsidP="00786FE5">
            <w:pPr>
              <w:rPr>
                <w:ins w:id="2713" w:author="Gabriella Meltzer" w:date="2024-01-02T23:40:00Z"/>
                <w:rFonts w:ascii="Arial" w:hAnsi="Arial" w:cs="Arial"/>
                <w:sz w:val="20"/>
                <w:szCs w:val="20"/>
                <w:rPrChange w:id="2714" w:author="Gabriella Meltzer" w:date="2024-01-02T23:41:00Z">
                  <w:rPr>
                    <w:ins w:id="2715" w:author="Gabriella Meltzer" w:date="2024-01-02T23:40:00Z"/>
                    <w:sz w:val="22"/>
                    <w:szCs w:val="22"/>
                  </w:rPr>
                </w:rPrChange>
              </w:rPr>
            </w:pPr>
            <w:ins w:id="2716" w:author="Gabriella Meltzer" w:date="2024-01-02T23:40:00Z">
              <w:r w:rsidRPr="006A5067">
                <w:rPr>
                  <w:rFonts w:ascii="Arial" w:hAnsi="Arial" w:cs="Arial"/>
                  <w:sz w:val="20"/>
                  <w:szCs w:val="20"/>
                  <w:rPrChange w:id="2717" w:author="Gabriella Meltzer" w:date="2024-01-02T23:41:00Z">
                    <w:rPr>
                      <w:sz w:val="22"/>
                      <w:szCs w:val="22"/>
                    </w:rPr>
                  </w:rPrChange>
                </w:rPr>
                <w:t>0.02</w:t>
              </w:r>
            </w:ins>
          </w:p>
        </w:tc>
        <w:tc>
          <w:tcPr>
            <w:tcW w:w="720" w:type="dxa"/>
            <w:tcBorders>
              <w:right w:val="single" w:sz="2" w:space="0" w:color="auto"/>
            </w:tcBorders>
            <w:tcPrChange w:id="2718" w:author="Gabriella Meltzer" w:date="2024-01-02T23:42:00Z">
              <w:tcPr>
                <w:tcW w:w="720" w:type="dxa"/>
                <w:tcBorders>
                  <w:right w:val="single" w:sz="2" w:space="0" w:color="auto"/>
                </w:tcBorders>
              </w:tcPr>
            </w:tcPrChange>
          </w:tcPr>
          <w:p w14:paraId="5575986A" w14:textId="77777777" w:rsidR="006A5067" w:rsidRPr="006A5067" w:rsidRDefault="006A5067" w:rsidP="00786FE5">
            <w:pPr>
              <w:rPr>
                <w:ins w:id="2719" w:author="Gabriella Meltzer" w:date="2024-01-02T23:40:00Z"/>
                <w:rFonts w:ascii="Arial" w:hAnsi="Arial" w:cs="Arial"/>
                <w:sz w:val="20"/>
                <w:szCs w:val="20"/>
                <w:rPrChange w:id="2720" w:author="Gabriella Meltzer" w:date="2024-01-02T23:41:00Z">
                  <w:rPr>
                    <w:ins w:id="2721" w:author="Gabriella Meltzer" w:date="2024-01-02T23:40:00Z"/>
                    <w:sz w:val="22"/>
                    <w:szCs w:val="22"/>
                  </w:rPr>
                </w:rPrChange>
              </w:rPr>
            </w:pPr>
            <w:ins w:id="2722" w:author="Gabriella Meltzer" w:date="2024-01-02T23:40:00Z">
              <w:r w:rsidRPr="006A5067">
                <w:rPr>
                  <w:rFonts w:ascii="Arial" w:hAnsi="Arial" w:cs="Arial"/>
                  <w:sz w:val="20"/>
                  <w:szCs w:val="20"/>
                  <w:rPrChange w:id="2723" w:author="Gabriella Meltzer" w:date="2024-01-02T23:41:00Z">
                    <w:rPr>
                      <w:sz w:val="22"/>
                      <w:szCs w:val="22"/>
                    </w:rPr>
                  </w:rPrChange>
                </w:rPr>
                <w:t>0.06</w:t>
              </w:r>
            </w:ins>
          </w:p>
        </w:tc>
      </w:tr>
      <w:tr w:rsidR="006A5067" w:rsidRPr="006A5067" w14:paraId="6DC7D3C4" w14:textId="77777777" w:rsidTr="007F7277">
        <w:trPr>
          <w:ins w:id="2724" w:author="Gabriella Meltzer" w:date="2024-01-02T23:40:00Z"/>
        </w:trPr>
        <w:tc>
          <w:tcPr>
            <w:tcW w:w="3062" w:type="dxa"/>
            <w:vMerge/>
            <w:tcBorders>
              <w:left w:val="single" w:sz="2" w:space="0" w:color="auto"/>
            </w:tcBorders>
            <w:tcPrChange w:id="2725" w:author="Gabriella Meltzer" w:date="2024-01-02T23:42:00Z">
              <w:tcPr>
                <w:tcW w:w="3420" w:type="dxa"/>
                <w:vMerge/>
                <w:tcBorders>
                  <w:left w:val="single" w:sz="2" w:space="0" w:color="auto"/>
                </w:tcBorders>
              </w:tcPr>
            </w:tcPrChange>
          </w:tcPr>
          <w:p w14:paraId="0E600515" w14:textId="77777777" w:rsidR="006A5067" w:rsidRPr="006A5067" w:rsidRDefault="006A5067" w:rsidP="00786FE5">
            <w:pPr>
              <w:rPr>
                <w:ins w:id="2726" w:author="Gabriella Meltzer" w:date="2024-01-02T23:40:00Z"/>
                <w:rFonts w:ascii="Arial" w:hAnsi="Arial" w:cs="Arial"/>
                <w:sz w:val="20"/>
                <w:szCs w:val="20"/>
                <w:rPrChange w:id="2727" w:author="Gabriella Meltzer" w:date="2024-01-02T23:41:00Z">
                  <w:rPr>
                    <w:ins w:id="2728" w:author="Gabriella Meltzer" w:date="2024-01-02T23:40:00Z"/>
                    <w:sz w:val="22"/>
                    <w:szCs w:val="22"/>
                  </w:rPr>
                </w:rPrChange>
              </w:rPr>
            </w:pPr>
          </w:p>
        </w:tc>
        <w:tc>
          <w:tcPr>
            <w:tcW w:w="3778" w:type="dxa"/>
            <w:tcBorders>
              <w:left w:val="single" w:sz="2" w:space="0" w:color="auto"/>
            </w:tcBorders>
            <w:tcPrChange w:id="2729" w:author="Gabriella Meltzer" w:date="2024-01-02T23:42:00Z">
              <w:tcPr>
                <w:tcW w:w="3420" w:type="dxa"/>
                <w:tcBorders>
                  <w:left w:val="single" w:sz="2" w:space="0" w:color="auto"/>
                </w:tcBorders>
              </w:tcPr>
            </w:tcPrChange>
          </w:tcPr>
          <w:p w14:paraId="14AF9CD8" w14:textId="77777777" w:rsidR="006A5067" w:rsidRPr="006A5067" w:rsidRDefault="006A5067" w:rsidP="00786FE5">
            <w:pPr>
              <w:rPr>
                <w:ins w:id="2730" w:author="Gabriella Meltzer" w:date="2024-01-02T23:40:00Z"/>
                <w:rFonts w:ascii="Arial" w:hAnsi="Arial" w:cs="Arial"/>
                <w:sz w:val="20"/>
                <w:szCs w:val="20"/>
                <w:rPrChange w:id="2731" w:author="Gabriella Meltzer" w:date="2024-01-02T23:41:00Z">
                  <w:rPr>
                    <w:ins w:id="2732" w:author="Gabriella Meltzer" w:date="2024-01-02T23:40:00Z"/>
                    <w:sz w:val="22"/>
                    <w:szCs w:val="22"/>
                  </w:rPr>
                </w:rPrChange>
              </w:rPr>
            </w:pPr>
            <w:ins w:id="2733" w:author="Gabriella Meltzer" w:date="2024-01-02T23:40:00Z">
              <w:r w:rsidRPr="006A5067">
                <w:rPr>
                  <w:rFonts w:ascii="Arial" w:hAnsi="Arial" w:cs="Arial"/>
                  <w:sz w:val="20"/>
                  <w:szCs w:val="20"/>
                  <w:rPrChange w:id="2734" w:author="Gabriella Meltzer" w:date="2024-01-02T23:41:00Z">
                    <w:rPr>
                      <w:sz w:val="22"/>
                      <w:szCs w:val="22"/>
                    </w:rPr>
                  </w:rPrChange>
                </w:rPr>
                <w:t>Percent Hispanic</w:t>
              </w:r>
            </w:ins>
          </w:p>
        </w:tc>
        <w:tc>
          <w:tcPr>
            <w:tcW w:w="810" w:type="dxa"/>
            <w:tcPrChange w:id="2735" w:author="Gabriella Meltzer" w:date="2024-01-02T23:42:00Z">
              <w:tcPr>
                <w:tcW w:w="810" w:type="dxa"/>
              </w:tcPr>
            </w:tcPrChange>
          </w:tcPr>
          <w:p w14:paraId="3020D65F" w14:textId="77777777" w:rsidR="006A5067" w:rsidRPr="006A5067" w:rsidRDefault="006A5067" w:rsidP="00786FE5">
            <w:pPr>
              <w:rPr>
                <w:ins w:id="2736" w:author="Gabriella Meltzer" w:date="2024-01-02T23:40:00Z"/>
                <w:rFonts w:ascii="Arial" w:hAnsi="Arial" w:cs="Arial"/>
                <w:sz w:val="20"/>
                <w:szCs w:val="20"/>
                <w:rPrChange w:id="2737" w:author="Gabriella Meltzer" w:date="2024-01-02T23:41:00Z">
                  <w:rPr>
                    <w:ins w:id="2738" w:author="Gabriella Meltzer" w:date="2024-01-02T23:40:00Z"/>
                    <w:sz w:val="22"/>
                    <w:szCs w:val="22"/>
                  </w:rPr>
                </w:rPrChange>
              </w:rPr>
            </w:pPr>
          </w:p>
        </w:tc>
        <w:tc>
          <w:tcPr>
            <w:tcW w:w="720" w:type="dxa"/>
            <w:tcPrChange w:id="2739" w:author="Gabriella Meltzer" w:date="2024-01-02T23:42:00Z">
              <w:tcPr>
                <w:tcW w:w="720" w:type="dxa"/>
              </w:tcPr>
            </w:tcPrChange>
          </w:tcPr>
          <w:p w14:paraId="76CCD46C" w14:textId="77777777" w:rsidR="006A5067" w:rsidRPr="006A5067" w:rsidRDefault="006A5067" w:rsidP="00786FE5">
            <w:pPr>
              <w:rPr>
                <w:ins w:id="2740" w:author="Gabriella Meltzer" w:date="2024-01-02T23:40:00Z"/>
                <w:rFonts w:ascii="Arial" w:hAnsi="Arial" w:cs="Arial"/>
                <w:sz w:val="20"/>
                <w:szCs w:val="20"/>
                <w:rPrChange w:id="2741" w:author="Gabriella Meltzer" w:date="2024-01-02T23:41:00Z">
                  <w:rPr>
                    <w:ins w:id="2742" w:author="Gabriella Meltzer" w:date="2024-01-02T23:40:00Z"/>
                    <w:sz w:val="22"/>
                    <w:szCs w:val="22"/>
                  </w:rPr>
                </w:rPrChange>
              </w:rPr>
            </w:pPr>
            <w:ins w:id="2743" w:author="Gabriella Meltzer" w:date="2024-01-02T23:40:00Z">
              <w:r w:rsidRPr="006A5067">
                <w:rPr>
                  <w:rFonts w:ascii="Arial" w:hAnsi="Arial" w:cs="Arial"/>
                  <w:sz w:val="20"/>
                  <w:szCs w:val="20"/>
                  <w:rPrChange w:id="2744" w:author="Gabriella Meltzer" w:date="2024-01-02T23:41:00Z">
                    <w:rPr>
                      <w:sz w:val="22"/>
                      <w:szCs w:val="22"/>
                    </w:rPr>
                  </w:rPrChange>
                </w:rPr>
                <w:t>0.01</w:t>
              </w:r>
            </w:ins>
          </w:p>
        </w:tc>
        <w:tc>
          <w:tcPr>
            <w:tcW w:w="720" w:type="dxa"/>
            <w:tcPrChange w:id="2745" w:author="Gabriella Meltzer" w:date="2024-01-02T23:42:00Z">
              <w:tcPr>
                <w:tcW w:w="720" w:type="dxa"/>
              </w:tcPr>
            </w:tcPrChange>
          </w:tcPr>
          <w:p w14:paraId="2AFE323D" w14:textId="77777777" w:rsidR="006A5067" w:rsidRPr="006A5067" w:rsidRDefault="006A5067" w:rsidP="00786FE5">
            <w:pPr>
              <w:rPr>
                <w:ins w:id="2746" w:author="Gabriella Meltzer" w:date="2024-01-02T23:40:00Z"/>
                <w:rFonts w:ascii="Arial" w:hAnsi="Arial" w:cs="Arial"/>
                <w:sz w:val="20"/>
                <w:szCs w:val="20"/>
                <w:rPrChange w:id="2747" w:author="Gabriella Meltzer" w:date="2024-01-02T23:41:00Z">
                  <w:rPr>
                    <w:ins w:id="2748" w:author="Gabriella Meltzer" w:date="2024-01-02T23:40:00Z"/>
                    <w:sz w:val="22"/>
                    <w:szCs w:val="22"/>
                  </w:rPr>
                </w:rPrChange>
              </w:rPr>
            </w:pPr>
            <w:ins w:id="2749" w:author="Gabriella Meltzer" w:date="2024-01-02T23:40:00Z">
              <w:r w:rsidRPr="006A5067">
                <w:rPr>
                  <w:rFonts w:ascii="Arial" w:hAnsi="Arial" w:cs="Arial"/>
                  <w:sz w:val="20"/>
                  <w:szCs w:val="20"/>
                  <w:rPrChange w:id="2750" w:author="Gabriella Meltzer" w:date="2024-01-02T23:41:00Z">
                    <w:rPr>
                      <w:sz w:val="22"/>
                      <w:szCs w:val="22"/>
                    </w:rPr>
                  </w:rPrChange>
                </w:rPr>
                <w:t>0.04</w:t>
              </w:r>
            </w:ins>
          </w:p>
        </w:tc>
        <w:tc>
          <w:tcPr>
            <w:tcW w:w="720" w:type="dxa"/>
            <w:tcPrChange w:id="2751" w:author="Gabriella Meltzer" w:date="2024-01-02T23:42:00Z">
              <w:tcPr>
                <w:tcW w:w="720" w:type="dxa"/>
              </w:tcPr>
            </w:tcPrChange>
          </w:tcPr>
          <w:p w14:paraId="74DA2380" w14:textId="77777777" w:rsidR="006A5067" w:rsidRPr="006A5067" w:rsidRDefault="006A5067" w:rsidP="00786FE5">
            <w:pPr>
              <w:rPr>
                <w:ins w:id="2752" w:author="Gabriella Meltzer" w:date="2024-01-02T23:40:00Z"/>
                <w:rFonts w:ascii="Arial" w:hAnsi="Arial" w:cs="Arial"/>
                <w:sz w:val="20"/>
                <w:szCs w:val="20"/>
                <w:rPrChange w:id="2753" w:author="Gabriella Meltzer" w:date="2024-01-02T23:41:00Z">
                  <w:rPr>
                    <w:ins w:id="2754" w:author="Gabriella Meltzer" w:date="2024-01-02T23:40:00Z"/>
                    <w:sz w:val="22"/>
                    <w:szCs w:val="22"/>
                  </w:rPr>
                </w:rPrChange>
              </w:rPr>
            </w:pPr>
            <w:ins w:id="2755" w:author="Gabriella Meltzer" w:date="2024-01-02T23:40:00Z">
              <w:r w:rsidRPr="006A5067">
                <w:rPr>
                  <w:rFonts w:ascii="Arial" w:hAnsi="Arial" w:cs="Arial"/>
                  <w:sz w:val="20"/>
                  <w:szCs w:val="20"/>
                  <w:rPrChange w:id="2756" w:author="Gabriella Meltzer" w:date="2024-01-02T23:41:00Z">
                    <w:rPr>
                      <w:sz w:val="22"/>
                      <w:szCs w:val="22"/>
                    </w:rPr>
                  </w:rPrChange>
                </w:rPr>
                <w:t>0.14</w:t>
              </w:r>
            </w:ins>
          </w:p>
        </w:tc>
        <w:tc>
          <w:tcPr>
            <w:tcW w:w="720" w:type="dxa"/>
            <w:tcPrChange w:id="2757" w:author="Gabriella Meltzer" w:date="2024-01-02T23:42:00Z">
              <w:tcPr>
                <w:tcW w:w="720" w:type="dxa"/>
              </w:tcPr>
            </w:tcPrChange>
          </w:tcPr>
          <w:p w14:paraId="6F90E16E" w14:textId="77777777" w:rsidR="006A5067" w:rsidRPr="006A5067" w:rsidRDefault="006A5067" w:rsidP="00786FE5">
            <w:pPr>
              <w:rPr>
                <w:ins w:id="2758" w:author="Gabriella Meltzer" w:date="2024-01-02T23:40:00Z"/>
                <w:rFonts w:ascii="Arial" w:hAnsi="Arial" w:cs="Arial"/>
                <w:sz w:val="20"/>
                <w:szCs w:val="20"/>
                <w:rPrChange w:id="2759" w:author="Gabriella Meltzer" w:date="2024-01-02T23:41:00Z">
                  <w:rPr>
                    <w:ins w:id="2760" w:author="Gabriella Meltzer" w:date="2024-01-02T23:40:00Z"/>
                    <w:sz w:val="22"/>
                    <w:szCs w:val="22"/>
                  </w:rPr>
                </w:rPrChange>
              </w:rPr>
            </w:pPr>
            <w:ins w:id="2761" w:author="Gabriella Meltzer" w:date="2024-01-02T23:40:00Z">
              <w:r w:rsidRPr="006A5067">
                <w:rPr>
                  <w:rFonts w:ascii="Arial" w:hAnsi="Arial" w:cs="Arial"/>
                  <w:sz w:val="20"/>
                  <w:szCs w:val="20"/>
                  <w:rPrChange w:id="2762" w:author="Gabriella Meltzer" w:date="2024-01-02T23:41:00Z">
                    <w:rPr>
                      <w:sz w:val="22"/>
                      <w:szCs w:val="22"/>
                    </w:rPr>
                  </w:rPrChange>
                </w:rPr>
                <w:t>0.33</w:t>
              </w:r>
            </w:ins>
          </w:p>
        </w:tc>
        <w:tc>
          <w:tcPr>
            <w:tcW w:w="720" w:type="dxa"/>
            <w:tcBorders>
              <w:right w:val="single" w:sz="2" w:space="0" w:color="auto"/>
            </w:tcBorders>
            <w:tcPrChange w:id="2763" w:author="Gabriella Meltzer" w:date="2024-01-02T23:42:00Z">
              <w:tcPr>
                <w:tcW w:w="720" w:type="dxa"/>
                <w:tcBorders>
                  <w:right w:val="single" w:sz="2" w:space="0" w:color="auto"/>
                </w:tcBorders>
              </w:tcPr>
            </w:tcPrChange>
          </w:tcPr>
          <w:p w14:paraId="24252396" w14:textId="77777777" w:rsidR="006A5067" w:rsidRPr="006A5067" w:rsidRDefault="006A5067" w:rsidP="00786FE5">
            <w:pPr>
              <w:rPr>
                <w:ins w:id="2764" w:author="Gabriella Meltzer" w:date="2024-01-02T23:40:00Z"/>
                <w:rFonts w:ascii="Arial" w:hAnsi="Arial" w:cs="Arial"/>
                <w:sz w:val="20"/>
                <w:szCs w:val="20"/>
                <w:rPrChange w:id="2765" w:author="Gabriella Meltzer" w:date="2024-01-02T23:41:00Z">
                  <w:rPr>
                    <w:ins w:id="2766" w:author="Gabriella Meltzer" w:date="2024-01-02T23:40:00Z"/>
                    <w:sz w:val="22"/>
                    <w:szCs w:val="22"/>
                  </w:rPr>
                </w:rPrChange>
              </w:rPr>
            </w:pPr>
            <w:ins w:id="2767" w:author="Gabriella Meltzer" w:date="2024-01-02T23:40:00Z">
              <w:r w:rsidRPr="006A5067">
                <w:rPr>
                  <w:rFonts w:ascii="Arial" w:hAnsi="Arial" w:cs="Arial"/>
                  <w:sz w:val="20"/>
                  <w:szCs w:val="20"/>
                  <w:rPrChange w:id="2768" w:author="Gabriella Meltzer" w:date="2024-01-02T23:41:00Z">
                    <w:rPr>
                      <w:sz w:val="22"/>
                      <w:szCs w:val="22"/>
                    </w:rPr>
                  </w:rPrChange>
                </w:rPr>
                <w:t>0.77</w:t>
              </w:r>
            </w:ins>
          </w:p>
        </w:tc>
        <w:tc>
          <w:tcPr>
            <w:tcW w:w="720" w:type="dxa"/>
            <w:tcBorders>
              <w:left w:val="single" w:sz="2" w:space="0" w:color="auto"/>
            </w:tcBorders>
            <w:tcPrChange w:id="2769" w:author="Gabriella Meltzer" w:date="2024-01-02T23:42:00Z">
              <w:tcPr>
                <w:tcW w:w="720" w:type="dxa"/>
                <w:tcBorders>
                  <w:left w:val="single" w:sz="2" w:space="0" w:color="auto"/>
                </w:tcBorders>
              </w:tcPr>
            </w:tcPrChange>
          </w:tcPr>
          <w:p w14:paraId="3FD2F740" w14:textId="77777777" w:rsidR="006A5067" w:rsidRPr="006A5067" w:rsidRDefault="006A5067" w:rsidP="00786FE5">
            <w:pPr>
              <w:rPr>
                <w:ins w:id="2770" w:author="Gabriella Meltzer" w:date="2024-01-02T23:40:00Z"/>
                <w:rFonts w:ascii="Arial" w:hAnsi="Arial" w:cs="Arial"/>
                <w:sz w:val="20"/>
                <w:szCs w:val="20"/>
                <w:rPrChange w:id="2771" w:author="Gabriella Meltzer" w:date="2024-01-02T23:41:00Z">
                  <w:rPr>
                    <w:ins w:id="2772" w:author="Gabriella Meltzer" w:date="2024-01-02T23:40:00Z"/>
                    <w:sz w:val="22"/>
                    <w:szCs w:val="22"/>
                  </w:rPr>
                </w:rPrChange>
              </w:rPr>
            </w:pPr>
            <w:ins w:id="2773" w:author="Gabriella Meltzer" w:date="2024-01-02T23:40:00Z">
              <w:r w:rsidRPr="006A5067">
                <w:rPr>
                  <w:rFonts w:ascii="Arial" w:hAnsi="Arial" w:cs="Arial"/>
                  <w:sz w:val="20"/>
                  <w:szCs w:val="20"/>
                  <w:rPrChange w:id="2774" w:author="Gabriella Meltzer" w:date="2024-01-02T23:41:00Z">
                    <w:rPr>
                      <w:sz w:val="22"/>
                      <w:szCs w:val="22"/>
                    </w:rPr>
                  </w:rPrChange>
                </w:rPr>
                <w:t>0.02</w:t>
              </w:r>
            </w:ins>
          </w:p>
        </w:tc>
        <w:tc>
          <w:tcPr>
            <w:tcW w:w="720" w:type="dxa"/>
            <w:tcPrChange w:id="2775" w:author="Gabriella Meltzer" w:date="2024-01-02T23:42:00Z">
              <w:tcPr>
                <w:tcW w:w="720" w:type="dxa"/>
              </w:tcPr>
            </w:tcPrChange>
          </w:tcPr>
          <w:p w14:paraId="1B643036" w14:textId="77777777" w:rsidR="006A5067" w:rsidRPr="006A5067" w:rsidRDefault="006A5067" w:rsidP="00786FE5">
            <w:pPr>
              <w:rPr>
                <w:ins w:id="2776" w:author="Gabriella Meltzer" w:date="2024-01-02T23:40:00Z"/>
                <w:rFonts w:ascii="Arial" w:hAnsi="Arial" w:cs="Arial"/>
                <w:sz w:val="20"/>
                <w:szCs w:val="20"/>
                <w:rPrChange w:id="2777" w:author="Gabriella Meltzer" w:date="2024-01-02T23:41:00Z">
                  <w:rPr>
                    <w:ins w:id="2778" w:author="Gabriella Meltzer" w:date="2024-01-02T23:40:00Z"/>
                    <w:sz w:val="22"/>
                    <w:szCs w:val="22"/>
                  </w:rPr>
                </w:rPrChange>
              </w:rPr>
            </w:pPr>
            <w:ins w:id="2779" w:author="Gabriella Meltzer" w:date="2024-01-02T23:40:00Z">
              <w:r w:rsidRPr="006A5067">
                <w:rPr>
                  <w:rFonts w:ascii="Arial" w:hAnsi="Arial" w:cs="Arial"/>
                  <w:sz w:val="20"/>
                  <w:szCs w:val="20"/>
                  <w:rPrChange w:id="2780" w:author="Gabriella Meltzer" w:date="2024-01-02T23:41:00Z">
                    <w:rPr>
                      <w:sz w:val="22"/>
                      <w:szCs w:val="22"/>
                    </w:rPr>
                  </w:rPrChange>
                </w:rPr>
                <w:t>0.10</w:t>
              </w:r>
            </w:ins>
          </w:p>
        </w:tc>
        <w:tc>
          <w:tcPr>
            <w:tcW w:w="720" w:type="dxa"/>
            <w:tcPrChange w:id="2781" w:author="Gabriella Meltzer" w:date="2024-01-02T23:42:00Z">
              <w:tcPr>
                <w:tcW w:w="720" w:type="dxa"/>
              </w:tcPr>
            </w:tcPrChange>
          </w:tcPr>
          <w:p w14:paraId="6D9A58E9" w14:textId="77777777" w:rsidR="006A5067" w:rsidRPr="006A5067" w:rsidRDefault="006A5067" w:rsidP="00786FE5">
            <w:pPr>
              <w:rPr>
                <w:ins w:id="2782" w:author="Gabriella Meltzer" w:date="2024-01-02T23:40:00Z"/>
                <w:rFonts w:ascii="Arial" w:hAnsi="Arial" w:cs="Arial"/>
                <w:sz w:val="20"/>
                <w:szCs w:val="20"/>
                <w:rPrChange w:id="2783" w:author="Gabriella Meltzer" w:date="2024-01-02T23:41:00Z">
                  <w:rPr>
                    <w:ins w:id="2784" w:author="Gabriella Meltzer" w:date="2024-01-02T23:40:00Z"/>
                    <w:sz w:val="22"/>
                    <w:szCs w:val="22"/>
                  </w:rPr>
                </w:rPrChange>
              </w:rPr>
            </w:pPr>
            <w:ins w:id="2785" w:author="Gabriella Meltzer" w:date="2024-01-02T23:40:00Z">
              <w:r w:rsidRPr="006A5067">
                <w:rPr>
                  <w:rFonts w:ascii="Arial" w:hAnsi="Arial" w:cs="Arial"/>
                  <w:sz w:val="20"/>
                  <w:szCs w:val="20"/>
                  <w:rPrChange w:id="2786" w:author="Gabriella Meltzer" w:date="2024-01-02T23:41:00Z">
                    <w:rPr>
                      <w:sz w:val="22"/>
                      <w:szCs w:val="22"/>
                    </w:rPr>
                  </w:rPrChange>
                </w:rPr>
                <w:t>0.24</w:t>
              </w:r>
            </w:ins>
          </w:p>
        </w:tc>
        <w:tc>
          <w:tcPr>
            <w:tcW w:w="720" w:type="dxa"/>
            <w:tcPrChange w:id="2787" w:author="Gabriella Meltzer" w:date="2024-01-02T23:42:00Z">
              <w:tcPr>
                <w:tcW w:w="720" w:type="dxa"/>
              </w:tcPr>
            </w:tcPrChange>
          </w:tcPr>
          <w:p w14:paraId="5551E5EB" w14:textId="77777777" w:rsidR="006A5067" w:rsidRPr="006A5067" w:rsidRDefault="006A5067" w:rsidP="00786FE5">
            <w:pPr>
              <w:rPr>
                <w:ins w:id="2788" w:author="Gabriella Meltzer" w:date="2024-01-02T23:40:00Z"/>
                <w:rFonts w:ascii="Arial" w:hAnsi="Arial" w:cs="Arial"/>
                <w:sz w:val="20"/>
                <w:szCs w:val="20"/>
                <w:rPrChange w:id="2789" w:author="Gabriella Meltzer" w:date="2024-01-02T23:41:00Z">
                  <w:rPr>
                    <w:ins w:id="2790" w:author="Gabriella Meltzer" w:date="2024-01-02T23:40:00Z"/>
                    <w:sz w:val="22"/>
                    <w:szCs w:val="22"/>
                  </w:rPr>
                </w:rPrChange>
              </w:rPr>
            </w:pPr>
            <w:ins w:id="2791" w:author="Gabriella Meltzer" w:date="2024-01-02T23:40:00Z">
              <w:r w:rsidRPr="006A5067">
                <w:rPr>
                  <w:rFonts w:ascii="Arial" w:hAnsi="Arial" w:cs="Arial"/>
                  <w:sz w:val="20"/>
                  <w:szCs w:val="20"/>
                  <w:rPrChange w:id="2792" w:author="Gabriella Meltzer" w:date="2024-01-02T23:41:00Z">
                    <w:rPr>
                      <w:sz w:val="22"/>
                      <w:szCs w:val="22"/>
                    </w:rPr>
                  </w:rPrChange>
                </w:rPr>
                <w:t>0.44</w:t>
              </w:r>
            </w:ins>
          </w:p>
        </w:tc>
        <w:tc>
          <w:tcPr>
            <w:tcW w:w="720" w:type="dxa"/>
            <w:tcBorders>
              <w:right w:val="single" w:sz="2" w:space="0" w:color="auto"/>
            </w:tcBorders>
            <w:tcPrChange w:id="2793" w:author="Gabriella Meltzer" w:date="2024-01-02T23:42:00Z">
              <w:tcPr>
                <w:tcW w:w="720" w:type="dxa"/>
                <w:tcBorders>
                  <w:right w:val="single" w:sz="2" w:space="0" w:color="auto"/>
                </w:tcBorders>
              </w:tcPr>
            </w:tcPrChange>
          </w:tcPr>
          <w:p w14:paraId="41EE4B34" w14:textId="77777777" w:rsidR="006A5067" w:rsidRPr="006A5067" w:rsidRDefault="006A5067" w:rsidP="00786FE5">
            <w:pPr>
              <w:rPr>
                <w:ins w:id="2794" w:author="Gabriella Meltzer" w:date="2024-01-02T23:40:00Z"/>
                <w:rFonts w:ascii="Arial" w:hAnsi="Arial" w:cs="Arial"/>
                <w:sz w:val="20"/>
                <w:szCs w:val="20"/>
                <w:rPrChange w:id="2795" w:author="Gabriella Meltzer" w:date="2024-01-02T23:41:00Z">
                  <w:rPr>
                    <w:ins w:id="2796" w:author="Gabriella Meltzer" w:date="2024-01-02T23:40:00Z"/>
                    <w:sz w:val="22"/>
                    <w:szCs w:val="22"/>
                  </w:rPr>
                </w:rPrChange>
              </w:rPr>
            </w:pPr>
            <w:ins w:id="2797" w:author="Gabriella Meltzer" w:date="2024-01-02T23:40:00Z">
              <w:r w:rsidRPr="006A5067">
                <w:rPr>
                  <w:rFonts w:ascii="Arial" w:hAnsi="Arial" w:cs="Arial"/>
                  <w:sz w:val="20"/>
                  <w:szCs w:val="20"/>
                  <w:rPrChange w:id="2798" w:author="Gabriella Meltzer" w:date="2024-01-02T23:41:00Z">
                    <w:rPr>
                      <w:sz w:val="22"/>
                      <w:szCs w:val="22"/>
                    </w:rPr>
                  </w:rPrChange>
                </w:rPr>
                <w:t>0.83</w:t>
              </w:r>
            </w:ins>
          </w:p>
        </w:tc>
      </w:tr>
      <w:tr w:rsidR="006A5067" w:rsidRPr="006A5067" w14:paraId="09BA0E47" w14:textId="77777777" w:rsidTr="007F7277">
        <w:trPr>
          <w:ins w:id="2799" w:author="Gabriella Meltzer" w:date="2024-01-02T23:40:00Z"/>
        </w:trPr>
        <w:tc>
          <w:tcPr>
            <w:tcW w:w="3062" w:type="dxa"/>
            <w:vMerge/>
            <w:tcBorders>
              <w:left w:val="single" w:sz="2" w:space="0" w:color="auto"/>
            </w:tcBorders>
            <w:tcPrChange w:id="2800" w:author="Gabriella Meltzer" w:date="2024-01-02T23:42:00Z">
              <w:tcPr>
                <w:tcW w:w="3420" w:type="dxa"/>
                <w:vMerge/>
                <w:tcBorders>
                  <w:left w:val="single" w:sz="2" w:space="0" w:color="auto"/>
                </w:tcBorders>
              </w:tcPr>
            </w:tcPrChange>
          </w:tcPr>
          <w:p w14:paraId="26140A27" w14:textId="77777777" w:rsidR="006A5067" w:rsidRPr="006A5067" w:rsidRDefault="006A5067" w:rsidP="00786FE5">
            <w:pPr>
              <w:rPr>
                <w:ins w:id="2801" w:author="Gabriella Meltzer" w:date="2024-01-02T23:40:00Z"/>
                <w:rFonts w:ascii="Arial" w:hAnsi="Arial" w:cs="Arial"/>
                <w:sz w:val="20"/>
                <w:szCs w:val="20"/>
                <w:rPrChange w:id="2802" w:author="Gabriella Meltzer" w:date="2024-01-02T23:41:00Z">
                  <w:rPr>
                    <w:ins w:id="2803" w:author="Gabriella Meltzer" w:date="2024-01-02T23:40:00Z"/>
                    <w:sz w:val="22"/>
                    <w:szCs w:val="22"/>
                  </w:rPr>
                </w:rPrChange>
              </w:rPr>
            </w:pPr>
          </w:p>
        </w:tc>
        <w:tc>
          <w:tcPr>
            <w:tcW w:w="3778" w:type="dxa"/>
            <w:tcBorders>
              <w:left w:val="single" w:sz="2" w:space="0" w:color="auto"/>
            </w:tcBorders>
            <w:tcPrChange w:id="2804" w:author="Gabriella Meltzer" w:date="2024-01-02T23:42:00Z">
              <w:tcPr>
                <w:tcW w:w="3420" w:type="dxa"/>
                <w:tcBorders>
                  <w:left w:val="single" w:sz="2" w:space="0" w:color="auto"/>
                </w:tcBorders>
              </w:tcPr>
            </w:tcPrChange>
          </w:tcPr>
          <w:p w14:paraId="69D64F0F" w14:textId="77777777" w:rsidR="006A5067" w:rsidRPr="006A5067" w:rsidRDefault="006A5067" w:rsidP="00786FE5">
            <w:pPr>
              <w:rPr>
                <w:ins w:id="2805" w:author="Gabriella Meltzer" w:date="2024-01-02T23:40:00Z"/>
                <w:rFonts w:ascii="Arial" w:hAnsi="Arial" w:cs="Arial"/>
                <w:sz w:val="20"/>
                <w:szCs w:val="20"/>
                <w:rPrChange w:id="2806" w:author="Gabriella Meltzer" w:date="2024-01-02T23:41:00Z">
                  <w:rPr>
                    <w:ins w:id="2807" w:author="Gabriella Meltzer" w:date="2024-01-02T23:40:00Z"/>
                    <w:sz w:val="22"/>
                    <w:szCs w:val="22"/>
                  </w:rPr>
                </w:rPrChange>
              </w:rPr>
            </w:pPr>
            <w:ins w:id="2808" w:author="Gabriella Meltzer" w:date="2024-01-02T23:40:00Z">
              <w:r w:rsidRPr="006A5067">
                <w:rPr>
                  <w:rFonts w:ascii="Arial" w:hAnsi="Arial" w:cs="Arial"/>
                  <w:sz w:val="20"/>
                  <w:szCs w:val="20"/>
                  <w:rPrChange w:id="2809" w:author="Gabriella Meltzer" w:date="2024-01-02T23:41:00Z">
                    <w:rPr>
                      <w:sz w:val="22"/>
                      <w:szCs w:val="22"/>
                    </w:rPr>
                  </w:rPrChange>
                </w:rPr>
                <w:t>Percent Black</w:t>
              </w:r>
            </w:ins>
          </w:p>
        </w:tc>
        <w:tc>
          <w:tcPr>
            <w:tcW w:w="810" w:type="dxa"/>
            <w:tcPrChange w:id="2810" w:author="Gabriella Meltzer" w:date="2024-01-02T23:42:00Z">
              <w:tcPr>
                <w:tcW w:w="810" w:type="dxa"/>
              </w:tcPr>
            </w:tcPrChange>
          </w:tcPr>
          <w:p w14:paraId="5DA3EAEF" w14:textId="77777777" w:rsidR="006A5067" w:rsidRPr="006A5067" w:rsidRDefault="006A5067" w:rsidP="00786FE5">
            <w:pPr>
              <w:rPr>
                <w:ins w:id="2811" w:author="Gabriella Meltzer" w:date="2024-01-02T23:40:00Z"/>
                <w:rFonts w:ascii="Arial" w:hAnsi="Arial" w:cs="Arial"/>
                <w:sz w:val="20"/>
                <w:szCs w:val="20"/>
                <w:rPrChange w:id="2812" w:author="Gabriella Meltzer" w:date="2024-01-02T23:41:00Z">
                  <w:rPr>
                    <w:ins w:id="2813" w:author="Gabriella Meltzer" w:date="2024-01-02T23:40:00Z"/>
                    <w:sz w:val="22"/>
                    <w:szCs w:val="22"/>
                  </w:rPr>
                </w:rPrChange>
              </w:rPr>
            </w:pPr>
          </w:p>
        </w:tc>
        <w:tc>
          <w:tcPr>
            <w:tcW w:w="720" w:type="dxa"/>
            <w:tcPrChange w:id="2814" w:author="Gabriella Meltzer" w:date="2024-01-02T23:42:00Z">
              <w:tcPr>
                <w:tcW w:w="720" w:type="dxa"/>
              </w:tcPr>
            </w:tcPrChange>
          </w:tcPr>
          <w:p w14:paraId="7478AFA8" w14:textId="77777777" w:rsidR="006A5067" w:rsidRPr="006A5067" w:rsidRDefault="006A5067" w:rsidP="00786FE5">
            <w:pPr>
              <w:rPr>
                <w:ins w:id="2815" w:author="Gabriella Meltzer" w:date="2024-01-02T23:40:00Z"/>
                <w:rFonts w:ascii="Arial" w:hAnsi="Arial" w:cs="Arial"/>
                <w:sz w:val="20"/>
                <w:szCs w:val="20"/>
                <w:rPrChange w:id="2816" w:author="Gabriella Meltzer" w:date="2024-01-02T23:41:00Z">
                  <w:rPr>
                    <w:ins w:id="2817" w:author="Gabriella Meltzer" w:date="2024-01-02T23:40:00Z"/>
                    <w:sz w:val="22"/>
                    <w:szCs w:val="22"/>
                  </w:rPr>
                </w:rPrChange>
              </w:rPr>
            </w:pPr>
            <w:ins w:id="2818" w:author="Gabriella Meltzer" w:date="2024-01-02T23:40:00Z">
              <w:r w:rsidRPr="006A5067">
                <w:rPr>
                  <w:rFonts w:ascii="Arial" w:hAnsi="Arial" w:cs="Arial"/>
                  <w:sz w:val="20"/>
                  <w:szCs w:val="20"/>
                  <w:rPrChange w:id="2819" w:author="Gabriella Meltzer" w:date="2024-01-02T23:41:00Z">
                    <w:rPr>
                      <w:sz w:val="22"/>
                      <w:szCs w:val="22"/>
                    </w:rPr>
                  </w:rPrChange>
                </w:rPr>
                <w:t>0.00</w:t>
              </w:r>
            </w:ins>
          </w:p>
        </w:tc>
        <w:tc>
          <w:tcPr>
            <w:tcW w:w="720" w:type="dxa"/>
            <w:tcPrChange w:id="2820" w:author="Gabriella Meltzer" w:date="2024-01-02T23:42:00Z">
              <w:tcPr>
                <w:tcW w:w="720" w:type="dxa"/>
              </w:tcPr>
            </w:tcPrChange>
          </w:tcPr>
          <w:p w14:paraId="54F7C241" w14:textId="77777777" w:rsidR="006A5067" w:rsidRPr="006A5067" w:rsidRDefault="006A5067" w:rsidP="00786FE5">
            <w:pPr>
              <w:rPr>
                <w:ins w:id="2821" w:author="Gabriella Meltzer" w:date="2024-01-02T23:40:00Z"/>
                <w:rFonts w:ascii="Arial" w:hAnsi="Arial" w:cs="Arial"/>
                <w:sz w:val="20"/>
                <w:szCs w:val="20"/>
                <w:rPrChange w:id="2822" w:author="Gabriella Meltzer" w:date="2024-01-02T23:41:00Z">
                  <w:rPr>
                    <w:ins w:id="2823" w:author="Gabriella Meltzer" w:date="2024-01-02T23:40:00Z"/>
                    <w:sz w:val="22"/>
                    <w:szCs w:val="22"/>
                  </w:rPr>
                </w:rPrChange>
              </w:rPr>
            </w:pPr>
            <w:ins w:id="2824" w:author="Gabriella Meltzer" w:date="2024-01-02T23:40:00Z">
              <w:r w:rsidRPr="006A5067">
                <w:rPr>
                  <w:rFonts w:ascii="Arial" w:hAnsi="Arial" w:cs="Arial"/>
                  <w:sz w:val="20"/>
                  <w:szCs w:val="20"/>
                  <w:rPrChange w:id="2825" w:author="Gabriella Meltzer" w:date="2024-01-02T23:41:00Z">
                    <w:rPr>
                      <w:sz w:val="22"/>
                      <w:szCs w:val="22"/>
                    </w:rPr>
                  </w:rPrChange>
                </w:rPr>
                <w:t>0.04</w:t>
              </w:r>
            </w:ins>
          </w:p>
        </w:tc>
        <w:tc>
          <w:tcPr>
            <w:tcW w:w="720" w:type="dxa"/>
            <w:tcPrChange w:id="2826" w:author="Gabriella Meltzer" w:date="2024-01-02T23:42:00Z">
              <w:tcPr>
                <w:tcW w:w="720" w:type="dxa"/>
              </w:tcPr>
            </w:tcPrChange>
          </w:tcPr>
          <w:p w14:paraId="3FE42C21" w14:textId="77777777" w:rsidR="006A5067" w:rsidRPr="006A5067" w:rsidRDefault="006A5067" w:rsidP="00786FE5">
            <w:pPr>
              <w:rPr>
                <w:ins w:id="2827" w:author="Gabriella Meltzer" w:date="2024-01-02T23:40:00Z"/>
                <w:rFonts w:ascii="Arial" w:hAnsi="Arial" w:cs="Arial"/>
                <w:sz w:val="20"/>
                <w:szCs w:val="20"/>
                <w:rPrChange w:id="2828" w:author="Gabriella Meltzer" w:date="2024-01-02T23:41:00Z">
                  <w:rPr>
                    <w:ins w:id="2829" w:author="Gabriella Meltzer" w:date="2024-01-02T23:40:00Z"/>
                    <w:sz w:val="22"/>
                    <w:szCs w:val="22"/>
                  </w:rPr>
                </w:rPrChange>
              </w:rPr>
            </w:pPr>
            <w:ins w:id="2830" w:author="Gabriella Meltzer" w:date="2024-01-02T23:40:00Z">
              <w:r w:rsidRPr="006A5067">
                <w:rPr>
                  <w:rFonts w:ascii="Arial" w:hAnsi="Arial" w:cs="Arial"/>
                  <w:sz w:val="20"/>
                  <w:szCs w:val="20"/>
                  <w:rPrChange w:id="2831" w:author="Gabriella Meltzer" w:date="2024-01-02T23:41:00Z">
                    <w:rPr>
                      <w:sz w:val="22"/>
                      <w:szCs w:val="22"/>
                    </w:rPr>
                  </w:rPrChange>
                </w:rPr>
                <w:t>0.14</w:t>
              </w:r>
            </w:ins>
          </w:p>
        </w:tc>
        <w:tc>
          <w:tcPr>
            <w:tcW w:w="720" w:type="dxa"/>
            <w:tcPrChange w:id="2832" w:author="Gabriella Meltzer" w:date="2024-01-02T23:42:00Z">
              <w:tcPr>
                <w:tcW w:w="720" w:type="dxa"/>
              </w:tcPr>
            </w:tcPrChange>
          </w:tcPr>
          <w:p w14:paraId="2F7DB2C6" w14:textId="77777777" w:rsidR="006A5067" w:rsidRPr="006A5067" w:rsidRDefault="006A5067" w:rsidP="00786FE5">
            <w:pPr>
              <w:rPr>
                <w:ins w:id="2833" w:author="Gabriella Meltzer" w:date="2024-01-02T23:40:00Z"/>
                <w:rFonts w:ascii="Arial" w:hAnsi="Arial" w:cs="Arial"/>
                <w:sz w:val="20"/>
                <w:szCs w:val="20"/>
                <w:rPrChange w:id="2834" w:author="Gabriella Meltzer" w:date="2024-01-02T23:41:00Z">
                  <w:rPr>
                    <w:ins w:id="2835" w:author="Gabriella Meltzer" w:date="2024-01-02T23:40:00Z"/>
                    <w:sz w:val="22"/>
                    <w:szCs w:val="22"/>
                  </w:rPr>
                </w:rPrChange>
              </w:rPr>
            </w:pPr>
            <w:ins w:id="2836" w:author="Gabriella Meltzer" w:date="2024-01-02T23:40:00Z">
              <w:r w:rsidRPr="006A5067">
                <w:rPr>
                  <w:rFonts w:ascii="Arial" w:hAnsi="Arial" w:cs="Arial"/>
                  <w:sz w:val="20"/>
                  <w:szCs w:val="20"/>
                  <w:rPrChange w:id="2837" w:author="Gabriella Meltzer" w:date="2024-01-02T23:41:00Z">
                    <w:rPr>
                      <w:sz w:val="22"/>
                      <w:szCs w:val="22"/>
                    </w:rPr>
                  </w:rPrChange>
                </w:rPr>
                <w:t>0.31</w:t>
              </w:r>
            </w:ins>
          </w:p>
        </w:tc>
        <w:tc>
          <w:tcPr>
            <w:tcW w:w="720" w:type="dxa"/>
            <w:tcBorders>
              <w:right w:val="single" w:sz="2" w:space="0" w:color="auto"/>
            </w:tcBorders>
            <w:tcPrChange w:id="2838" w:author="Gabriella Meltzer" w:date="2024-01-02T23:42:00Z">
              <w:tcPr>
                <w:tcW w:w="720" w:type="dxa"/>
                <w:tcBorders>
                  <w:right w:val="single" w:sz="2" w:space="0" w:color="auto"/>
                </w:tcBorders>
              </w:tcPr>
            </w:tcPrChange>
          </w:tcPr>
          <w:p w14:paraId="04402608" w14:textId="77777777" w:rsidR="006A5067" w:rsidRPr="006A5067" w:rsidRDefault="006A5067" w:rsidP="00786FE5">
            <w:pPr>
              <w:rPr>
                <w:ins w:id="2839" w:author="Gabriella Meltzer" w:date="2024-01-02T23:40:00Z"/>
                <w:rFonts w:ascii="Arial" w:hAnsi="Arial" w:cs="Arial"/>
                <w:sz w:val="20"/>
                <w:szCs w:val="20"/>
                <w:rPrChange w:id="2840" w:author="Gabriella Meltzer" w:date="2024-01-02T23:41:00Z">
                  <w:rPr>
                    <w:ins w:id="2841" w:author="Gabriella Meltzer" w:date="2024-01-02T23:40:00Z"/>
                    <w:sz w:val="22"/>
                    <w:szCs w:val="22"/>
                  </w:rPr>
                </w:rPrChange>
              </w:rPr>
            </w:pPr>
            <w:ins w:id="2842" w:author="Gabriella Meltzer" w:date="2024-01-02T23:40:00Z">
              <w:r w:rsidRPr="006A5067">
                <w:rPr>
                  <w:rFonts w:ascii="Arial" w:hAnsi="Arial" w:cs="Arial"/>
                  <w:sz w:val="20"/>
                  <w:szCs w:val="20"/>
                  <w:rPrChange w:id="2843" w:author="Gabriella Meltzer" w:date="2024-01-02T23:41:00Z">
                    <w:rPr>
                      <w:sz w:val="22"/>
                      <w:szCs w:val="22"/>
                    </w:rPr>
                  </w:rPrChange>
                </w:rPr>
                <w:t>0.67</w:t>
              </w:r>
            </w:ins>
          </w:p>
        </w:tc>
        <w:tc>
          <w:tcPr>
            <w:tcW w:w="720" w:type="dxa"/>
            <w:tcBorders>
              <w:left w:val="single" w:sz="2" w:space="0" w:color="auto"/>
            </w:tcBorders>
            <w:tcPrChange w:id="2844" w:author="Gabriella Meltzer" w:date="2024-01-02T23:42:00Z">
              <w:tcPr>
                <w:tcW w:w="720" w:type="dxa"/>
                <w:tcBorders>
                  <w:left w:val="single" w:sz="2" w:space="0" w:color="auto"/>
                </w:tcBorders>
              </w:tcPr>
            </w:tcPrChange>
          </w:tcPr>
          <w:p w14:paraId="2BFFBB0D" w14:textId="77777777" w:rsidR="006A5067" w:rsidRPr="006A5067" w:rsidRDefault="006A5067" w:rsidP="00786FE5">
            <w:pPr>
              <w:rPr>
                <w:ins w:id="2845" w:author="Gabriella Meltzer" w:date="2024-01-02T23:40:00Z"/>
                <w:rFonts w:ascii="Arial" w:hAnsi="Arial" w:cs="Arial"/>
                <w:sz w:val="20"/>
                <w:szCs w:val="20"/>
                <w:rPrChange w:id="2846" w:author="Gabriella Meltzer" w:date="2024-01-02T23:41:00Z">
                  <w:rPr>
                    <w:ins w:id="2847" w:author="Gabriella Meltzer" w:date="2024-01-02T23:40:00Z"/>
                    <w:sz w:val="22"/>
                    <w:szCs w:val="22"/>
                  </w:rPr>
                </w:rPrChange>
              </w:rPr>
            </w:pPr>
            <w:ins w:id="2848" w:author="Gabriella Meltzer" w:date="2024-01-02T23:40:00Z">
              <w:r w:rsidRPr="006A5067">
                <w:rPr>
                  <w:rFonts w:ascii="Arial" w:hAnsi="Arial" w:cs="Arial"/>
                  <w:sz w:val="20"/>
                  <w:szCs w:val="20"/>
                  <w:rPrChange w:id="2849" w:author="Gabriella Meltzer" w:date="2024-01-02T23:41:00Z">
                    <w:rPr>
                      <w:sz w:val="22"/>
                      <w:szCs w:val="22"/>
                    </w:rPr>
                  </w:rPrChange>
                </w:rPr>
                <w:t>0.00</w:t>
              </w:r>
            </w:ins>
          </w:p>
        </w:tc>
        <w:tc>
          <w:tcPr>
            <w:tcW w:w="720" w:type="dxa"/>
            <w:tcPrChange w:id="2850" w:author="Gabriella Meltzer" w:date="2024-01-02T23:42:00Z">
              <w:tcPr>
                <w:tcW w:w="720" w:type="dxa"/>
              </w:tcPr>
            </w:tcPrChange>
          </w:tcPr>
          <w:p w14:paraId="0CB7B9C4" w14:textId="77777777" w:rsidR="006A5067" w:rsidRPr="006A5067" w:rsidRDefault="006A5067" w:rsidP="00786FE5">
            <w:pPr>
              <w:rPr>
                <w:ins w:id="2851" w:author="Gabriella Meltzer" w:date="2024-01-02T23:40:00Z"/>
                <w:rFonts w:ascii="Arial" w:hAnsi="Arial" w:cs="Arial"/>
                <w:sz w:val="20"/>
                <w:szCs w:val="20"/>
                <w:rPrChange w:id="2852" w:author="Gabriella Meltzer" w:date="2024-01-02T23:41:00Z">
                  <w:rPr>
                    <w:ins w:id="2853" w:author="Gabriella Meltzer" w:date="2024-01-02T23:40:00Z"/>
                    <w:sz w:val="22"/>
                    <w:szCs w:val="22"/>
                  </w:rPr>
                </w:rPrChange>
              </w:rPr>
            </w:pPr>
            <w:ins w:id="2854" w:author="Gabriella Meltzer" w:date="2024-01-02T23:40:00Z">
              <w:r w:rsidRPr="006A5067">
                <w:rPr>
                  <w:rFonts w:ascii="Arial" w:hAnsi="Arial" w:cs="Arial"/>
                  <w:sz w:val="20"/>
                  <w:szCs w:val="20"/>
                  <w:rPrChange w:id="2855" w:author="Gabriella Meltzer" w:date="2024-01-02T23:41:00Z">
                    <w:rPr>
                      <w:sz w:val="22"/>
                      <w:szCs w:val="22"/>
                    </w:rPr>
                  </w:rPrChange>
                </w:rPr>
                <w:t>0.02</w:t>
              </w:r>
            </w:ins>
          </w:p>
        </w:tc>
        <w:tc>
          <w:tcPr>
            <w:tcW w:w="720" w:type="dxa"/>
            <w:tcPrChange w:id="2856" w:author="Gabriella Meltzer" w:date="2024-01-02T23:42:00Z">
              <w:tcPr>
                <w:tcW w:w="720" w:type="dxa"/>
              </w:tcPr>
            </w:tcPrChange>
          </w:tcPr>
          <w:p w14:paraId="7F5E5816" w14:textId="77777777" w:rsidR="006A5067" w:rsidRPr="006A5067" w:rsidRDefault="006A5067" w:rsidP="00786FE5">
            <w:pPr>
              <w:rPr>
                <w:ins w:id="2857" w:author="Gabriella Meltzer" w:date="2024-01-02T23:40:00Z"/>
                <w:rFonts w:ascii="Arial" w:hAnsi="Arial" w:cs="Arial"/>
                <w:sz w:val="20"/>
                <w:szCs w:val="20"/>
                <w:rPrChange w:id="2858" w:author="Gabriella Meltzer" w:date="2024-01-02T23:41:00Z">
                  <w:rPr>
                    <w:ins w:id="2859" w:author="Gabriella Meltzer" w:date="2024-01-02T23:40:00Z"/>
                    <w:sz w:val="22"/>
                    <w:szCs w:val="22"/>
                  </w:rPr>
                </w:rPrChange>
              </w:rPr>
            </w:pPr>
            <w:ins w:id="2860" w:author="Gabriella Meltzer" w:date="2024-01-02T23:40:00Z">
              <w:r w:rsidRPr="006A5067">
                <w:rPr>
                  <w:rFonts w:ascii="Arial" w:hAnsi="Arial" w:cs="Arial"/>
                  <w:sz w:val="20"/>
                  <w:szCs w:val="20"/>
                  <w:rPrChange w:id="2861" w:author="Gabriella Meltzer" w:date="2024-01-02T23:41:00Z">
                    <w:rPr>
                      <w:sz w:val="22"/>
                      <w:szCs w:val="22"/>
                    </w:rPr>
                  </w:rPrChange>
                </w:rPr>
                <w:t>0.10</w:t>
              </w:r>
            </w:ins>
          </w:p>
        </w:tc>
        <w:tc>
          <w:tcPr>
            <w:tcW w:w="720" w:type="dxa"/>
            <w:tcPrChange w:id="2862" w:author="Gabriella Meltzer" w:date="2024-01-02T23:42:00Z">
              <w:tcPr>
                <w:tcW w:w="720" w:type="dxa"/>
              </w:tcPr>
            </w:tcPrChange>
          </w:tcPr>
          <w:p w14:paraId="6166338F" w14:textId="77777777" w:rsidR="006A5067" w:rsidRPr="006A5067" w:rsidRDefault="006A5067" w:rsidP="00786FE5">
            <w:pPr>
              <w:rPr>
                <w:ins w:id="2863" w:author="Gabriella Meltzer" w:date="2024-01-02T23:40:00Z"/>
                <w:rFonts w:ascii="Arial" w:hAnsi="Arial" w:cs="Arial"/>
                <w:sz w:val="20"/>
                <w:szCs w:val="20"/>
                <w:rPrChange w:id="2864" w:author="Gabriella Meltzer" w:date="2024-01-02T23:41:00Z">
                  <w:rPr>
                    <w:ins w:id="2865" w:author="Gabriella Meltzer" w:date="2024-01-02T23:40:00Z"/>
                    <w:sz w:val="22"/>
                    <w:szCs w:val="22"/>
                  </w:rPr>
                </w:rPrChange>
              </w:rPr>
            </w:pPr>
            <w:ins w:id="2866" w:author="Gabriella Meltzer" w:date="2024-01-02T23:40:00Z">
              <w:r w:rsidRPr="006A5067">
                <w:rPr>
                  <w:rFonts w:ascii="Arial" w:hAnsi="Arial" w:cs="Arial"/>
                  <w:sz w:val="20"/>
                  <w:szCs w:val="20"/>
                  <w:rPrChange w:id="2867" w:author="Gabriella Meltzer" w:date="2024-01-02T23:41:00Z">
                    <w:rPr>
                      <w:sz w:val="22"/>
                      <w:szCs w:val="22"/>
                    </w:rPr>
                  </w:rPrChange>
                </w:rPr>
                <w:t>0.26</w:t>
              </w:r>
            </w:ins>
          </w:p>
        </w:tc>
        <w:tc>
          <w:tcPr>
            <w:tcW w:w="720" w:type="dxa"/>
            <w:tcBorders>
              <w:right w:val="single" w:sz="2" w:space="0" w:color="auto"/>
            </w:tcBorders>
            <w:tcPrChange w:id="2868" w:author="Gabriella Meltzer" w:date="2024-01-02T23:42:00Z">
              <w:tcPr>
                <w:tcW w:w="720" w:type="dxa"/>
                <w:tcBorders>
                  <w:right w:val="single" w:sz="2" w:space="0" w:color="auto"/>
                </w:tcBorders>
              </w:tcPr>
            </w:tcPrChange>
          </w:tcPr>
          <w:p w14:paraId="28D4E09F" w14:textId="77777777" w:rsidR="006A5067" w:rsidRPr="006A5067" w:rsidRDefault="006A5067" w:rsidP="00786FE5">
            <w:pPr>
              <w:rPr>
                <w:ins w:id="2869" w:author="Gabriella Meltzer" w:date="2024-01-02T23:40:00Z"/>
                <w:rFonts w:ascii="Arial" w:hAnsi="Arial" w:cs="Arial"/>
                <w:sz w:val="20"/>
                <w:szCs w:val="20"/>
                <w:rPrChange w:id="2870" w:author="Gabriella Meltzer" w:date="2024-01-02T23:41:00Z">
                  <w:rPr>
                    <w:ins w:id="2871" w:author="Gabriella Meltzer" w:date="2024-01-02T23:40:00Z"/>
                    <w:sz w:val="22"/>
                    <w:szCs w:val="22"/>
                  </w:rPr>
                </w:rPrChange>
              </w:rPr>
            </w:pPr>
            <w:ins w:id="2872" w:author="Gabriella Meltzer" w:date="2024-01-02T23:40:00Z">
              <w:r w:rsidRPr="006A5067">
                <w:rPr>
                  <w:rFonts w:ascii="Arial" w:hAnsi="Arial" w:cs="Arial"/>
                  <w:sz w:val="20"/>
                  <w:szCs w:val="20"/>
                  <w:rPrChange w:id="2873" w:author="Gabriella Meltzer" w:date="2024-01-02T23:41:00Z">
                    <w:rPr>
                      <w:sz w:val="22"/>
                      <w:szCs w:val="22"/>
                    </w:rPr>
                  </w:rPrChange>
                </w:rPr>
                <w:t>0.61</w:t>
              </w:r>
            </w:ins>
          </w:p>
        </w:tc>
      </w:tr>
      <w:tr w:rsidR="006A5067" w:rsidRPr="006A5067" w14:paraId="57A85958" w14:textId="77777777" w:rsidTr="007F7277">
        <w:trPr>
          <w:ins w:id="2874" w:author="Gabriella Meltzer" w:date="2024-01-02T23:40:00Z"/>
        </w:trPr>
        <w:tc>
          <w:tcPr>
            <w:tcW w:w="3062" w:type="dxa"/>
            <w:vMerge/>
            <w:tcBorders>
              <w:left w:val="single" w:sz="2" w:space="0" w:color="auto"/>
            </w:tcBorders>
            <w:tcPrChange w:id="2875" w:author="Gabriella Meltzer" w:date="2024-01-02T23:42:00Z">
              <w:tcPr>
                <w:tcW w:w="3420" w:type="dxa"/>
                <w:vMerge/>
                <w:tcBorders>
                  <w:left w:val="single" w:sz="2" w:space="0" w:color="auto"/>
                </w:tcBorders>
              </w:tcPr>
            </w:tcPrChange>
          </w:tcPr>
          <w:p w14:paraId="41C27D74" w14:textId="77777777" w:rsidR="006A5067" w:rsidRPr="006A5067" w:rsidRDefault="006A5067" w:rsidP="00786FE5">
            <w:pPr>
              <w:rPr>
                <w:ins w:id="2876" w:author="Gabriella Meltzer" w:date="2024-01-02T23:40:00Z"/>
                <w:rFonts w:ascii="Arial" w:hAnsi="Arial" w:cs="Arial"/>
                <w:sz w:val="20"/>
                <w:szCs w:val="20"/>
                <w:rPrChange w:id="2877" w:author="Gabriella Meltzer" w:date="2024-01-02T23:41:00Z">
                  <w:rPr>
                    <w:ins w:id="2878" w:author="Gabriella Meltzer" w:date="2024-01-02T23:40:00Z"/>
                    <w:sz w:val="22"/>
                    <w:szCs w:val="22"/>
                  </w:rPr>
                </w:rPrChange>
              </w:rPr>
            </w:pPr>
          </w:p>
        </w:tc>
        <w:tc>
          <w:tcPr>
            <w:tcW w:w="3778" w:type="dxa"/>
            <w:tcBorders>
              <w:left w:val="single" w:sz="2" w:space="0" w:color="auto"/>
            </w:tcBorders>
            <w:tcPrChange w:id="2879" w:author="Gabriella Meltzer" w:date="2024-01-02T23:42:00Z">
              <w:tcPr>
                <w:tcW w:w="3420" w:type="dxa"/>
                <w:tcBorders>
                  <w:left w:val="single" w:sz="2" w:space="0" w:color="auto"/>
                </w:tcBorders>
              </w:tcPr>
            </w:tcPrChange>
          </w:tcPr>
          <w:p w14:paraId="5D53A5CD" w14:textId="77777777" w:rsidR="006A5067" w:rsidRPr="006A5067" w:rsidRDefault="006A5067" w:rsidP="00786FE5">
            <w:pPr>
              <w:rPr>
                <w:ins w:id="2880" w:author="Gabriella Meltzer" w:date="2024-01-02T23:40:00Z"/>
                <w:rFonts w:ascii="Arial" w:hAnsi="Arial" w:cs="Arial"/>
                <w:sz w:val="20"/>
                <w:szCs w:val="20"/>
                <w:rPrChange w:id="2881" w:author="Gabriella Meltzer" w:date="2024-01-02T23:41:00Z">
                  <w:rPr>
                    <w:ins w:id="2882" w:author="Gabriella Meltzer" w:date="2024-01-02T23:40:00Z"/>
                    <w:sz w:val="22"/>
                    <w:szCs w:val="22"/>
                  </w:rPr>
                </w:rPrChange>
              </w:rPr>
            </w:pPr>
            <w:ins w:id="2883" w:author="Gabriella Meltzer" w:date="2024-01-02T23:40:00Z">
              <w:r w:rsidRPr="006A5067">
                <w:rPr>
                  <w:rFonts w:ascii="Arial" w:hAnsi="Arial" w:cs="Arial"/>
                  <w:sz w:val="20"/>
                  <w:szCs w:val="20"/>
                  <w:rPrChange w:id="2884" w:author="Gabriella Meltzer" w:date="2024-01-02T23:41:00Z">
                    <w:rPr>
                      <w:sz w:val="22"/>
                      <w:szCs w:val="22"/>
                    </w:rPr>
                  </w:rPrChange>
                </w:rPr>
                <w:t>Percent Free Lunch</w:t>
              </w:r>
            </w:ins>
          </w:p>
        </w:tc>
        <w:tc>
          <w:tcPr>
            <w:tcW w:w="810" w:type="dxa"/>
            <w:tcPrChange w:id="2885" w:author="Gabriella Meltzer" w:date="2024-01-02T23:42:00Z">
              <w:tcPr>
                <w:tcW w:w="810" w:type="dxa"/>
              </w:tcPr>
            </w:tcPrChange>
          </w:tcPr>
          <w:p w14:paraId="6D0CA16E" w14:textId="77777777" w:rsidR="006A5067" w:rsidRPr="006A5067" w:rsidRDefault="006A5067" w:rsidP="00786FE5">
            <w:pPr>
              <w:rPr>
                <w:ins w:id="2886" w:author="Gabriella Meltzer" w:date="2024-01-02T23:40:00Z"/>
                <w:rFonts w:ascii="Arial" w:hAnsi="Arial" w:cs="Arial"/>
                <w:sz w:val="20"/>
                <w:szCs w:val="20"/>
                <w:rPrChange w:id="2887" w:author="Gabriella Meltzer" w:date="2024-01-02T23:41:00Z">
                  <w:rPr>
                    <w:ins w:id="2888" w:author="Gabriella Meltzer" w:date="2024-01-02T23:40:00Z"/>
                    <w:sz w:val="22"/>
                    <w:szCs w:val="22"/>
                  </w:rPr>
                </w:rPrChange>
              </w:rPr>
            </w:pPr>
          </w:p>
        </w:tc>
        <w:tc>
          <w:tcPr>
            <w:tcW w:w="720" w:type="dxa"/>
            <w:tcPrChange w:id="2889" w:author="Gabriella Meltzer" w:date="2024-01-02T23:42:00Z">
              <w:tcPr>
                <w:tcW w:w="720" w:type="dxa"/>
              </w:tcPr>
            </w:tcPrChange>
          </w:tcPr>
          <w:p w14:paraId="1899F1C0" w14:textId="77777777" w:rsidR="006A5067" w:rsidRPr="006A5067" w:rsidRDefault="006A5067" w:rsidP="00786FE5">
            <w:pPr>
              <w:rPr>
                <w:ins w:id="2890" w:author="Gabriella Meltzer" w:date="2024-01-02T23:40:00Z"/>
                <w:rFonts w:ascii="Arial" w:hAnsi="Arial" w:cs="Arial"/>
                <w:sz w:val="20"/>
                <w:szCs w:val="20"/>
                <w:rPrChange w:id="2891" w:author="Gabriella Meltzer" w:date="2024-01-02T23:41:00Z">
                  <w:rPr>
                    <w:ins w:id="2892" w:author="Gabriella Meltzer" w:date="2024-01-02T23:40:00Z"/>
                    <w:sz w:val="22"/>
                    <w:szCs w:val="22"/>
                  </w:rPr>
                </w:rPrChange>
              </w:rPr>
            </w:pPr>
            <w:ins w:id="2893" w:author="Gabriella Meltzer" w:date="2024-01-02T23:40:00Z">
              <w:r w:rsidRPr="006A5067">
                <w:rPr>
                  <w:rFonts w:ascii="Arial" w:hAnsi="Arial" w:cs="Arial"/>
                  <w:sz w:val="20"/>
                  <w:szCs w:val="20"/>
                  <w:rPrChange w:id="2894" w:author="Gabriella Meltzer" w:date="2024-01-02T23:41:00Z">
                    <w:rPr>
                      <w:sz w:val="22"/>
                      <w:szCs w:val="22"/>
                    </w:rPr>
                  </w:rPrChange>
                </w:rPr>
                <w:t>0.21</w:t>
              </w:r>
            </w:ins>
          </w:p>
        </w:tc>
        <w:tc>
          <w:tcPr>
            <w:tcW w:w="720" w:type="dxa"/>
            <w:tcPrChange w:id="2895" w:author="Gabriella Meltzer" w:date="2024-01-02T23:42:00Z">
              <w:tcPr>
                <w:tcW w:w="720" w:type="dxa"/>
              </w:tcPr>
            </w:tcPrChange>
          </w:tcPr>
          <w:p w14:paraId="64DBFEBB" w14:textId="77777777" w:rsidR="006A5067" w:rsidRPr="006A5067" w:rsidRDefault="006A5067" w:rsidP="00786FE5">
            <w:pPr>
              <w:rPr>
                <w:ins w:id="2896" w:author="Gabriella Meltzer" w:date="2024-01-02T23:40:00Z"/>
                <w:rFonts w:ascii="Arial" w:hAnsi="Arial" w:cs="Arial"/>
                <w:sz w:val="20"/>
                <w:szCs w:val="20"/>
                <w:rPrChange w:id="2897" w:author="Gabriella Meltzer" w:date="2024-01-02T23:41:00Z">
                  <w:rPr>
                    <w:ins w:id="2898" w:author="Gabriella Meltzer" w:date="2024-01-02T23:40:00Z"/>
                    <w:sz w:val="22"/>
                    <w:szCs w:val="22"/>
                  </w:rPr>
                </w:rPrChange>
              </w:rPr>
            </w:pPr>
            <w:ins w:id="2899" w:author="Gabriella Meltzer" w:date="2024-01-02T23:40:00Z">
              <w:r w:rsidRPr="006A5067">
                <w:rPr>
                  <w:rFonts w:ascii="Arial" w:hAnsi="Arial" w:cs="Arial"/>
                  <w:sz w:val="20"/>
                  <w:szCs w:val="20"/>
                  <w:rPrChange w:id="2900" w:author="Gabriella Meltzer" w:date="2024-01-02T23:41:00Z">
                    <w:rPr>
                      <w:sz w:val="22"/>
                      <w:szCs w:val="22"/>
                    </w:rPr>
                  </w:rPrChange>
                </w:rPr>
                <w:t>0.37</w:t>
              </w:r>
            </w:ins>
          </w:p>
        </w:tc>
        <w:tc>
          <w:tcPr>
            <w:tcW w:w="720" w:type="dxa"/>
            <w:tcPrChange w:id="2901" w:author="Gabriella Meltzer" w:date="2024-01-02T23:42:00Z">
              <w:tcPr>
                <w:tcW w:w="720" w:type="dxa"/>
              </w:tcPr>
            </w:tcPrChange>
          </w:tcPr>
          <w:p w14:paraId="66C83DAC" w14:textId="77777777" w:rsidR="006A5067" w:rsidRPr="006A5067" w:rsidRDefault="006A5067" w:rsidP="00786FE5">
            <w:pPr>
              <w:rPr>
                <w:ins w:id="2902" w:author="Gabriella Meltzer" w:date="2024-01-02T23:40:00Z"/>
                <w:rFonts w:ascii="Arial" w:hAnsi="Arial" w:cs="Arial"/>
                <w:sz w:val="20"/>
                <w:szCs w:val="20"/>
                <w:rPrChange w:id="2903" w:author="Gabriella Meltzer" w:date="2024-01-02T23:41:00Z">
                  <w:rPr>
                    <w:ins w:id="2904" w:author="Gabriella Meltzer" w:date="2024-01-02T23:40:00Z"/>
                    <w:sz w:val="22"/>
                    <w:szCs w:val="22"/>
                  </w:rPr>
                </w:rPrChange>
              </w:rPr>
            </w:pPr>
            <w:ins w:id="2905" w:author="Gabriella Meltzer" w:date="2024-01-02T23:40:00Z">
              <w:r w:rsidRPr="006A5067">
                <w:rPr>
                  <w:rFonts w:ascii="Arial" w:hAnsi="Arial" w:cs="Arial"/>
                  <w:sz w:val="20"/>
                  <w:szCs w:val="20"/>
                  <w:rPrChange w:id="2906" w:author="Gabriella Meltzer" w:date="2024-01-02T23:41:00Z">
                    <w:rPr>
                      <w:sz w:val="22"/>
                      <w:szCs w:val="22"/>
                    </w:rPr>
                  </w:rPrChange>
                </w:rPr>
                <w:t>0.45</w:t>
              </w:r>
            </w:ins>
          </w:p>
        </w:tc>
        <w:tc>
          <w:tcPr>
            <w:tcW w:w="720" w:type="dxa"/>
            <w:tcPrChange w:id="2907" w:author="Gabriella Meltzer" w:date="2024-01-02T23:42:00Z">
              <w:tcPr>
                <w:tcW w:w="720" w:type="dxa"/>
              </w:tcPr>
            </w:tcPrChange>
          </w:tcPr>
          <w:p w14:paraId="2AF2E559" w14:textId="77777777" w:rsidR="006A5067" w:rsidRPr="006A5067" w:rsidRDefault="006A5067" w:rsidP="00786FE5">
            <w:pPr>
              <w:rPr>
                <w:ins w:id="2908" w:author="Gabriella Meltzer" w:date="2024-01-02T23:40:00Z"/>
                <w:rFonts w:ascii="Arial" w:hAnsi="Arial" w:cs="Arial"/>
                <w:sz w:val="20"/>
                <w:szCs w:val="20"/>
                <w:rPrChange w:id="2909" w:author="Gabriella Meltzer" w:date="2024-01-02T23:41:00Z">
                  <w:rPr>
                    <w:ins w:id="2910" w:author="Gabriella Meltzer" w:date="2024-01-02T23:40:00Z"/>
                    <w:sz w:val="22"/>
                    <w:szCs w:val="22"/>
                  </w:rPr>
                </w:rPrChange>
              </w:rPr>
            </w:pPr>
            <w:ins w:id="2911" w:author="Gabriella Meltzer" w:date="2024-01-02T23:40:00Z">
              <w:r w:rsidRPr="006A5067">
                <w:rPr>
                  <w:rFonts w:ascii="Arial" w:hAnsi="Arial" w:cs="Arial"/>
                  <w:sz w:val="20"/>
                  <w:szCs w:val="20"/>
                  <w:rPrChange w:id="2912" w:author="Gabriella Meltzer" w:date="2024-01-02T23:41:00Z">
                    <w:rPr>
                      <w:sz w:val="22"/>
                      <w:szCs w:val="22"/>
                    </w:rPr>
                  </w:rPrChange>
                </w:rPr>
                <w:t>0.55</w:t>
              </w:r>
            </w:ins>
          </w:p>
        </w:tc>
        <w:tc>
          <w:tcPr>
            <w:tcW w:w="720" w:type="dxa"/>
            <w:tcBorders>
              <w:right w:val="single" w:sz="2" w:space="0" w:color="auto"/>
            </w:tcBorders>
            <w:tcPrChange w:id="2913" w:author="Gabriella Meltzer" w:date="2024-01-02T23:42:00Z">
              <w:tcPr>
                <w:tcW w:w="720" w:type="dxa"/>
                <w:tcBorders>
                  <w:right w:val="single" w:sz="2" w:space="0" w:color="auto"/>
                </w:tcBorders>
              </w:tcPr>
            </w:tcPrChange>
          </w:tcPr>
          <w:p w14:paraId="43555675" w14:textId="77777777" w:rsidR="006A5067" w:rsidRPr="006A5067" w:rsidRDefault="006A5067" w:rsidP="00786FE5">
            <w:pPr>
              <w:rPr>
                <w:ins w:id="2914" w:author="Gabriella Meltzer" w:date="2024-01-02T23:40:00Z"/>
                <w:rFonts w:ascii="Arial" w:hAnsi="Arial" w:cs="Arial"/>
                <w:sz w:val="20"/>
                <w:szCs w:val="20"/>
                <w:rPrChange w:id="2915" w:author="Gabriella Meltzer" w:date="2024-01-02T23:41:00Z">
                  <w:rPr>
                    <w:ins w:id="2916" w:author="Gabriella Meltzer" w:date="2024-01-02T23:40:00Z"/>
                    <w:sz w:val="22"/>
                    <w:szCs w:val="22"/>
                  </w:rPr>
                </w:rPrChange>
              </w:rPr>
            </w:pPr>
            <w:ins w:id="2917" w:author="Gabriella Meltzer" w:date="2024-01-02T23:40:00Z">
              <w:r w:rsidRPr="006A5067">
                <w:rPr>
                  <w:rFonts w:ascii="Arial" w:hAnsi="Arial" w:cs="Arial"/>
                  <w:sz w:val="20"/>
                  <w:szCs w:val="20"/>
                  <w:rPrChange w:id="2918" w:author="Gabriella Meltzer" w:date="2024-01-02T23:41:00Z">
                    <w:rPr>
                      <w:sz w:val="22"/>
                      <w:szCs w:val="22"/>
                    </w:rPr>
                  </w:rPrChange>
                </w:rPr>
                <w:t>0.72</w:t>
              </w:r>
            </w:ins>
          </w:p>
        </w:tc>
        <w:tc>
          <w:tcPr>
            <w:tcW w:w="720" w:type="dxa"/>
            <w:tcBorders>
              <w:left w:val="single" w:sz="2" w:space="0" w:color="auto"/>
            </w:tcBorders>
            <w:tcPrChange w:id="2919" w:author="Gabriella Meltzer" w:date="2024-01-02T23:42:00Z">
              <w:tcPr>
                <w:tcW w:w="720" w:type="dxa"/>
                <w:tcBorders>
                  <w:left w:val="single" w:sz="2" w:space="0" w:color="auto"/>
                </w:tcBorders>
              </w:tcPr>
            </w:tcPrChange>
          </w:tcPr>
          <w:p w14:paraId="3BE29926" w14:textId="77777777" w:rsidR="006A5067" w:rsidRPr="006A5067" w:rsidRDefault="006A5067" w:rsidP="00786FE5">
            <w:pPr>
              <w:rPr>
                <w:ins w:id="2920" w:author="Gabriella Meltzer" w:date="2024-01-02T23:40:00Z"/>
                <w:rFonts w:ascii="Arial" w:hAnsi="Arial" w:cs="Arial"/>
                <w:sz w:val="20"/>
                <w:szCs w:val="20"/>
                <w:rPrChange w:id="2921" w:author="Gabriella Meltzer" w:date="2024-01-02T23:41:00Z">
                  <w:rPr>
                    <w:ins w:id="2922" w:author="Gabriella Meltzer" w:date="2024-01-02T23:40:00Z"/>
                    <w:sz w:val="22"/>
                    <w:szCs w:val="22"/>
                  </w:rPr>
                </w:rPrChange>
              </w:rPr>
            </w:pPr>
            <w:ins w:id="2923" w:author="Gabriella Meltzer" w:date="2024-01-02T23:40:00Z">
              <w:r w:rsidRPr="006A5067">
                <w:rPr>
                  <w:rFonts w:ascii="Arial" w:hAnsi="Arial" w:cs="Arial"/>
                  <w:sz w:val="20"/>
                  <w:szCs w:val="20"/>
                  <w:rPrChange w:id="2924" w:author="Gabriella Meltzer" w:date="2024-01-02T23:41:00Z">
                    <w:rPr>
                      <w:sz w:val="22"/>
                      <w:szCs w:val="22"/>
                    </w:rPr>
                  </w:rPrChange>
                </w:rPr>
                <w:t>0.26</w:t>
              </w:r>
            </w:ins>
          </w:p>
        </w:tc>
        <w:tc>
          <w:tcPr>
            <w:tcW w:w="720" w:type="dxa"/>
            <w:tcPrChange w:id="2925" w:author="Gabriella Meltzer" w:date="2024-01-02T23:42:00Z">
              <w:tcPr>
                <w:tcW w:w="720" w:type="dxa"/>
              </w:tcPr>
            </w:tcPrChange>
          </w:tcPr>
          <w:p w14:paraId="7F1A2E0D" w14:textId="77777777" w:rsidR="006A5067" w:rsidRPr="006A5067" w:rsidRDefault="006A5067" w:rsidP="00786FE5">
            <w:pPr>
              <w:rPr>
                <w:ins w:id="2926" w:author="Gabriella Meltzer" w:date="2024-01-02T23:40:00Z"/>
                <w:rFonts w:ascii="Arial" w:hAnsi="Arial" w:cs="Arial"/>
                <w:sz w:val="20"/>
                <w:szCs w:val="20"/>
                <w:rPrChange w:id="2927" w:author="Gabriella Meltzer" w:date="2024-01-02T23:41:00Z">
                  <w:rPr>
                    <w:ins w:id="2928" w:author="Gabriella Meltzer" w:date="2024-01-02T23:40:00Z"/>
                    <w:sz w:val="22"/>
                    <w:szCs w:val="22"/>
                  </w:rPr>
                </w:rPrChange>
              </w:rPr>
            </w:pPr>
            <w:ins w:id="2929" w:author="Gabriella Meltzer" w:date="2024-01-02T23:40:00Z">
              <w:r w:rsidRPr="006A5067">
                <w:rPr>
                  <w:rFonts w:ascii="Arial" w:hAnsi="Arial" w:cs="Arial"/>
                  <w:sz w:val="20"/>
                  <w:szCs w:val="20"/>
                  <w:rPrChange w:id="2930" w:author="Gabriella Meltzer" w:date="2024-01-02T23:41:00Z">
                    <w:rPr>
                      <w:sz w:val="22"/>
                      <w:szCs w:val="22"/>
                    </w:rPr>
                  </w:rPrChange>
                </w:rPr>
                <w:t>0.46</w:t>
              </w:r>
            </w:ins>
          </w:p>
        </w:tc>
        <w:tc>
          <w:tcPr>
            <w:tcW w:w="720" w:type="dxa"/>
            <w:tcPrChange w:id="2931" w:author="Gabriella Meltzer" w:date="2024-01-02T23:42:00Z">
              <w:tcPr>
                <w:tcW w:w="720" w:type="dxa"/>
              </w:tcPr>
            </w:tcPrChange>
          </w:tcPr>
          <w:p w14:paraId="2A65B477" w14:textId="77777777" w:rsidR="006A5067" w:rsidRPr="006A5067" w:rsidRDefault="006A5067" w:rsidP="00786FE5">
            <w:pPr>
              <w:rPr>
                <w:ins w:id="2932" w:author="Gabriella Meltzer" w:date="2024-01-02T23:40:00Z"/>
                <w:rFonts w:ascii="Arial" w:hAnsi="Arial" w:cs="Arial"/>
                <w:sz w:val="20"/>
                <w:szCs w:val="20"/>
                <w:rPrChange w:id="2933" w:author="Gabriella Meltzer" w:date="2024-01-02T23:41:00Z">
                  <w:rPr>
                    <w:ins w:id="2934" w:author="Gabriella Meltzer" w:date="2024-01-02T23:40:00Z"/>
                    <w:sz w:val="22"/>
                    <w:szCs w:val="22"/>
                  </w:rPr>
                </w:rPrChange>
              </w:rPr>
            </w:pPr>
            <w:ins w:id="2935" w:author="Gabriella Meltzer" w:date="2024-01-02T23:40:00Z">
              <w:r w:rsidRPr="006A5067">
                <w:rPr>
                  <w:rFonts w:ascii="Arial" w:hAnsi="Arial" w:cs="Arial"/>
                  <w:sz w:val="20"/>
                  <w:szCs w:val="20"/>
                  <w:rPrChange w:id="2936" w:author="Gabriella Meltzer" w:date="2024-01-02T23:41:00Z">
                    <w:rPr>
                      <w:sz w:val="22"/>
                      <w:szCs w:val="22"/>
                    </w:rPr>
                  </w:rPrChange>
                </w:rPr>
                <w:t>0.55</w:t>
              </w:r>
            </w:ins>
          </w:p>
        </w:tc>
        <w:tc>
          <w:tcPr>
            <w:tcW w:w="720" w:type="dxa"/>
            <w:tcPrChange w:id="2937" w:author="Gabriella Meltzer" w:date="2024-01-02T23:42:00Z">
              <w:tcPr>
                <w:tcW w:w="720" w:type="dxa"/>
              </w:tcPr>
            </w:tcPrChange>
          </w:tcPr>
          <w:p w14:paraId="1AC909EE" w14:textId="77777777" w:rsidR="006A5067" w:rsidRPr="006A5067" w:rsidRDefault="006A5067" w:rsidP="00786FE5">
            <w:pPr>
              <w:rPr>
                <w:ins w:id="2938" w:author="Gabriella Meltzer" w:date="2024-01-02T23:40:00Z"/>
                <w:rFonts w:ascii="Arial" w:hAnsi="Arial" w:cs="Arial"/>
                <w:sz w:val="20"/>
                <w:szCs w:val="20"/>
                <w:rPrChange w:id="2939" w:author="Gabriella Meltzer" w:date="2024-01-02T23:41:00Z">
                  <w:rPr>
                    <w:ins w:id="2940" w:author="Gabriella Meltzer" w:date="2024-01-02T23:40:00Z"/>
                    <w:sz w:val="22"/>
                    <w:szCs w:val="22"/>
                  </w:rPr>
                </w:rPrChange>
              </w:rPr>
            </w:pPr>
            <w:ins w:id="2941" w:author="Gabriella Meltzer" w:date="2024-01-02T23:40:00Z">
              <w:r w:rsidRPr="006A5067">
                <w:rPr>
                  <w:rFonts w:ascii="Arial" w:hAnsi="Arial" w:cs="Arial"/>
                  <w:sz w:val="20"/>
                  <w:szCs w:val="20"/>
                  <w:rPrChange w:id="2942" w:author="Gabriella Meltzer" w:date="2024-01-02T23:41:00Z">
                    <w:rPr>
                      <w:sz w:val="22"/>
                      <w:szCs w:val="22"/>
                    </w:rPr>
                  </w:rPrChange>
                </w:rPr>
                <w:t>0.68</w:t>
              </w:r>
            </w:ins>
          </w:p>
        </w:tc>
        <w:tc>
          <w:tcPr>
            <w:tcW w:w="720" w:type="dxa"/>
            <w:tcBorders>
              <w:right w:val="single" w:sz="2" w:space="0" w:color="auto"/>
            </w:tcBorders>
            <w:tcPrChange w:id="2943" w:author="Gabriella Meltzer" w:date="2024-01-02T23:42:00Z">
              <w:tcPr>
                <w:tcW w:w="720" w:type="dxa"/>
                <w:tcBorders>
                  <w:right w:val="single" w:sz="2" w:space="0" w:color="auto"/>
                </w:tcBorders>
              </w:tcPr>
            </w:tcPrChange>
          </w:tcPr>
          <w:p w14:paraId="2D8EBAFD" w14:textId="77777777" w:rsidR="006A5067" w:rsidRPr="006A5067" w:rsidRDefault="006A5067" w:rsidP="00786FE5">
            <w:pPr>
              <w:rPr>
                <w:ins w:id="2944" w:author="Gabriella Meltzer" w:date="2024-01-02T23:40:00Z"/>
                <w:rFonts w:ascii="Arial" w:hAnsi="Arial" w:cs="Arial"/>
                <w:sz w:val="20"/>
                <w:szCs w:val="20"/>
                <w:rPrChange w:id="2945" w:author="Gabriella Meltzer" w:date="2024-01-02T23:41:00Z">
                  <w:rPr>
                    <w:ins w:id="2946" w:author="Gabriella Meltzer" w:date="2024-01-02T23:40:00Z"/>
                    <w:sz w:val="22"/>
                    <w:szCs w:val="22"/>
                  </w:rPr>
                </w:rPrChange>
              </w:rPr>
            </w:pPr>
            <w:ins w:id="2947" w:author="Gabriella Meltzer" w:date="2024-01-02T23:40:00Z">
              <w:r w:rsidRPr="006A5067">
                <w:rPr>
                  <w:rFonts w:ascii="Arial" w:hAnsi="Arial" w:cs="Arial"/>
                  <w:sz w:val="20"/>
                  <w:szCs w:val="20"/>
                  <w:rPrChange w:id="2948" w:author="Gabriella Meltzer" w:date="2024-01-02T23:41:00Z">
                    <w:rPr>
                      <w:sz w:val="22"/>
                      <w:szCs w:val="22"/>
                    </w:rPr>
                  </w:rPrChange>
                </w:rPr>
                <w:t>0.97</w:t>
              </w:r>
            </w:ins>
          </w:p>
        </w:tc>
      </w:tr>
      <w:tr w:rsidR="006A5067" w:rsidRPr="006A5067" w14:paraId="2D17CA1C" w14:textId="77777777" w:rsidTr="007F7277">
        <w:trPr>
          <w:ins w:id="2949" w:author="Gabriella Meltzer" w:date="2024-01-02T23:40:00Z"/>
        </w:trPr>
        <w:tc>
          <w:tcPr>
            <w:tcW w:w="3062" w:type="dxa"/>
            <w:vMerge/>
            <w:tcBorders>
              <w:left w:val="single" w:sz="2" w:space="0" w:color="auto"/>
              <w:bottom w:val="single" w:sz="4" w:space="0" w:color="auto"/>
            </w:tcBorders>
            <w:tcPrChange w:id="2950" w:author="Gabriella Meltzer" w:date="2024-01-02T23:42:00Z">
              <w:tcPr>
                <w:tcW w:w="3420" w:type="dxa"/>
                <w:vMerge/>
                <w:tcBorders>
                  <w:left w:val="single" w:sz="2" w:space="0" w:color="auto"/>
                  <w:bottom w:val="single" w:sz="4" w:space="0" w:color="auto"/>
                </w:tcBorders>
              </w:tcPr>
            </w:tcPrChange>
          </w:tcPr>
          <w:p w14:paraId="70787236" w14:textId="77777777" w:rsidR="006A5067" w:rsidRPr="006A5067" w:rsidRDefault="006A5067" w:rsidP="00786FE5">
            <w:pPr>
              <w:rPr>
                <w:ins w:id="2951" w:author="Gabriella Meltzer" w:date="2024-01-02T23:40:00Z"/>
                <w:rFonts w:ascii="Arial" w:hAnsi="Arial" w:cs="Arial"/>
                <w:sz w:val="20"/>
                <w:szCs w:val="20"/>
                <w:rPrChange w:id="2952" w:author="Gabriella Meltzer" w:date="2024-01-02T23:41:00Z">
                  <w:rPr>
                    <w:ins w:id="2953" w:author="Gabriella Meltzer" w:date="2024-01-02T23:40:00Z"/>
                    <w:sz w:val="22"/>
                    <w:szCs w:val="22"/>
                  </w:rPr>
                </w:rPrChange>
              </w:rPr>
            </w:pPr>
          </w:p>
        </w:tc>
        <w:tc>
          <w:tcPr>
            <w:tcW w:w="3778" w:type="dxa"/>
            <w:tcBorders>
              <w:left w:val="single" w:sz="2" w:space="0" w:color="auto"/>
              <w:bottom w:val="single" w:sz="4" w:space="0" w:color="auto"/>
            </w:tcBorders>
            <w:tcPrChange w:id="2954" w:author="Gabriella Meltzer" w:date="2024-01-02T23:42:00Z">
              <w:tcPr>
                <w:tcW w:w="3420" w:type="dxa"/>
                <w:tcBorders>
                  <w:left w:val="single" w:sz="2" w:space="0" w:color="auto"/>
                  <w:bottom w:val="single" w:sz="4" w:space="0" w:color="auto"/>
                </w:tcBorders>
              </w:tcPr>
            </w:tcPrChange>
          </w:tcPr>
          <w:p w14:paraId="57C27B60" w14:textId="77777777" w:rsidR="006A5067" w:rsidRPr="006A5067" w:rsidRDefault="006A5067" w:rsidP="00786FE5">
            <w:pPr>
              <w:rPr>
                <w:ins w:id="2955" w:author="Gabriella Meltzer" w:date="2024-01-02T23:40:00Z"/>
                <w:rFonts w:ascii="Arial" w:hAnsi="Arial" w:cs="Arial"/>
                <w:sz w:val="20"/>
                <w:szCs w:val="20"/>
                <w:rPrChange w:id="2956" w:author="Gabriella Meltzer" w:date="2024-01-02T23:41:00Z">
                  <w:rPr>
                    <w:ins w:id="2957" w:author="Gabriella Meltzer" w:date="2024-01-02T23:40:00Z"/>
                    <w:sz w:val="22"/>
                    <w:szCs w:val="22"/>
                  </w:rPr>
                </w:rPrChange>
              </w:rPr>
            </w:pPr>
            <w:ins w:id="2958" w:author="Gabriella Meltzer" w:date="2024-01-02T23:40:00Z">
              <w:r w:rsidRPr="006A5067">
                <w:rPr>
                  <w:rFonts w:ascii="Arial" w:hAnsi="Arial" w:cs="Arial"/>
                  <w:sz w:val="20"/>
                  <w:szCs w:val="20"/>
                  <w:rPrChange w:id="2959" w:author="Gabriella Meltzer" w:date="2024-01-02T23:41:00Z">
                    <w:rPr>
                      <w:sz w:val="22"/>
                      <w:szCs w:val="22"/>
                    </w:rPr>
                  </w:rPrChange>
                </w:rPr>
                <w:t>Percent Economically Disadvantaged</w:t>
              </w:r>
            </w:ins>
          </w:p>
        </w:tc>
        <w:tc>
          <w:tcPr>
            <w:tcW w:w="810" w:type="dxa"/>
            <w:tcBorders>
              <w:bottom w:val="single" w:sz="4" w:space="0" w:color="auto"/>
            </w:tcBorders>
            <w:tcPrChange w:id="2960" w:author="Gabriella Meltzer" w:date="2024-01-02T23:42:00Z">
              <w:tcPr>
                <w:tcW w:w="810" w:type="dxa"/>
                <w:tcBorders>
                  <w:bottom w:val="single" w:sz="4" w:space="0" w:color="auto"/>
                </w:tcBorders>
              </w:tcPr>
            </w:tcPrChange>
          </w:tcPr>
          <w:p w14:paraId="5B03F228" w14:textId="77777777" w:rsidR="006A5067" w:rsidRPr="006A5067" w:rsidRDefault="006A5067" w:rsidP="00786FE5">
            <w:pPr>
              <w:rPr>
                <w:ins w:id="2961" w:author="Gabriella Meltzer" w:date="2024-01-02T23:40:00Z"/>
                <w:rFonts w:ascii="Arial" w:hAnsi="Arial" w:cs="Arial"/>
                <w:sz w:val="20"/>
                <w:szCs w:val="20"/>
                <w:rPrChange w:id="2962" w:author="Gabriella Meltzer" w:date="2024-01-02T23:41:00Z">
                  <w:rPr>
                    <w:ins w:id="2963" w:author="Gabriella Meltzer" w:date="2024-01-02T23:40:00Z"/>
                    <w:sz w:val="22"/>
                    <w:szCs w:val="22"/>
                  </w:rPr>
                </w:rPrChange>
              </w:rPr>
            </w:pPr>
          </w:p>
        </w:tc>
        <w:tc>
          <w:tcPr>
            <w:tcW w:w="720" w:type="dxa"/>
            <w:tcBorders>
              <w:bottom w:val="single" w:sz="4" w:space="0" w:color="auto"/>
            </w:tcBorders>
            <w:tcPrChange w:id="2964" w:author="Gabriella Meltzer" w:date="2024-01-02T23:42:00Z">
              <w:tcPr>
                <w:tcW w:w="720" w:type="dxa"/>
                <w:tcBorders>
                  <w:bottom w:val="single" w:sz="4" w:space="0" w:color="auto"/>
                </w:tcBorders>
              </w:tcPr>
            </w:tcPrChange>
          </w:tcPr>
          <w:p w14:paraId="416DD208" w14:textId="77777777" w:rsidR="006A5067" w:rsidRPr="006A5067" w:rsidRDefault="006A5067" w:rsidP="00786FE5">
            <w:pPr>
              <w:rPr>
                <w:ins w:id="2965" w:author="Gabriella Meltzer" w:date="2024-01-02T23:40:00Z"/>
                <w:rFonts w:ascii="Arial" w:hAnsi="Arial" w:cs="Arial"/>
                <w:sz w:val="20"/>
                <w:szCs w:val="20"/>
                <w:rPrChange w:id="2966" w:author="Gabriella Meltzer" w:date="2024-01-02T23:41:00Z">
                  <w:rPr>
                    <w:ins w:id="2967" w:author="Gabriella Meltzer" w:date="2024-01-02T23:40:00Z"/>
                    <w:sz w:val="22"/>
                    <w:szCs w:val="22"/>
                  </w:rPr>
                </w:rPrChange>
              </w:rPr>
            </w:pPr>
            <w:ins w:id="2968" w:author="Gabriella Meltzer" w:date="2024-01-02T23:40:00Z">
              <w:r w:rsidRPr="006A5067">
                <w:rPr>
                  <w:rFonts w:ascii="Arial" w:hAnsi="Arial" w:cs="Arial"/>
                  <w:sz w:val="20"/>
                  <w:szCs w:val="20"/>
                  <w:rPrChange w:id="2969" w:author="Gabriella Meltzer" w:date="2024-01-02T23:41:00Z">
                    <w:rPr>
                      <w:sz w:val="22"/>
                      <w:szCs w:val="22"/>
                    </w:rPr>
                  </w:rPrChange>
                </w:rPr>
                <w:t>0.30</w:t>
              </w:r>
            </w:ins>
          </w:p>
        </w:tc>
        <w:tc>
          <w:tcPr>
            <w:tcW w:w="720" w:type="dxa"/>
            <w:tcBorders>
              <w:bottom w:val="single" w:sz="4" w:space="0" w:color="auto"/>
            </w:tcBorders>
            <w:tcPrChange w:id="2970" w:author="Gabriella Meltzer" w:date="2024-01-02T23:42:00Z">
              <w:tcPr>
                <w:tcW w:w="720" w:type="dxa"/>
                <w:tcBorders>
                  <w:bottom w:val="single" w:sz="4" w:space="0" w:color="auto"/>
                </w:tcBorders>
              </w:tcPr>
            </w:tcPrChange>
          </w:tcPr>
          <w:p w14:paraId="2D1F4D28" w14:textId="77777777" w:rsidR="006A5067" w:rsidRPr="006A5067" w:rsidRDefault="006A5067" w:rsidP="00786FE5">
            <w:pPr>
              <w:rPr>
                <w:ins w:id="2971" w:author="Gabriella Meltzer" w:date="2024-01-02T23:40:00Z"/>
                <w:rFonts w:ascii="Arial" w:hAnsi="Arial" w:cs="Arial"/>
                <w:sz w:val="20"/>
                <w:szCs w:val="20"/>
                <w:rPrChange w:id="2972" w:author="Gabriella Meltzer" w:date="2024-01-02T23:41:00Z">
                  <w:rPr>
                    <w:ins w:id="2973" w:author="Gabriella Meltzer" w:date="2024-01-02T23:40:00Z"/>
                    <w:sz w:val="22"/>
                    <w:szCs w:val="22"/>
                  </w:rPr>
                </w:rPrChange>
              </w:rPr>
            </w:pPr>
            <w:ins w:id="2974" w:author="Gabriella Meltzer" w:date="2024-01-02T23:40:00Z">
              <w:r w:rsidRPr="006A5067">
                <w:rPr>
                  <w:rFonts w:ascii="Arial" w:hAnsi="Arial" w:cs="Arial"/>
                  <w:sz w:val="20"/>
                  <w:szCs w:val="20"/>
                  <w:rPrChange w:id="2975" w:author="Gabriella Meltzer" w:date="2024-01-02T23:41:00Z">
                    <w:rPr>
                      <w:sz w:val="22"/>
                      <w:szCs w:val="22"/>
                    </w:rPr>
                  </w:rPrChange>
                </w:rPr>
                <w:t>0.48</w:t>
              </w:r>
            </w:ins>
          </w:p>
        </w:tc>
        <w:tc>
          <w:tcPr>
            <w:tcW w:w="720" w:type="dxa"/>
            <w:tcBorders>
              <w:bottom w:val="single" w:sz="4" w:space="0" w:color="auto"/>
            </w:tcBorders>
            <w:tcPrChange w:id="2976" w:author="Gabriella Meltzer" w:date="2024-01-02T23:42:00Z">
              <w:tcPr>
                <w:tcW w:w="720" w:type="dxa"/>
                <w:tcBorders>
                  <w:bottom w:val="single" w:sz="4" w:space="0" w:color="auto"/>
                </w:tcBorders>
              </w:tcPr>
            </w:tcPrChange>
          </w:tcPr>
          <w:p w14:paraId="24DFBF9D" w14:textId="77777777" w:rsidR="006A5067" w:rsidRPr="006A5067" w:rsidRDefault="006A5067" w:rsidP="00786FE5">
            <w:pPr>
              <w:rPr>
                <w:ins w:id="2977" w:author="Gabriella Meltzer" w:date="2024-01-02T23:40:00Z"/>
                <w:rFonts w:ascii="Arial" w:hAnsi="Arial" w:cs="Arial"/>
                <w:sz w:val="20"/>
                <w:szCs w:val="20"/>
                <w:rPrChange w:id="2978" w:author="Gabriella Meltzer" w:date="2024-01-02T23:41:00Z">
                  <w:rPr>
                    <w:ins w:id="2979" w:author="Gabriella Meltzer" w:date="2024-01-02T23:40:00Z"/>
                    <w:sz w:val="22"/>
                    <w:szCs w:val="22"/>
                  </w:rPr>
                </w:rPrChange>
              </w:rPr>
            </w:pPr>
            <w:ins w:id="2980" w:author="Gabriella Meltzer" w:date="2024-01-02T23:40:00Z">
              <w:r w:rsidRPr="006A5067">
                <w:rPr>
                  <w:rFonts w:ascii="Arial" w:hAnsi="Arial" w:cs="Arial"/>
                  <w:sz w:val="20"/>
                  <w:szCs w:val="20"/>
                  <w:rPrChange w:id="2981" w:author="Gabriella Meltzer" w:date="2024-01-02T23:41:00Z">
                    <w:rPr>
                      <w:sz w:val="22"/>
                      <w:szCs w:val="22"/>
                    </w:rPr>
                  </w:rPrChange>
                </w:rPr>
                <w:t>0.57</w:t>
              </w:r>
            </w:ins>
          </w:p>
        </w:tc>
        <w:tc>
          <w:tcPr>
            <w:tcW w:w="720" w:type="dxa"/>
            <w:tcBorders>
              <w:bottom w:val="single" w:sz="4" w:space="0" w:color="auto"/>
            </w:tcBorders>
            <w:tcPrChange w:id="2982" w:author="Gabriella Meltzer" w:date="2024-01-02T23:42:00Z">
              <w:tcPr>
                <w:tcW w:w="720" w:type="dxa"/>
                <w:tcBorders>
                  <w:bottom w:val="single" w:sz="4" w:space="0" w:color="auto"/>
                </w:tcBorders>
              </w:tcPr>
            </w:tcPrChange>
          </w:tcPr>
          <w:p w14:paraId="36C6B9D6" w14:textId="77777777" w:rsidR="006A5067" w:rsidRPr="006A5067" w:rsidRDefault="006A5067" w:rsidP="00786FE5">
            <w:pPr>
              <w:rPr>
                <w:ins w:id="2983" w:author="Gabriella Meltzer" w:date="2024-01-02T23:40:00Z"/>
                <w:rFonts w:ascii="Arial" w:hAnsi="Arial" w:cs="Arial"/>
                <w:sz w:val="20"/>
                <w:szCs w:val="20"/>
                <w:rPrChange w:id="2984" w:author="Gabriella Meltzer" w:date="2024-01-02T23:41:00Z">
                  <w:rPr>
                    <w:ins w:id="2985" w:author="Gabriella Meltzer" w:date="2024-01-02T23:40:00Z"/>
                    <w:sz w:val="22"/>
                    <w:szCs w:val="22"/>
                  </w:rPr>
                </w:rPrChange>
              </w:rPr>
            </w:pPr>
            <w:ins w:id="2986" w:author="Gabriella Meltzer" w:date="2024-01-02T23:40:00Z">
              <w:r w:rsidRPr="006A5067">
                <w:rPr>
                  <w:rFonts w:ascii="Arial" w:hAnsi="Arial" w:cs="Arial"/>
                  <w:sz w:val="20"/>
                  <w:szCs w:val="20"/>
                  <w:rPrChange w:id="2987" w:author="Gabriella Meltzer" w:date="2024-01-02T23:41:00Z">
                    <w:rPr>
                      <w:sz w:val="22"/>
                      <w:szCs w:val="22"/>
                    </w:rPr>
                  </w:rPrChange>
                </w:rPr>
                <w:t>0.67</w:t>
              </w:r>
            </w:ins>
          </w:p>
        </w:tc>
        <w:tc>
          <w:tcPr>
            <w:tcW w:w="720" w:type="dxa"/>
            <w:tcBorders>
              <w:bottom w:val="single" w:sz="4" w:space="0" w:color="auto"/>
              <w:right w:val="single" w:sz="2" w:space="0" w:color="auto"/>
            </w:tcBorders>
            <w:tcPrChange w:id="2988" w:author="Gabriella Meltzer" w:date="2024-01-02T23:42:00Z">
              <w:tcPr>
                <w:tcW w:w="720" w:type="dxa"/>
                <w:tcBorders>
                  <w:bottom w:val="single" w:sz="4" w:space="0" w:color="auto"/>
                  <w:right w:val="single" w:sz="2" w:space="0" w:color="auto"/>
                </w:tcBorders>
              </w:tcPr>
            </w:tcPrChange>
          </w:tcPr>
          <w:p w14:paraId="00D40B61" w14:textId="77777777" w:rsidR="006A5067" w:rsidRPr="006A5067" w:rsidRDefault="006A5067" w:rsidP="00786FE5">
            <w:pPr>
              <w:rPr>
                <w:ins w:id="2989" w:author="Gabriella Meltzer" w:date="2024-01-02T23:40:00Z"/>
                <w:rFonts w:ascii="Arial" w:hAnsi="Arial" w:cs="Arial"/>
                <w:sz w:val="20"/>
                <w:szCs w:val="20"/>
                <w:rPrChange w:id="2990" w:author="Gabriella Meltzer" w:date="2024-01-02T23:41:00Z">
                  <w:rPr>
                    <w:ins w:id="2991" w:author="Gabriella Meltzer" w:date="2024-01-02T23:40:00Z"/>
                    <w:sz w:val="22"/>
                    <w:szCs w:val="22"/>
                  </w:rPr>
                </w:rPrChange>
              </w:rPr>
            </w:pPr>
            <w:ins w:id="2992" w:author="Gabriella Meltzer" w:date="2024-01-02T23:40:00Z">
              <w:r w:rsidRPr="006A5067">
                <w:rPr>
                  <w:rFonts w:ascii="Arial" w:hAnsi="Arial" w:cs="Arial"/>
                  <w:sz w:val="20"/>
                  <w:szCs w:val="20"/>
                  <w:rPrChange w:id="2993" w:author="Gabriella Meltzer" w:date="2024-01-02T23:41:00Z">
                    <w:rPr>
                      <w:sz w:val="22"/>
                      <w:szCs w:val="22"/>
                    </w:rPr>
                  </w:rPrChange>
                </w:rPr>
                <w:t>0.84</w:t>
              </w:r>
            </w:ins>
          </w:p>
        </w:tc>
        <w:tc>
          <w:tcPr>
            <w:tcW w:w="720" w:type="dxa"/>
            <w:tcBorders>
              <w:left w:val="single" w:sz="2" w:space="0" w:color="auto"/>
              <w:bottom w:val="single" w:sz="4" w:space="0" w:color="auto"/>
            </w:tcBorders>
            <w:tcPrChange w:id="2994" w:author="Gabriella Meltzer" w:date="2024-01-02T23:42:00Z">
              <w:tcPr>
                <w:tcW w:w="720" w:type="dxa"/>
                <w:tcBorders>
                  <w:left w:val="single" w:sz="2" w:space="0" w:color="auto"/>
                  <w:bottom w:val="single" w:sz="4" w:space="0" w:color="auto"/>
                </w:tcBorders>
              </w:tcPr>
            </w:tcPrChange>
          </w:tcPr>
          <w:p w14:paraId="61C54A66" w14:textId="77777777" w:rsidR="006A5067" w:rsidRPr="006A5067" w:rsidRDefault="006A5067" w:rsidP="00786FE5">
            <w:pPr>
              <w:rPr>
                <w:ins w:id="2995" w:author="Gabriella Meltzer" w:date="2024-01-02T23:40:00Z"/>
                <w:rFonts w:ascii="Arial" w:hAnsi="Arial" w:cs="Arial"/>
                <w:sz w:val="20"/>
                <w:szCs w:val="20"/>
                <w:rPrChange w:id="2996" w:author="Gabriella Meltzer" w:date="2024-01-02T23:41:00Z">
                  <w:rPr>
                    <w:ins w:id="2997" w:author="Gabriella Meltzer" w:date="2024-01-02T23:40:00Z"/>
                    <w:sz w:val="22"/>
                    <w:szCs w:val="22"/>
                  </w:rPr>
                </w:rPrChange>
              </w:rPr>
            </w:pPr>
            <w:ins w:id="2998" w:author="Gabriella Meltzer" w:date="2024-01-02T23:40:00Z">
              <w:r w:rsidRPr="006A5067">
                <w:rPr>
                  <w:rFonts w:ascii="Arial" w:hAnsi="Arial" w:cs="Arial"/>
                  <w:sz w:val="20"/>
                  <w:szCs w:val="20"/>
                  <w:rPrChange w:id="2999" w:author="Gabriella Meltzer" w:date="2024-01-02T23:41:00Z">
                    <w:rPr>
                      <w:sz w:val="22"/>
                      <w:szCs w:val="22"/>
                    </w:rPr>
                  </w:rPrChange>
                </w:rPr>
                <w:t>0.34</w:t>
              </w:r>
            </w:ins>
          </w:p>
        </w:tc>
        <w:tc>
          <w:tcPr>
            <w:tcW w:w="720" w:type="dxa"/>
            <w:tcBorders>
              <w:bottom w:val="single" w:sz="4" w:space="0" w:color="auto"/>
            </w:tcBorders>
            <w:tcPrChange w:id="3000" w:author="Gabriella Meltzer" w:date="2024-01-02T23:42:00Z">
              <w:tcPr>
                <w:tcW w:w="720" w:type="dxa"/>
                <w:tcBorders>
                  <w:bottom w:val="single" w:sz="4" w:space="0" w:color="auto"/>
                </w:tcBorders>
              </w:tcPr>
            </w:tcPrChange>
          </w:tcPr>
          <w:p w14:paraId="68C413CE" w14:textId="77777777" w:rsidR="006A5067" w:rsidRPr="006A5067" w:rsidRDefault="006A5067" w:rsidP="00786FE5">
            <w:pPr>
              <w:rPr>
                <w:ins w:id="3001" w:author="Gabriella Meltzer" w:date="2024-01-02T23:40:00Z"/>
                <w:rFonts w:ascii="Arial" w:hAnsi="Arial" w:cs="Arial"/>
                <w:sz w:val="20"/>
                <w:szCs w:val="20"/>
                <w:rPrChange w:id="3002" w:author="Gabriella Meltzer" w:date="2024-01-02T23:41:00Z">
                  <w:rPr>
                    <w:ins w:id="3003" w:author="Gabriella Meltzer" w:date="2024-01-02T23:40:00Z"/>
                    <w:sz w:val="22"/>
                    <w:szCs w:val="22"/>
                  </w:rPr>
                </w:rPrChange>
              </w:rPr>
            </w:pPr>
            <w:ins w:id="3004" w:author="Gabriella Meltzer" w:date="2024-01-02T23:40:00Z">
              <w:r w:rsidRPr="006A5067">
                <w:rPr>
                  <w:rFonts w:ascii="Arial" w:hAnsi="Arial" w:cs="Arial"/>
                  <w:sz w:val="20"/>
                  <w:szCs w:val="20"/>
                  <w:rPrChange w:id="3005" w:author="Gabriella Meltzer" w:date="2024-01-02T23:41:00Z">
                    <w:rPr>
                      <w:sz w:val="22"/>
                      <w:szCs w:val="22"/>
                    </w:rPr>
                  </w:rPrChange>
                </w:rPr>
                <w:t>0.52</w:t>
              </w:r>
            </w:ins>
          </w:p>
        </w:tc>
        <w:tc>
          <w:tcPr>
            <w:tcW w:w="720" w:type="dxa"/>
            <w:tcBorders>
              <w:bottom w:val="single" w:sz="4" w:space="0" w:color="auto"/>
            </w:tcBorders>
            <w:tcPrChange w:id="3006" w:author="Gabriella Meltzer" w:date="2024-01-02T23:42:00Z">
              <w:tcPr>
                <w:tcW w:w="720" w:type="dxa"/>
                <w:tcBorders>
                  <w:bottom w:val="single" w:sz="4" w:space="0" w:color="auto"/>
                </w:tcBorders>
              </w:tcPr>
            </w:tcPrChange>
          </w:tcPr>
          <w:p w14:paraId="4538A897" w14:textId="77777777" w:rsidR="006A5067" w:rsidRPr="006A5067" w:rsidRDefault="006A5067" w:rsidP="00786FE5">
            <w:pPr>
              <w:rPr>
                <w:ins w:id="3007" w:author="Gabriella Meltzer" w:date="2024-01-02T23:40:00Z"/>
                <w:rFonts w:ascii="Arial" w:hAnsi="Arial" w:cs="Arial"/>
                <w:sz w:val="20"/>
                <w:szCs w:val="20"/>
                <w:rPrChange w:id="3008" w:author="Gabriella Meltzer" w:date="2024-01-02T23:41:00Z">
                  <w:rPr>
                    <w:ins w:id="3009" w:author="Gabriella Meltzer" w:date="2024-01-02T23:40:00Z"/>
                    <w:sz w:val="22"/>
                    <w:szCs w:val="22"/>
                  </w:rPr>
                </w:rPrChange>
              </w:rPr>
            </w:pPr>
            <w:ins w:id="3010" w:author="Gabriella Meltzer" w:date="2024-01-02T23:40:00Z">
              <w:r w:rsidRPr="006A5067">
                <w:rPr>
                  <w:rFonts w:ascii="Arial" w:hAnsi="Arial" w:cs="Arial"/>
                  <w:sz w:val="20"/>
                  <w:szCs w:val="20"/>
                  <w:rPrChange w:id="3011" w:author="Gabriella Meltzer" w:date="2024-01-02T23:41:00Z">
                    <w:rPr>
                      <w:sz w:val="22"/>
                      <w:szCs w:val="22"/>
                    </w:rPr>
                  </w:rPrChange>
                </w:rPr>
                <w:t>0.61</w:t>
              </w:r>
            </w:ins>
          </w:p>
        </w:tc>
        <w:tc>
          <w:tcPr>
            <w:tcW w:w="720" w:type="dxa"/>
            <w:tcBorders>
              <w:bottom w:val="single" w:sz="4" w:space="0" w:color="auto"/>
            </w:tcBorders>
            <w:tcPrChange w:id="3012" w:author="Gabriella Meltzer" w:date="2024-01-02T23:42:00Z">
              <w:tcPr>
                <w:tcW w:w="720" w:type="dxa"/>
                <w:tcBorders>
                  <w:bottom w:val="single" w:sz="4" w:space="0" w:color="auto"/>
                </w:tcBorders>
              </w:tcPr>
            </w:tcPrChange>
          </w:tcPr>
          <w:p w14:paraId="29A89222" w14:textId="77777777" w:rsidR="006A5067" w:rsidRPr="006A5067" w:rsidRDefault="006A5067" w:rsidP="00786FE5">
            <w:pPr>
              <w:rPr>
                <w:ins w:id="3013" w:author="Gabriella Meltzer" w:date="2024-01-02T23:40:00Z"/>
                <w:rFonts w:ascii="Arial" w:hAnsi="Arial" w:cs="Arial"/>
                <w:sz w:val="20"/>
                <w:szCs w:val="20"/>
                <w:rPrChange w:id="3014" w:author="Gabriella Meltzer" w:date="2024-01-02T23:41:00Z">
                  <w:rPr>
                    <w:ins w:id="3015" w:author="Gabriella Meltzer" w:date="2024-01-02T23:40:00Z"/>
                    <w:sz w:val="22"/>
                    <w:szCs w:val="22"/>
                  </w:rPr>
                </w:rPrChange>
              </w:rPr>
            </w:pPr>
            <w:ins w:id="3016" w:author="Gabriella Meltzer" w:date="2024-01-02T23:40:00Z">
              <w:r w:rsidRPr="006A5067">
                <w:rPr>
                  <w:rFonts w:ascii="Arial" w:hAnsi="Arial" w:cs="Arial"/>
                  <w:sz w:val="20"/>
                  <w:szCs w:val="20"/>
                  <w:rPrChange w:id="3017" w:author="Gabriella Meltzer" w:date="2024-01-02T23:41:00Z">
                    <w:rPr>
                      <w:sz w:val="22"/>
                      <w:szCs w:val="22"/>
                    </w:rPr>
                  </w:rPrChange>
                </w:rPr>
                <w:t>0.72</w:t>
              </w:r>
            </w:ins>
          </w:p>
        </w:tc>
        <w:tc>
          <w:tcPr>
            <w:tcW w:w="720" w:type="dxa"/>
            <w:tcBorders>
              <w:bottom w:val="single" w:sz="4" w:space="0" w:color="auto"/>
              <w:right w:val="single" w:sz="2" w:space="0" w:color="auto"/>
            </w:tcBorders>
            <w:tcPrChange w:id="3018" w:author="Gabriella Meltzer" w:date="2024-01-02T23:42:00Z">
              <w:tcPr>
                <w:tcW w:w="720" w:type="dxa"/>
                <w:tcBorders>
                  <w:bottom w:val="single" w:sz="4" w:space="0" w:color="auto"/>
                  <w:right w:val="single" w:sz="2" w:space="0" w:color="auto"/>
                </w:tcBorders>
              </w:tcPr>
            </w:tcPrChange>
          </w:tcPr>
          <w:p w14:paraId="42FADDB2" w14:textId="77777777" w:rsidR="006A5067" w:rsidRPr="006A5067" w:rsidRDefault="006A5067" w:rsidP="00786FE5">
            <w:pPr>
              <w:rPr>
                <w:ins w:id="3019" w:author="Gabriella Meltzer" w:date="2024-01-02T23:40:00Z"/>
                <w:rFonts w:ascii="Arial" w:hAnsi="Arial" w:cs="Arial"/>
                <w:sz w:val="20"/>
                <w:szCs w:val="20"/>
                <w:rPrChange w:id="3020" w:author="Gabriella Meltzer" w:date="2024-01-02T23:41:00Z">
                  <w:rPr>
                    <w:ins w:id="3021" w:author="Gabriella Meltzer" w:date="2024-01-02T23:40:00Z"/>
                    <w:sz w:val="22"/>
                    <w:szCs w:val="22"/>
                  </w:rPr>
                </w:rPrChange>
              </w:rPr>
            </w:pPr>
            <w:ins w:id="3022" w:author="Gabriella Meltzer" w:date="2024-01-02T23:40:00Z">
              <w:r w:rsidRPr="006A5067">
                <w:rPr>
                  <w:rFonts w:ascii="Arial" w:hAnsi="Arial" w:cs="Arial"/>
                  <w:sz w:val="20"/>
                  <w:szCs w:val="20"/>
                  <w:rPrChange w:id="3023" w:author="Gabriella Meltzer" w:date="2024-01-02T23:41:00Z">
                    <w:rPr>
                      <w:sz w:val="22"/>
                      <w:szCs w:val="22"/>
                    </w:rPr>
                  </w:rPrChange>
                </w:rPr>
                <w:t>0.86</w:t>
              </w:r>
            </w:ins>
          </w:p>
        </w:tc>
      </w:tr>
      <w:tr w:rsidR="006A5067" w:rsidRPr="006A5067" w14:paraId="4A34F447" w14:textId="77777777" w:rsidTr="007F7277">
        <w:trPr>
          <w:ins w:id="3024" w:author="Gabriella Meltzer" w:date="2024-01-02T23:40:00Z"/>
        </w:trPr>
        <w:tc>
          <w:tcPr>
            <w:tcW w:w="3062" w:type="dxa"/>
            <w:vMerge w:val="restart"/>
            <w:tcBorders>
              <w:top w:val="single" w:sz="4" w:space="0" w:color="auto"/>
              <w:left w:val="single" w:sz="2" w:space="0" w:color="auto"/>
            </w:tcBorders>
            <w:vAlign w:val="center"/>
            <w:tcPrChange w:id="3025" w:author="Gabriella Meltzer" w:date="2024-01-02T23:42:00Z">
              <w:tcPr>
                <w:tcW w:w="3420" w:type="dxa"/>
                <w:vMerge w:val="restart"/>
                <w:tcBorders>
                  <w:top w:val="single" w:sz="4" w:space="0" w:color="auto"/>
                  <w:left w:val="single" w:sz="2" w:space="0" w:color="auto"/>
                </w:tcBorders>
                <w:vAlign w:val="center"/>
              </w:tcPr>
            </w:tcPrChange>
          </w:tcPr>
          <w:p w14:paraId="04B162DA" w14:textId="77777777" w:rsidR="006A5067" w:rsidRPr="006A5067" w:rsidRDefault="006A5067" w:rsidP="00786FE5">
            <w:pPr>
              <w:jc w:val="center"/>
              <w:rPr>
                <w:ins w:id="3026" w:author="Gabriella Meltzer" w:date="2024-01-02T23:40:00Z"/>
                <w:rFonts w:ascii="Arial" w:hAnsi="Arial" w:cs="Arial"/>
                <w:sz w:val="20"/>
                <w:szCs w:val="20"/>
                <w:rPrChange w:id="3027" w:author="Gabriella Meltzer" w:date="2024-01-02T23:41:00Z">
                  <w:rPr>
                    <w:ins w:id="3028" w:author="Gabriella Meltzer" w:date="2024-01-02T23:40:00Z"/>
                    <w:sz w:val="22"/>
                    <w:szCs w:val="22"/>
                  </w:rPr>
                </w:rPrChange>
              </w:rPr>
            </w:pPr>
            <w:ins w:id="3029" w:author="Gabriella Meltzer" w:date="2024-01-02T23:40:00Z">
              <w:r w:rsidRPr="006A5067">
                <w:rPr>
                  <w:rFonts w:ascii="Arial" w:hAnsi="Arial" w:cs="Arial"/>
                  <w:sz w:val="20"/>
                  <w:szCs w:val="20"/>
                  <w:rPrChange w:id="3030" w:author="Gabriella Meltzer" w:date="2024-01-02T23:41:00Z">
                    <w:rPr>
                      <w:sz w:val="22"/>
                      <w:szCs w:val="22"/>
                    </w:rPr>
                  </w:rPrChange>
                </w:rPr>
                <w:t>County level variables</w:t>
              </w:r>
            </w:ins>
          </w:p>
        </w:tc>
        <w:tc>
          <w:tcPr>
            <w:tcW w:w="3778" w:type="dxa"/>
            <w:tcBorders>
              <w:top w:val="single" w:sz="4" w:space="0" w:color="auto"/>
              <w:left w:val="single" w:sz="2" w:space="0" w:color="auto"/>
            </w:tcBorders>
            <w:tcPrChange w:id="3031" w:author="Gabriella Meltzer" w:date="2024-01-02T23:42:00Z">
              <w:tcPr>
                <w:tcW w:w="3420" w:type="dxa"/>
                <w:tcBorders>
                  <w:top w:val="single" w:sz="4" w:space="0" w:color="auto"/>
                  <w:left w:val="single" w:sz="2" w:space="0" w:color="auto"/>
                </w:tcBorders>
              </w:tcPr>
            </w:tcPrChange>
          </w:tcPr>
          <w:p w14:paraId="2429EE09" w14:textId="77777777" w:rsidR="006A5067" w:rsidRPr="006A5067" w:rsidRDefault="006A5067" w:rsidP="00786FE5">
            <w:pPr>
              <w:rPr>
                <w:ins w:id="3032" w:author="Gabriella Meltzer" w:date="2024-01-02T23:40:00Z"/>
                <w:rFonts w:ascii="Arial" w:hAnsi="Arial" w:cs="Arial"/>
                <w:sz w:val="20"/>
                <w:szCs w:val="20"/>
                <w:rPrChange w:id="3033" w:author="Gabriella Meltzer" w:date="2024-01-02T23:41:00Z">
                  <w:rPr>
                    <w:ins w:id="3034" w:author="Gabriella Meltzer" w:date="2024-01-02T23:40:00Z"/>
                    <w:sz w:val="22"/>
                    <w:szCs w:val="22"/>
                  </w:rPr>
                </w:rPrChange>
              </w:rPr>
            </w:pPr>
            <w:ins w:id="3035" w:author="Gabriella Meltzer" w:date="2024-01-02T23:40:00Z">
              <w:r w:rsidRPr="006A5067">
                <w:rPr>
                  <w:rFonts w:ascii="Arial" w:hAnsi="Arial" w:cs="Arial"/>
                  <w:sz w:val="20"/>
                  <w:szCs w:val="20"/>
                  <w:rPrChange w:id="3036" w:author="Gabriella Meltzer" w:date="2024-01-02T23:41:00Z">
                    <w:rPr>
                      <w:sz w:val="22"/>
                      <w:szCs w:val="22"/>
                    </w:rPr>
                  </w:rPrChange>
                </w:rPr>
                <w:t>Percent English Language Learners</w:t>
              </w:r>
            </w:ins>
          </w:p>
        </w:tc>
        <w:tc>
          <w:tcPr>
            <w:tcW w:w="810" w:type="dxa"/>
            <w:tcBorders>
              <w:top w:val="single" w:sz="4" w:space="0" w:color="auto"/>
            </w:tcBorders>
            <w:tcPrChange w:id="3037" w:author="Gabriella Meltzer" w:date="2024-01-02T23:42:00Z">
              <w:tcPr>
                <w:tcW w:w="810" w:type="dxa"/>
                <w:tcBorders>
                  <w:top w:val="single" w:sz="4" w:space="0" w:color="auto"/>
                </w:tcBorders>
              </w:tcPr>
            </w:tcPrChange>
          </w:tcPr>
          <w:p w14:paraId="779D8284" w14:textId="77777777" w:rsidR="006A5067" w:rsidRPr="006A5067" w:rsidRDefault="006A5067" w:rsidP="00786FE5">
            <w:pPr>
              <w:rPr>
                <w:ins w:id="3038" w:author="Gabriella Meltzer" w:date="2024-01-02T23:40:00Z"/>
                <w:rFonts w:ascii="Arial" w:hAnsi="Arial" w:cs="Arial"/>
                <w:sz w:val="20"/>
                <w:szCs w:val="20"/>
                <w:rPrChange w:id="3039" w:author="Gabriella Meltzer" w:date="2024-01-02T23:41:00Z">
                  <w:rPr>
                    <w:ins w:id="3040" w:author="Gabriella Meltzer" w:date="2024-01-02T23:40:00Z"/>
                    <w:sz w:val="22"/>
                    <w:szCs w:val="22"/>
                  </w:rPr>
                </w:rPrChange>
              </w:rPr>
            </w:pPr>
          </w:p>
        </w:tc>
        <w:tc>
          <w:tcPr>
            <w:tcW w:w="720" w:type="dxa"/>
            <w:tcBorders>
              <w:top w:val="single" w:sz="4" w:space="0" w:color="auto"/>
            </w:tcBorders>
            <w:tcPrChange w:id="3041" w:author="Gabriella Meltzer" w:date="2024-01-02T23:42:00Z">
              <w:tcPr>
                <w:tcW w:w="720" w:type="dxa"/>
                <w:tcBorders>
                  <w:top w:val="single" w:sz="4" w:space="0" w:color="auto"/>
                </w:tcBorders>
              </w:tcPr>
            </w:tcPrChange>
          </w:tcPr>
          <w:p w14:paraId="70A50B72" w14:textId="77777777" w:rsidR="006A5067" w:rsidRPr="006A5067" w:rsidRDefault="006A5067" w:rsidP="00786FE5">
            <w:pPr>
              <w:rPr>
                <w:ins w:id="3042" w:author="Gabriella Meltzer" w:date="2024-01-02T23:40:00Z"/>
                <w:rFonts w:ascii="Arial" w:hAnsi="Arial" w:cs="Arial"/>
                <w:sz w:val="20"/>
                <w:szCs w:val="20"/>
                <w:rPrChange w:id="3043" w:author="Gabriella Meltzer" w:date="2024-01-02T23:41:00Z">
                  <w:rPr>
                    <w:ins w:id="3044" w:author="Gabriella Meltzer" w:date="2024-01-02T23:40:00Z"/>
                    <w:sz w:val="22"/>
                    <w:szCs w:val="22"/>
                  </w:rPr>
                </w:rPrChange>
              </w:rPr>
            </w:pPr>
            <w:ins w:id="3045" w:author="Gabriella Meltzer" w:date="2024-01-02T23:40:00Z">
              <w:r w:rsidRPr="006A5067">
                <w:rPr>
                  <w:rFonts w:ascii="Arial" w:hAnsi="Arial" w:cs="Arial"/>
                  <w:sz w:val="20"/>
                  <w:szCs w:val="20"/>
                  <w:rPrChange w:id="3046" w:author="Gabriella Meltzer" w:date="2024-01-02T23:41:00Z">
                    <w:rPr>
                      <w:sz w:val="22"/>
                      <w:szCs w:val="22"/>
                    </w:rPr>
                  </w:rPrChange>
                </w:rPr>
                <w:t>0.00</w:t>
              </w:r>
            </w:ins>
          </w:p>
        </w:tc>
        <w:tc>
          <w:tcPr>
            <w:tcW w:w="720" w:type="dxa"/>
            <w:tcBorders>
              <w:top w:val="single" w:sz="4" w:space="0" w:color="auto"/>
            </w:tcBorders>
            <w:tcPrChange w:id="3047" w:author="Gabriella Meltzer" w:date="2024-01-02T23:42:00Z">
              <w:tcPr>
                <w:tcW w:w="720" w:type="dxa"/>
                <w:tcBorders>
                  <w:top w:val="single" w:sz="4" w:space="0" w:color="auto"/>
                </w:tcBorders>
              </w:tcPr>
            </w:tcPrChange>
          </w:tcPr>
          <w:p w14:paraId="06B4FA3F" w14:textId="77777777" w:rsidR="006A5067" w:rsidRPr="006A5067" w:rsidRDefault="006A5067" w:rsidP="00786FE5">
            <w:pPr>
              <w:rPr>
                <w:ins w:id="3048" w:author="Gabriella Meltzer" w:date="2024-01-02T23:40:00Z"/>
                <w:rFonts w:ascii="Arial" w:hAnsi="Arial" w:cs="Arial"/>
                <w:sz w:val="20"/>
                <w:szCs w:val="20"/>
                <w:rPrChange w:id="3049" w:author="Gabriella Meltzer" w:date="2024-01-02T23:41:00Z">
                  <w:rPr>
                    <w:ins w:id="3050" w:author="Gabriella Meltzer" w:date="2024-01-02T23:40:00Z"/>
                    <w:sz w:val="22"/>
                    <w:szCs w:val="22"/>
                  </w:rPr>
                </w:rPrChange>
              </w:rPr>
            </w:pPr>
            <w:ins w:id="3051" w:author="Gabriella Meltzer" w:date="2024-01-02T23:40:00Z">
              <w:r w:rsidRPr="006A5067">
                <w:rPr>
                  <w:rFonts w:ascii="Arial" w:hAnsi="Arial" w:cs="Arial"/>
                  <w:sz w:val="20"/>
                  <w:szCs w:val="20"/>
                  <w:rPrChange w:id="3052" w:author="Gabriella Meltzer" w:date="2024-01-02T23:41:00Z">
                    <w:rPr>
                      <w:sz w:val="22"/>
                      <w:szCs w:val="22"/>
                    </w:rPr>
                  </w:rPrChange>
                </w:rPr>
                <w:t>0.01</w:t>
              </w:r>
            </w:ins>
          </w:p>
        </w:tc>
        <w:tc>
          <w:tcPr>
            <w:tcW w:w="720" w:type="dxa"/>
            <w:tcBorders>
              <w:top w:val="single" w:sz="4" w:space="0" w:color="auto"/>
            </w:tcBorders>
            <w:tcPrChange w:id="3053" w:author="Gabriella Meltzer" w:date="2024-01-02T23:42:00Z">
              <w:tcPr>
                <w:tcW w:w="720" w:type="dxa"/>
                <w:tcBorders>
                  <w:top w:val="single" w:sz="4" w:space="0" w:color="auto"/>
                </w:tcBorders>
              </w:tcPr>
            </w:tcPrChange>
          </w:tcPr>
          <w:p w14:paraId="67F0F0AA" w14:textId="77777777" w:rsidR="006A5067" w:rsidRPr="006A5067" w:rsidRDefault="006A5067" w:rsidP="00786FE5">
            <w:pPr>
              <w:rPr>
                <w:ins w:id="3054" w:author="Gabriella Meltzer" w:date="2024-01-02T23:40:00Z"/>
                <w:rFonts w:ascii="Arial" w:hAnsi="Arial" w:cs="Arial"/>
                <w:sz w:val="20"/>
                <w:szCs w:val="20"/>
                <w:rPrChange w:id="3055" w:author="Gabriella Meltzer" w:date="2024-01-02T23:41:00Z">
                  <w:rPr>
                    <w:ins w:id="3056" w:author="Gabriella Meltzer" w:date="2024-01-02T23:40:00Z"/>
                    <w:sz w:val="22"/>
                    <w:szCs w:val="22"/>
                  </w:rPr>
                </w:rPrChange>
              </w:rPr>
            </w:pPr>
            <w:ins w:id="3057" w:author="Gabriella Meltzer" w:date="2024-01-02T23:40:00Z">
              <w:r w:rsidRPr="006A5067">
                <w:rPr>
                  <w:rFonts w:ascii="Arial" w:hAnsi="Arial" w:cs="Arial"/>
                  <w:sz w:val="20"/>
                  <w:szCs w:val="20"/>
                  <w:rPrChange w:id="3058" w:author="Gabriella Meltzer" w:date="2024-01-02T23:41:00Z">
                    <w:rPr>
                      <w:sz w:val="22"/>
                      <w:szCs w:val="22"/>
                    </w:rPr>
                  </w:rPrChange>
                </w:rPr>
                <w:t>0.04</w:t>
              </w:r>
            </w:ins>
          </w:p>
        </w:tc>
        <w:tc>
          <w:tcPr>
            <w:tcW w:w="720" w:type="dxa"/>
            <w:tcBorders>
              <w:top w:val="single" w:sz="4" w:space="0" w:color="auto"/>
            </w:tcBorders>
            <w:tcPrChange w:id="3059" w:author="Gabriella Meltzer" w:date="2024-01-02T23:42:00Z">
              <w:tcPr>
                <w:tcW w:w="720" w:type="dxa"/>
                <w:tcBorders>
                  <w:top w:val="single" w:sz="4" w:space="0" w:color="auto"/>
                </w:tcBorders>
              </w:tcPr>
            </w:tcPrChange>
          </w:tcPr>
          <w:p w14:paraId="214DA94A" w14:textId="77777777" w:rsidR="006A5067" w:rsidRPr="006A5067" w:rsidRDefault="006A5067" w:rsidP="00786FE5">
            <w:pPr>
              <w:rPr>
                <w:ins w:id="3060" w:author="Gabriella Meltzer" w:date="2024-01-02T23:40:00Z"/>
                <w:rFonts w:ascii="Arial" w:hAnsi="Arial" w:cs="Arial"/>
                <w:sz w:val="20"/>
                <w:szCs w:val="20"/>
                <w:rPrChange w:id="3061" w:author="Gabriella Meltzer" w:date="2024-01-02T23:41:00Z">
                  <w:rPr>
                    <w:ins w:id="3062" w:author="Gabriella Meltzer" w:date="2024-01-02T23:40:00Z"/>
                    <w:sz w:val="22"/>
                    <w:szCs w:val="22"/>
                  </w:rPr>
                </w:rPrChange>
              </w:rPr>
            </w:pPr>
            <w:ins w:id="3063" w:author="Gabriella Meltzer" w:date="2024-01-02T23:40:00Z">
              <w:r w:rsidRPr="006A5067">
                <w:rPr>
                  <w:rFonts w:ascii="Arial" w:hAnsi="Arial" w:cs="Arial"/>
                  <w:sz w:val="20"/>
                  <w:szCs w:val="20"/>
                  <w:rPrChange w:id="3064" w:author="Gabriella Meltzer" w:date="2024-01-02T23:41:00Z">
                    <w:rPr>
                      <w:sz w:val="22"/>
                      <w:szCs w:val="22"/>
                    </w:rPr>
                  </w:rPrChange>
                </w:rPr>
                <w:t>0.08</w:t>
              </w:r>
            </w:ins>
          </w:p>
        </w:tc>
        <w:tc>
          <w:tcPr>
            <w:tcW w:w="720" w:type="dxa"/>
            <w:tcBorders>
              <w:top w:val="single" w:sz="4" w:space="0" w:color="auto"/>
              <w:right w:val="single" w:sz="2" w:space="0" w:color="auto"/>
            </w:tcBorders>
            <w:tcPrChange w:id="3065" w:author="Gabriella Meltzer" w:date="2024-01-02T23:42:00Z">
              <w:tcPr>
                <w:tcW w:w="720" w:type="dxa"/>
                <w:tcBorders>
                  <w:top w:val="single" w:sz="4" w:space="0" w:color="auto"/>
                  <w:right w:val="single" w:sz="2" w:space="0" w:color="auto"/>
                </w:tcBorders>
              </w:tcPr>
            </w:tcPrChange>
          </w:tcPr>
          <w:p w14:paraId="3B643534" w14:textId="77777777" w:rsidR="006A5067" w:rsidRPr="006A5067" w:rsidRDefault="006A5067" w:rsidP="00786FE5">
            <w:pPr>
              <w:rPr>
                <w:ins w:id="3066" w:author="Gabriella Meltzer" w:date="2024-01-02T23:40:00Z"/>
                <w:rFonts w:ascii="Arial" w:hAnsi="Arial" w:cs="Arial"/>
                <w:sz w:val="20"/>
                <w:szCs w:val="20"/>
                <w:rPrChange w:id="3067" w:author="Gabriella Meltzer" w:date="2024-01-02T23:41:00Z">
                  <w:rPr>
                    <w:ins w:id="3068" w:author="Gabriella Meltzer" w:date="2024-01-02T23:40:00Z"/>
                    <w:sz w:val="22"/>
                    <w:szCs w:val="22"/>
                  </w:rPr>
                </w:rPrChange>
              </w:rPr>
            </w:pPr>
            <w:ins w:id="3069" w:author="Gabriella Meltzer" w:date="2024-01-02T23:40:00Z">
              <w:r w:rsidRPr="006A5067">
                <w:rPr>
                  <w:rFonts w:ascii="Arial" w:hAnsi="Arial" w:cs="Arial"/>
                  <w:sz w:val="20"/>
                  <w:szCs w:val="20"/>
                  <w:rPrChange w:id="3070" w:author="Gabriella Meltzer" w:date="2024-01-02T23:41:00Z">
                    <w:rPr>
                      <w:sz w:val="22"/>
                      <w:szCs w:val="22"/>
                    </w:rPr>
                  </w:rPrChange>
                </w:rPr>
                <w:t>0.17</w:t>
              </w:r>
            </w:ins>
          </w:p>
        </w:tc>
        <w:tc>
          <w:tcPr>
            <w:tcW w:w="720" w:type="dxa"/>
            <w:tcBorders>
              <w:top w:val="single" w:sz="4" w:space="0" w:color="auto"/>
              <w:left w:val="single" w:sz="2" w:space="0" w:color="auto"/>
            </w:tcBorders>
            <w:tcPrChange w:id="3071" w:author="Gabriella Meltzer" w:date="2024-01-02T23:42:00Z">
              <w:tcPr>
                <w:tcW w:w="720" w:type="dxa"/>
                <w:tcBorders>
                  <w:top w:val="single" w:sz="4" w:space="0" w:color="auto"/>
                  <w:left w:val="single" w:sz="2" w:space="0" w:color="auto"/>
                </w:tcBorders>
              </w:tcPr>
            </w:tcPrChange>
          </w:tcPr>
          <w:p w14:paraId="0E59E402" w14:textId="77777777" w:rsidR="006A5067" w:rsidRPr="006A5067" w:rsidRDefault="006A5067" w:rsidP="00786FE5">
            <w:pPr>
              <w:rPr>
                <w:ins w:id="3072" w:author="Gabriella Meltzer" w:date="2024-01-02T23:40:00Z"/>
                <w:rFonts w:ascii="Arial" w:hAnsi="Arial" w:cs="Arial"/>
                <w:sz w:val="20"/>
                <w:szCs w:val="20"/>
                <w:rPrChange w:id="3073" w:author="Gabriella Meltzer" w:date="2024-01-02T23:41:00Z">
                  <w:rPr>
                    <w:ins w:id="3074" w:author="Gabriella Meltzer" w:date="2024-01-02T23:40:00Z"/>
                    <w:sz w:val="22"/>
                    <w:szCs w:val="22"/>
                  </w:rPr>
                </w:rPrChange>
              </w:rPr>
            </w:pPr>
            <w:ins w:id="3075" w:author="Gabriella Meltzer" w:date="2024-01-02T23:40:00Z">
              <w:r w:rsidRPr="006A5067">
                <w:rPr>
                  <w:rFonts w:ascii="Arial" w:hAnsi="Arial" w:cs="Arial"/>
                  <w:sz w:val="20"/>
                  <w:szCs w:val="20"/>
                  <w:rPrChange w:id="3076" w:author="Gabriella Meltzer" w:date="2024-01-02T23:41:00Z">
                    <w:rPr>
                      <w:sz w:val="22"/>
                      <w:szCs w:val="22"/>
                    </w:rPr>
                  </w:rPrChange>
                </w:rPr>
                <w:t>0.00</w:t>
              </w:r>
            </w:ins>
          </w:p>
        </w:tc>
        <w:tc>
          <w:tcPr>
            <w:tcW w:w="720" w:type="dxa"/>
            <w:tcBorders>
              <w:top w:val="single" w:sz="4" w:space="0" w:color="auto"/>
            </w:tcBorders>
            <w:tcPrChange w:id="3077" w:author="Gabriella Meltzer" w:date="2024-01-02T23:42:00Z">
              <w:tcPr>
                <w:tcW w:w="720" w:type="dxa"/>
                <w:tcBorders>
                  <w:top w:val="single" w:sz="4" w:space="0" w:color="auto"/>
                </w:tcBorders>
              </w:tcPr>
            </w:tcPrChange>
          </w:tcPr>
          <w:p w14:paraId="298CEB95" w14:textId="77777777" w:rsidR="006A5067" w:rsidRPr="006A5067" w:rsidRDefault="006A5067" w:rsidP="00786FE5">
            <w:pPr>
              <w:rPr>
                <w:ins w:id="3078" w:author="Gabriella Meltzer" w:date="2024-01-02T23:40:00Z"/>
                <w:rFonts w:ascii="Arial" w:hAnsi="Arial" w:cs="Arial"/>
                <w:sz w:val="20"/>
                <w:szCs w:val="20"/>
                <w:rPrChange w:id="3079" w:author="Gabriella Meltzer" w:date="2024-01-02T23:41:00Z">
                  <w:rPr>
                    <w:ins w:id="3080" w:author="Gabriella Meltzer" w:date="2024-01-02T23:40:00Z"/>
                    <w:sz w:val="22"/>
                    <w:szCs w:val="22"/>
                  </w:rPr>
                </w:rPrChange>
              </w:rPr>
            </w:pPr>
            <w:ins w:id="3081" w:author="Gabriella Meltzer" w:date="2024-01-02T23:40:00Z">
              <w:r w:rsidRPr="006A5067">
                <w:rPr>
                  <w:rFonts w:ascii="Arial" w:hAnsi="Arial" w:cs="Arial"/>
                  <w:sz w:val="20"/>
                  <w:szCs w:val="20"/>
                  <w:rPrChange w:id="3082" w:author="Gabriella Meltzer" w:date="2024-01-02T23:41:00Z">
                    <w:rPr>
                      <w:sz w:val="22"/>
                      <w:szCs w:val="22"/>
                    </w:rPr>
                  </w:rPrChange>
                </w:rPr>
                <w:t>0.02</w:t>
              </w:r>
            </w:ins>
          </w:p>
        </w:tc>
        <w:tc>
          <w:tcPr>
            <w:tcW w:w="720" w:type="dxa"/>
            <w:tcBorders>
              <w:top w:val="single" w:sz="4" w:space="0" w:color="auto"/>
            </w:tcBorders>
            <w:tcPrChange w:id="3083" w:author="Gabriella Meltzer" w:date="2024-01-02T23:42:00Z">
              <w:tcPr>
                <w:tcW w:w="720" w:type="dxa"/>
                <w:tcBorders>
                  <w:top w:val="single" w:sz="4" w:space="0" w:color="auto"/>
                </w:tcBorders>
              </w:tcPr>
            </w:tcPrChange>
          </w:tcPr>
          <w:p w14:paraId="1E367837" w14:textId="77777777" w:rsidR="006A5067" w:rsidRPr="006A5067" w:rsidRDefault="006A5067" w:rsidP="00786FE5">
            <w:pPr>
              <w:rPr>
                <w:ins w:id="3084" w:author="Gabriella Meltzer" w:date="2024-01-02T23:40:00Z"/>
                <w:rFonts w:ascii="Arial" w:hAnsi="Arial" w:cs="Arial"/>
                <w:sz w:val="20"/>
                <w:szCs w:val="20"/>
                <w:rPrChange w:id="3085" w:author="Gabriella Meltzer" w:date="2024-01-02T23:41:00Z">
                  <w:rPr>
                    <w:ins w:id="3086" w:author="Gabriella Meltzer" w:date="2024-01-02T23:40:00Z"/>
                    <w:sz w:val="22"/>
                    <w:szCs w:val="22"/>
                  </w:rPr>
                </w:rPrChange>
              </w:rPr>
            </w:pPr>
            <w:ins w:id="3087" w:author="Gabriella Meltzer" w:date="2024-01-02T23:40:00Z">
              <w:r w:rsidRPr="006A5067">
                <w:rPr>
                  <w:rFonts w:ascii="Arial" w:hAnsi="Arial" w:cs="Arial"/>
                  <w:sz w:val="20"/>
                  <w:szCs w:val="20"/>
                  <w:rPrChange w:id="3088" w:author="Gabriella Meltzer" w:date="2024-01-02T23:41:00Z">
                    <w:rPr>
                      <w:sz w:val="22"/>
                      <w:szCs w:val="22"/>
                    </w:rPr>
                  </w:rPrChange>
                </w:rPr>
                <w:t>0.05</w:t>
              </w:r>
            </w:ins>
          </w:p>
        </w:tc>
        <w:tc>
          <w:tcPr>
            <w:tcW w:w="720" w:type="dxa"/>
            <w:tcBorders>
              <w:top w:val="single" w:sz="4" w:space="0" w:color="auto"/>
            </w:tcBorders>
            <w:tcPrChange w:id="3089" w:author="Gabriella Meltzer" w:date="2024-01-02T23:42:00Z">
              <w:tcPr>
                <w:tcW w:w="720" w:type="dxa"/>
                <w:tcBorders>
                  <w:top w:val="single" w:sz="4" w:space="0" w:color="auto"/>
                </w:tcBorders>
              </w:tcPr>
            </w:tcPrChange>
          </w:tcPr>
          <w:p w14:paraId="2AAE9B97" w14:textId="77777777" w:rsidR="006A5067" w:rsidRPr="006A5067" w:rsidRDefault="006A5067" w:rsidP="00786FE5">
            <w:pPr>
              <w:rPr>
                <w:ins w:id="3090" w:author="Gabriella Meltzer" w:date="2024-01-02T23:40:00Z"/>
                <w:rFonts w:ascii="Arial" w:hAnsi="Arial" w:cs="Arial"/>
                <w:sz w:val="20"/>
                <w:szCs w:val="20"/>
                <w:rPrChange w:id="3091" w:author="Gabriella Meltzer" w:date="2024-01-02T23:41:00Z">
                  <w:rPr>
                    <w:ins w:id="3092" w:author="Gabriella Meltzer" w:date="2024-01-02T23:40:00Z"/>
                    <w:sz w:val="22"/>
                    <w:szCs w:val="22"/>
                  </w:rPr>
                </w:rPrChange>
              </w:rPr>
            </w:pPr>
            <w:ins w:id="3093" w:author="Gabriella Meltzer" w:date="2024-01-02T23:40:00Z">
              <w:r w:rsidRPr="006A5067">
                <w:rPr>
                  <w:rFonts w:ascii="Arial" w:hAnsi="Arial" w:cs="Arial"/>
                  <w:sz w:val="20"/>
                  <w:szCs w:val="20"/>
                  <w:rPrChange w:id="3094" w:author="Gabriella Meltzer" w:date="2024-01-02T23:41:00Z">
                    <w:rPr>
                      <w:sz w:val="22"/>
                      <w:szCs w:val="22"/>
                    </w:rPr>
                  </w:rPrChange>
                </w:rPr>
                <w:t>0.09</w:t>
              </w:r>
            </w:ins>
          </w:p>
        </w:tc>
        <w:tc>
          <w:tcPr>
            <w:tcW w:w="720" w:type="dxa"/>
            <w:tcBorders>
              <w:top w:val="single" w:sz="4" w:space="0" w:color="auto"/>
              <w:right w:val="single" w:sz="2" w:space="0" w:color="auto"/>
            </w:tcBorders>
            <w:tcPrChange w:id="3095" w:author="Gabriella Meltzer" w:date="2024-01-02T23:42:00Z">
              <w:tcPr>
                <w:tcW w:w="720" w:type="dxa"/>
                <w:tcBorders>
                  <w:top w:val="single" w:sz="4" w:space="0" w:color="auto"/>
                  <w:right w:val="single" w:sz="2" w:space="0" w:color="auto"/>
                </w:tcBorders>
              </w:tcPr>
            </w:tcPrChange>
          </w:tcPr>
          <w:p w14:paraId="0793BFE2" w14:textId="77777777" w:rsidR="006A5067" w:rsidRPr="006A5067" w:rsidRDefault="006A5067" w:rsidP="00786FE5">
            <w:pPr>
              <w:rPr>
                <w:ins w:id="3096" w:author="Gabriella Meltzer" w:date="2024-01-02T23:40:00Z"/>
                <w:rFonts w:ascii="Arial" w:hAnsi="Arial" w:cs="Arial"/>
                <w:sz w:val="20"/>
                <w:szCs w:val="20"/>
                <w:rPrChange w:id="3097" w:author="Gabriella Meltzer" w:date="2024-01-02T23:41:00Z">
                  <w:rPr>
                    <w:ins w:id="3098" w:author="Gabriella Meltzer" w:date="2024-01-02T23:40:00Z"/>
                    <w:sz w:val="22"/>
                    <w:szCs w:val="22"/>
                  </w:rPr>
                </w:rPrChange>
              </w:rPr>
            </w:pPr>
            <w:ins w:id="3099" w:author="Gabriella Meltzer" w:date="2024-01-02T23:40:00Z">
              <w:r w:rsidRPr="006A5067">
                <w:rPr>
                  <w:rFonts w:ascii="Arial" w:hAnsi="Arial" w:cs="Arial"/>
                  <w:sz w:val="20"/>
                  <w:szCs w:val="20"/>
                  <w:rPrChange w:id="3100" w:author="Gabriella Meltzer" w:date="2024-01-02T23:41:00Z">
                    <w:rPr>
                      <w:sz w:val="22"/>
                      <w:szCs w:val="22"/>
                    </w:rPr>
                  </w:rPrChange>
                </w:rPr>
                <w:t>0.17</w:t>
              </w:r>
            </w:ins>
          </w:p>
        </w:tc>
      </w:tr>
      <w:tr w:rsidR="006A5067" w:rsidRPr="006A5067" w14:paraId="5148727C" w14:textId="77777777" w:rsidTr="007F7277">
        <w:trPr>
          <w:ins w:id="3101" w:author="Gabriella Meltzer" w:date="2024-01-02T23:40:00Z"/>
        </w:trPr>
        <w:tc>
          <w:tcPr>
            <w:tcW w:w="3062" w:type="dxa"/>
            <w:vMerge/>
            <w:tcBorders>
              <w:left w:val="single" w:sz="2" w:space="0" w:color="auto"/>
            </w:tcBorders>
            <w:tcPrChange w:id="3102" w:author="Gabriella Meltzer" w:date="2024-01-02T23:42:00Z">
              <w:tcPr>
                <w:tcW w:w="3420" w:type="dxa"/>
                <w:vMerge/>
                <w:tcBorders>
                  <w:left w:val="single" w:sz="2" w:space="0" w:color="auto"/>
                </w:tcBorders>
              </w:tcPr>
            </w:tcPrChange>
          </w:tcPr>
          <w:p w14:paraId="6C8C23F4" w14:textId="77777777" w:rsidR="006A5067" w:rsidRPr="006A5067" w:rsidRDefault="006A5067" w:rsidP="00786FE5">
            <w:pPr>
              <w:rPr>
                <w:ins w:id="3103" w:author="Gabriella Meltzer" w:date="2024-01-02T23:40:00Z"/>
                <w:rFonts w:ascii="Arial" w:hAnsi="Arial" w:cs="Arial"/>
                <w:sz w:val="20"/>
                <w:szCs w:val="20"/>
                <w:rPrChange w:id="3104" w:author="Gabriella Meltzer" w:date="2024-01-02T23:41:00Z">
                  <w:rPr>
                    <w:ins w:id="3105" w:author="Gabriella Meltzer" w:date="2024-01-02T23:40:00Z"/>
                    <w:sz w:val="22"/>
                    <w:szCs w:val="22"/>
                  </w:rPr>
                </w:rPrChange>
              </w:rPr>
            </w:pPr>
          </w:p>
        </w:tc>
        <w:tc>
          <w:tcPr>
            <w:tcW w:w="3778" w:type="dxa"/>
            <w:tcBorders>
              <w:left w:val="single" w:sz="2" w:space="0" w:color="auto"/>
            </w:tcBorders>
            <w:tcPrChange w:id="3106" w:author="Gabriella Meltzer" w:date="2024-01-02T23:42:00Z">
              <w:tcPr>
                <w:tcW w:w="3420" w:type="dxa"/>
                <w:tcBorders>
                  <w:left w:val="single" w:sz="2" w:space="0" w:color="auto"/>
                </w:tcBorders>
              </w:tcPr>
            </w:tcPrChange>
          </w:tcPr>
          <w:p w14:paraId="574C3183" w14:textId="77777777" w:rsidR="006A5067" w:rsidRPr="006A5067" w:rsidRDefault="006A5067" w:rsidP="00786FE5">
            <w:pPr>
              <w:rPr>
                <w:ins w:id="3107" w:author="Gabriella Meltzer" w:date="2024-01-02T23:40:00Z"/>
                <w:rFonts w:ascii="Arial" w:hAnsi="Arial" w:cs="Arial"/>
                <w:sz w:val="20"/>
                <w:szCs w:val="20"/>
                <w:rPrChange w:id="3108" w:author="Gabriella Meltzer" w:date="2024-01-02T23:41:00Z">
                  <w:rPr>
                    <w:ins w:id="3109" w:author="Gabriella Meltzer" w:date="2024-01-02T23:40:00Z"/>
                    <w:sz w:val="22"/>
                    <w:szCs w:val="22"/>
                  </w:rPr>
                </w:rPrChange>
              </w:rPr>
            </w:pPr>
            <w:ins w:id="3110" w:author="Gabriella Meltzer" w:date="2024-01-02T23:40:00Z">
              <w:r w:rsidRPr="006A5067">
                <w:rPr>
                  <w:rFonts w:ascii="Arial" w:hAnsi="Arial" w:cs="Arial"/>
                  <w:sz w:val="20"/>
                  <w:szCs w:val="20"/>
                  <w:rPrChange w:id="3111" w:author="Gabriella Meltzer" w:date="2024-01-02T23:41:00Z">
                    <w:rPr>
                      <w:sz w:val="22"/>
                      <w:szCs w:val="22"/>
                    </w:rPr>
                  </w:rPrChange>
                </w:rPr>
                <w:t>Percent Urban Schools</w:t>
              </w:r>
            </w:ins>
          </w:p>
        </w:tc>
        <w:tc>
          <w:tcPr>
            <w:tcW w:w="810" w:type="dxa"/>
            <w:tcPrChange w:id="3112" w:author="Gabriella Meltzer" w:date="2024-01-02T23:42:00Z">
              <w:tcPr>
                <w:tcW w:w="810" w:type="dxa"/>
              </w:tcPr>
            </w:tcPrChange>
          </w:tcPr>
          <w:p w14:paraId="211461C2" w14:textId="77777777" w:rsidR="006A5067" w:rsidRPr="006A5067" w:rsidRDefault="006A5067" w:rsidP="00786FE5">
            <w:pPr>
              <w:rPr>
                <w:ins w:id="3113" w:author="Gabriella Meltzer" w:date="2024-01-02T23:40:00Z"/>
                <w:rFonts w:ascii="Arial" w:hAnsi="Arial" w:cs="Arial"/>
                <w:sz w:val="20"/>
                <w:szCs w:val="20"/>
                <w:rPrChange w:id="3114" w:author="Gabriella Meltzer" w:date="2024-01-02T23:41:00Z">
                  <w:rPr>
                    <w:ins w:id="3115" w:author="Gabriella Meltzer" w:date="2024-01-02T23:40:00Z"/>
                    <w:sz w:val="22"/>
                    <w:szCs w:val="22"/>
                  </w:rPr>
                </w:rPrChange>
              </w:rPr>
            </w:pPr>
          </w:p>
        </w:tc>
        <w:tc>
          <w:tcPr>
            <w:tcW w:w="720" w:type="dxa"/>
            <w:tcPrChange w:id="3116" w:author="Gabriella Meltzer" w:date="2024-01-02T23:42:00Z">
              <w:tcPr>
                <w:tcW w:w="720" w:type="dxa"/>
              </w:tcPr>
            </w:tcPrChange>
          </w:tcPr>
          <w:p w14:paraId="25F709EC" w14:textId="77777777" w:rsidR="006A5067" w:rsidRPr="006A5067" w:rsidRDefault="006A5067" w:rsidP="00786FE5">
            <w:pPr>
              <w:rPr>
                <w:ins w:id="3117" w:author="Gabriella Meltzer" w:date="2024-01-02T23:40:00Z"/>
                <w:rFonts w:ascii="Arial" w:hAnsi="Arial" w:cs="Arial"/>
                <w:sz w:val="20"/>
                <w:szCs w:val="20"/>
                <w:rPrChange w:id="3118" w:author="Gabriella Meltzer" w:date="2024-01-02T23:41:00Z">
                  <w:rPr>
                    <w:ins w:id="3119" w:author="Gabriella Meltzer" w:date="2024-01-02T23:40:00Z"/>
                    <w:sz w:val="22"/>
                    <w:szCs w:val="22"/>
                  </w:rPr>
                </w:rPrChange>
              </w:rPr>
            </w:pPr>
            <w:ins w:id="3120" w:author="Gabriella Meltzer" w:date="2024-01-02T23:40:00Z">
              <w:r w:rsidRPr="006A5067">
                <w:rPr>
                  <w:rFonts w:ascii="Arial" w:hAnsi="Arial" w:cs="Arial"/>
                  <w:sz w:val="20"/>
                  <w:szCs w:val="20"/>
                  <w:rPrChange w:id="3121" w:author="Gabriella Meltzer" w:date="2024-01-02T23:41:00Z">
                    <w:rPr>
                      <w:sz w:val="22"/>
                      <w:szCs w:val="22"/>
                    </w:rPr>
                  </w:rPrChange>
                </w:rPr>
                <w:t>0.00</w:t>
              </w:r>
            </w:ins>
          </w:p>
        </w:tc>
        <w:tc>
          <w:tcPr>
            <w:tcW w:w="720" w:type="dxa"/>
            <w:tcPrChange w:id="3122" w:author="Gabriella Meltzer" w:date="2024-01-02T23:42:00Z">
              <w:tcPr>
                <w:tcW w:w="720" w:type="dxa"/>
              </w:tcPr>
            </w:tcPrChange>
          </w:tcPr>
          <w:p w14:paraId="1144704A" w14:textId="77777777" w:rsidR="006A5067" w:rsidRPr="006A5067" w:rsidRDefault="006A5067" w:rsidP="00786FE5">
            <w:pPr>
              <w:rPr>
                <w:ins w:id="3123" w:author="Gabriella Meltzer" w:date="2024-01-02T23:40:00Z"/>
                <w:rFonts w:ascii="Arial" w:hAnsi="Arial" w:cs="Arial"/>
                <w:sz w:val="20"/>
                <w:szCs w:val="20"/>
                <w:rPrChange w:id="3124" w:author="Gabriella Meltzer" w:date="2024-01-02T23:41:00Z">
                  <w:rPr>
                    <w:ins w:id="3125" w:author="Gabriella Meltzer" w:date="2024-01-02T23:40:00Z"/>
                    <w:sz w:val="22"/>
                    <w:szCs w:val="22"/>
                  </w:rPr>
                </w:rPrChange>
              </w:rPr>
            </w:pPr>
            <w:ins w:id="3126" w:author="Gabriella Meltzer" w:date="2024-01-02T23:40:00Z">
              <w:r w:rsidRPr="006A5067">
                <w:rPr>
                  <w:rFonts w:ascii="Arial" w:hAnsi="Arial" w:cs="Arial"/>
                  <w:sz w:val="20"/>
                  <w:szCs w:val="20"/>
                  <w:rPrChange w:id="3127" w:author="Gabriella Meltzer" w:date="2024-01-02T23:41:00Z">
                    <w:rPr>
                      <w:sz w:val="22"/>
                      <w:szCs w:val="22"/>
                    </w:rPr>
                  </w:rPrChange>
                </w:rPr>
                <w:t>0.00</w:t>
              </w:r>
            </w:ins>
          </w:p>
        </w:tc>
        <w:tc>
          <w:tcPr>
            <w:tcW w:w="720" w:type="dxa"/>
            <w:tcPrChange w:id="3128" w:author="Gabriella Meltzer" w:date="2024-01-02T23:42:00Z">
              <w:tcPr>
                <w:tcW w:w="720" w:type="dxa"/>
              </w:tcPr>
            </w:tcPrChange>
          </w:tcPr>
          <w:p w14:paraId="09947A4A" w14:textId="77777777" w:rsidR="006A5067" w:rsidRPr="006A5067" w:rsidRDefault="006A5067" w:rsidP="00786FE5">
            <w:pPr>
              <w:rPr>
                <w:ins w:id="3129" w:author="Gabriella Meltzer" w:date="2024-01-02T23:40:00Z"/>
                <w:rFonts w:ascii="Arial" w:hAnsi="Arial" w:cs="Arial"/>
                <w:sz w:val="20"/>
                <w:szCs w:val="20"/>
                <w:rPrChange w:id="3130" w:author="Gabriella Meltzer" w:date="2024-01-02T23:41:00Z">
                  <w:rPr>
                    <w:ins w:id="3131" w:author="Gabriella Meltzer" w:date="2024-01-02T23:40:00Z"/>
                    <w:sz w:val="22"/>
                    <w:szCs w:val="22"/>
                  </w:rPr>
                </w:rPrChange>
              </w:rPr>
            </w:pPr>
            <w:ins w:id="3132" w:author="Gabriella Meltzer" w:date="2024-01-02T23:40:00Z">
              <w:r w:rsidRPr="006A5067">
                <w:rPr>
                  <w:rFonts w:ascii="Arial" w:hAnsi="Arial" w:cs="Arial"/>
                  <w:sz w:val="20"/>
                  <w:szCs w:val="20"/>
                  <w:rPrChange w:id="3133" w:author="Gabriella Meltzer" w:date="2024-01-02T23:41:00Z">
                    <w:rPr>
                      <w:sz w:val="22"/>
                      <w:szCs w:val="22"/>
                    </w:rPr>
                  </w:rPrChange>
                </w:rPr>
                <w:t>0.00</w:t>
              </w:r>
            </w:ins>
          </w:p>
        </w:tc>
        <w:tc>
          <w:tcPr>
            <w:tcW w:w="720" w:type="dxa"/>
            <w:tcPrChange w:id="3134" w:author="Gabriella Meltzer" w:date="2024-01-02T23:42:00Z">
              <w:tcPr>
                <w:tcW w:w="720" w:type="dxa"/>
              </w:tcPr>
            </w:tcPrChange>
          </w:tcPr>
          <w:p w14:paraId="20240D3A" w14:textId="77777777" w:rsidR="006A5067" w:rsidRPr="006A5067" w:rsidRDefault="006A5067" w:rsidP="00786FE5">
            <w:pPr>
              <w:rPr>
                <w:ins w:id="3135" w:author="Gabriella Meltzer" w:date="2024-01-02T23:40:00Z"/>
                <w:rFonts w:ascii="Arial" w:hAnsi="Arial" w:cs="Arial"/>
                <w:sz w:val="20"/>
                <w:szCs w:val="20"/>
                <w:rPrChange w:id="3136" w:author="Gabriella Meltzer" w:date="2024-01-02T23:41:00Z">
                  <w:rPr>
                    <w:ins w:id="3137" w:author="Gabriella Meltzer" w:date="2024-01-02T23:40:00Z"/>
                    <w:sz w:val="22"/>
                    <w:szCs w:val="22"/>
                  </w:rPr>
                </w:rPrChange>
              </w:rPr>
            </w:pPr>
            <w:ins w:id="3138" w:author="Gabriella Meltzer" w:date="2024-01-02T23:40:00Z">
              <w:r w:rsidRPr="006A5067">
                <w:rPr>
                  <w:rFonts w:ascii="Arial" w:hAnsi="Arial" w:cs="Arial"/>
                  <w:sz w:val="20"/>
                  <w:szCs w:val="20"/>
                  <w:rPrChange w:id="3139" w:author="Gabriella Meltzer" w:date="2024-01-02T23:41:00Z">
                    <w:rPr>
                      <w:sz w:val="22"/>
                      <w:szCs w:val="22"/>
                    </w:rPr>
                  </w:rPrChange>
                </w:rPr>
                <w:t>0.00</w:t>
              </w:r>
            </w:ins>
          </w:p>
        </w:tc>
        <w:tc>
          <w:tcPr>
            <w:tcW w:w="720" w:type="dxa"/>
            <w:tcBorders>
              <w:right w:val="single" w:sz="2" w:space="0" w:color="auto"/>
            </w:tcBorders>
            <w:tcPrChange w:id="3140" w:author="Gabriella Meltzer" w:date="2024-01-02T23:42:00Z">
              <w:tcPr>
                <w:tcW w:w="720" w:type="dxa"/>
                <w:tcBorders>
                  <w:right w:val="single" w:sz="2" w:space="0" w:color="auto"/>
                </w:tcBorders>
              </w:tcPr>
            </w:tcPrChange>
          </w:tcPr>
          <w:p w14:paraId="221C2138" w14:textId="77777777" w:rsidR="006A5067" w:rsidRPr="006A5067" w:rsidRDefault="006A5067" w:rsidP="00786FE5">
            <w:pPr>
              <w:rPr>
                <w:ins w:id="3141" w:author="Gabriella Meltzer" w:date="2024-01-02T23:40:00Z"/>
                <w:rFonts w:ascii="Arial" w:hAnsi="Arial" w:cs="Arial"/>
                <w:sz w:val="20"/>
                <w:szCs w:val="20"/>
                <w:rPrChange w:id="3142" w:author="Gabriella Meltzer" w:date="2024-01-02T23:41:00Z">
                  <w:rPr>
                    <w:ins w:id="3143" w:author="Gabriella Meltzer" w:date="2024-01-02T23:40:00Z"/>
                    <w:sz w:val="22"/>
                    <w:szCs w:val="22"/>
                  </w:rPr>
                </w:rPrChange>
              </w:rPr>
            </w:pPr>
            <w:ins w:id="3144" w:author="Gabriella Meltzer" w:date="2024-01-02T23:40:00Z">
              <w:r w:rsidRPr="006A5067">
                <w:rPr>
                  <w:rFonts w:ascii="Arial" w:hAnsi="Arial" w:cs="Arial"/>
                  <w:sz w:val="20"/>
                  <w:szCs w:val="20"/>
                  <w:rPrChange w:id="3145" w:author="Gabriella Meltzer" w:date="2024-01-02T23:41:00Z">
                    <w:rPr>
                      <w:sz w:val="22"/>
                      <w:szCs w:val="22"/>
                    </w:rPr>
                  </w:rPrChange>
                </w:rPr>
                <w:t>0.58</w:t>
              </w:r>
            </w:ins>
          </w:p>
        </w:tc>
        <w:tc>
          <w:tcPr>
            <w:tcW w:w="720" w:type="dxa"/>
            <w:tcBorders>
              <w:left w:val="single" w:sz="2" w:space="0" w:color="auto"/>
            </w:tcBorders>
            <w:tcPrChange w:id="3146" w:author="Gabriella Meltzer" w:date="2024-01-02T23:42:00Z">
              <w:tcPr>
                <w:tcW w:w="720" w:type="dxa"/>
                <w:tcBorders>
                  <w:left w:val="single" w:sz="2" w:space="0" w:color="auto"/>
                </w:tcBorders>
              </w:tcPr>
            </w:tcPrChange>
          </w:tcPr>
          <w:p w14:paraId="2C332F32" w14:textId="77777777" w:rsidR="006A5067" w:rsidRPr="006A5067" w:rsidRDefault="006A5067" w:rsidP="00786FE5">
            <w:pPr>
              <w:rPr>
                <w:ins w:id="3147" w:author="Gabriella Meltzer" w:date="2024-01-02T23:40:00Z"/>
                <w:rFonts w:ascii="Arial" w:hAnsi="Arial" w:cs="Arial"/>
                <w:sz w:val="20"/>
                <w:szCs w:val="20"/>
                <w:rPrChange w:id="3148" w:author="Gabriella Meltzer" w:date="2024-01-02T23:41:00Z">
                  <w:rPr>
                    <w:ins w:id="3149" w:author="Gabriella Meltzer" w:date="2024-01-02T23:40:00Z"/>
                    <w:sz w:val="22"/>
                    <w:szCs w:val="22"/>
                  </w:rPr>
                </w:rPrChange>
              </w:rPr>
            </w:pPr>
            <w:ins w:id="3150" w:author="Gabriella Meltzer" w:date="2024-01-02T23:40:00Z">
              <w:r w:rsidRPr="006A5067">
                <w:rPr>
                  <w:rFonts w:ascii="Arial" w:hAnsi="Arial" w:cs="Arial"/>
                  <w:sz w:val="20"/>
                  <w:szCs w:val="20"/>
                  <w:rPrChange w:id="3151" w:author="Gabriella Meltzer" w:date="2024-01-02T23:41:00Z">
                    <w:rPr>
                      <w:sz w:val="22"/>
                      <w:szCs w:val="22"/>
                    </w:rPr>
                  </w:rPrChange>
                </w:rPr>
                <w:t>0.00</w:t>
              </w:r>
            </w:ins>
          </w:p>
        </w:tc>
        <w:tc>
          <w:tcPr>
            <w:tcW w:w="720" w:type="dxa"/>
            <w:tcPrChange w:id="3152" w:author="Gabriella Meltzer" w:date="2024-01-02T23:42:00Z">
              <w:tcPr>
                <w:tcW w:w="720" w:type="dxa"/>
              </w:tcPr>
            </w:tcPrChange>
          </w:tcPr>
          <w:p w14:paraId="42A66070" w14:textId="77777777" w:rsidR="006A5067" w:rsidRPr="006A5067" w:rsidRDefault="006A5067" w:rsidP="00786FE5">
            <w:pPr>
              <w:rPr>
                <w:ins w:id="3153" w:author="Gabriella Meltzer" w:date="2024-01-02T23:40:00Z"/>
                <w:rFonts w:ascii="Arial" w:hAnsi="Arial" w:cs="Arial"/>
                <w:sz w:val="20"/>
                <w:szCs w:val="20"/>
                <w:rPrChange w:id="3154" w:author="Gabriella Meltzer" w:date="2024-01-02T23:41:00Z">
                  <w:rPr>
                    <w:ins w:id="3155" w:author="Gabriella Meltzer" w:date="2024-01-02T23:40:00Z"/>
                    <w:sz w:val="22"/>
                    <w:szCs w:val="22"/>
                  </w:rPr>
                </w:rPrChange>
              </w:rPr>
            </w:pPr>
            <w:ins w:id="3156" w:author="Gabriella Meltzer" w:date="2024-01-02T23:40:00Z">
              <w:r w:rsidRPr="006A5067">
                <w:rPr>
                  <w:rFonts w:ascii="Arial" w:hAnsi="Arial" w:cs="Arial"/>
                  <w:sz w:val="20"/>
                  <w:szCs w:val="20"/>
                  <w:rPrChange w:id="3157" w:author="Gabriella Meltzer" w:date="2024-01-02T23:41:00Z">
                    <w:rPr>
                      <w:sz w:val="22"/>
                      <w:szCs w:val="22"/>
                    </w:rPr>
                  </w:rPrChange>
                </w:rPr>
                <w:t>0.00</w:t>
              </w:r>
            </w:ins>
          </w:p>
        </w:tc>
        <w:tc>
          <w:tcPr>
            <w:tcW w:w="720" w:type="dxa"/>
            <w:tcPrChange w:id="3158" w:author="Gabriella Meltzer" w:date="2024-01-02T23:42:00Z">
              <w:tcPr>
                <w:tcW w:w="720" w:type="dxa"/>
              </w:tcPr>
            </w:tcPrChange>
          </w:tcPr>
          <w:p w14:paraId="03CE8946" w14:textId="77777777" w:rsidR="006A5067" w:rsidRPr="006A5067" w:rsidRDefault="006A5067" w:rsidP="00786FE5">
            <w:pPr>
              <w:rPr>
                <w:ins w:id="3159" w:author="Gabriella Meltzer" w:date="2024-01-02T23:40:00Z"/>
                <w:rFonts w:ascii="Arial" w:hAnsi="Arial" w:cs="Arial"/>
                <w:sz w:val="20"/>
                <w:szCs w:val="20"/>
                <w:rPrChange w:id="3160" w:author="Gabriella Meltzer" w:date="2024-01-02T23:41:00Z">
                  <w:rPr>
                    <w:ins w:id="3161" w:author="Gabriella Meltzer" w:date="2024-01-02T23:40:00Z"/>
                    <w:sz w:val="22"/>
                    <w:szCs w:val="22"/>
                  </w:rPr>
                </w:rPrChange>
              </w:rPr>
            </w:pPr>
            <w:ins w:id="3162" w:author="Gabriella Meltzer" w:date="2024-01-02T23:40:00Z">
              <w:r w:rsidRPr="006A5067">
                <w:rPr>
                  <w:rFonts w:ascii="Arial" w:hAnsi="Arial" w:cs="Arial"/>
                  <w:sz w:val="20"/>
                  <w:szCs w:val="20"/>
                  <w:rPrChange w:id="3163" w:author="Gabriella Meltzer" w:date="2024-01-02T23:41:00Z">
                    <w:rPr>
                      <w:sz w:val="22"/>
                      <w:szCs w:val="22"/>
                    </w:rPr>
                  </w:rPrChange>
                </w:rPr>
                <w:t>0.00</w:t>
              </w:r>
            </w:ins>
          </w:p>
        </w:tc>
        <w:tc>
          <w:tcPr>
            <w:tcW w:w="720" w:type="dxa"/>
            <w:tcPrChange w:id="3164" w:author="Gabriella Meltzer" w:date="2024-01-02T23:42:00Z">
              <w:tcPr>
                <w:tcW w:w="720" w:type="dxa"/>
              </w:tcPr>
            </w:tcPrChange>
          </w:tcPr>
          <w:p w14:paraId="2574FB14" w14:textId="77777777" w:rsidR="006A5067" w:rsidRPr="006A5067" w:rsidRDefault="006A5067" w:rsidP="00786FE5">
            <w:pPr>
              <w:rPr>
                <w:ins w:id="3165" w:author="Gabriella Meltzer" w:date="2024-01-02T23:40:00Z"/>
                <w:rFonts w:ascii="Arial" w:hAnsi="Arial" w:cs="Arial"/>
                <w:sz w:val="20"/>
                <w:szCs w:val="20"/>
                <w:rPrChange w:id="3166" w:author="Gabriella Meltzer" w:date="2024-01-02T23:41:00Z">
                  <w:rPr>
                    <w:ins w:id="3167" w:author="Gabriella Meltzer" w:date="2024-01-02T23:40:00Z"/>
                    <w:sz w:val="22"/>
                    <w:szCs w:val="22"/>
                  </w:rPr>
                </w:rPrChange>
              </w:rPr>
            </w:pPr>
            <w:ins w:id="3168" w:author="Gabriella Meltzer" w:date="2024-01-02T23:40:00Z">
              <w:r w:rsidRPr="006A5067">
                <w:rPr>
                  <w:rFonts w:ascii="Arial" w:hAnsi="Arial" w:cs="Arial"/>
                  <w:sz w:val="20"/>
                  <w:szCs w:val="20"/>
                  <w:rPrChange w:id="3169" w:author="Gabriella Meltzer" w:date="2024-01-02T23:41:00Z">
                    <w:rPr>
                      <w:sz w:val="22"/>
                      <w:szCs w:val="22"/>
                    </w:rPr>
                  </w:rPrChange>
                </w:rPr>
                <w:t>0.00</w:t>
              </w:r>
            </w:ins>
          </w:p>
        </w:tc>
        <w:tc>
          <w:tcPr>
            <w:tcW w:w="720" w:type="dxa"/>
            <w:tcBorders>
              <w:right w:val="single" w:sz="2" w:space="0" w:color="auto"/>
            </w:tcBorders>
            <w:tcPrChange w:id="3170" w:author="Gabriella Meltzer" w:date="2024-01-02T23:42:00Z">
              <w:tcPr>
                <w:tcW w:w="720" w:type="dxa"/>
                <w:tcBorders>
                  <w:right w:val="single" w:sz="2" w:space="0" w:color="auto"/>
                </w:tcBorders>
              </w:tcPr>
            </w:tcPrChange>
          </w:tcPr>
          <w:p w14:paraId="13D0EE08" w14:textId="77777777" w:rsidR="006A5067" w:rsidRPr="006A5067" w:rsidRDefault="006A5067" w:rsidP="00786FE5">
            <w:pPr>
              <w:rPr>
                <w:ins w:id="3171" w:author="Gabriella Meltzer" w:date="2024-01-02T23:40:00Z"/>
                <w:rFonts w:ascii="Arial" w:hAnsi="Arial" w:cs="Arial"/>
                <w:sz w:val="20"/>
                <w:szCs w:val="20"/>
                <w:rPrChange w:id="3172" w:author="Gabriella Meltzer" w:date="2024-01-02T23:41:00Z">
                  <w:rPr>
                    <w:ins w:id="3173" w:author="Gabriella Meltzer" w:date="2024-01-02T23:40:00Z"/>
                    <w:sz w:val="22"/>
                    <w:szCs w:val="22"/>
                  </w:rPr>
                </w:rPrChange>
              </w:rPr>
            </w:pPr>
            <w:ins w:id="3174" w:author="Gabriella Meltzer" w:date="2024-01-02T23:40:00Z">
              <w:r w:rsidRPr="006A5067">
                <w:rPr>
                  <w:rFonts w:ascii="Arial" w:hAnsi="Arial" w:cs="Arial"/>
                  <w:sz w:val="20"/>
                  <w:szCs w:val="20"/>
                  <w:rPrChange w:id="3175" w:author="Gabriella Meltzer" w:date="2024-01-02T23:41:00Z">
                    <w:rPr>
                      <w:sz w:val="22"/>
                      <w:szCs w:val="22"/>
                    </w:rPr>
                  </w:rPrChange>
                </w:rPr>
                <w:t>0.58</w:t>
              </w:r>
            </w:ins>
          </w:p>
        </w:tc>
      </w:tr>
      <w:tr w:rsidR="006A5067" w:rsidRPr="006A5067" w14:paraId="33450462" w14:textId="77777777" w:rsidTr="007F7277">
        <w:trPr>
          <w:ins w:id="3176" w:author="Gabriella Meltzer" w:date="2024-01-02T23:40:00Z"/>
        </w:trPr>
        <w:tc>
          <w:tcPr>
            <w:tcW w:w="3062" w:type="dxa"/>
            <w:vMerge/>
            <w:tcBorders>
              <w:left w:val="single" w:sz="2" w:space="0" w:color="auto"/>
            </w:tcBorders>
            <w:tcPrChange w:id="3177" w:author="Gabriella Meltzer" w:date="2024-01-02T23:42:00Z">
              <w:tcPr>
                <w:tcW w:w="3420" w:type="dxa"/>
                <w:vMerge/>
                <w:tcBorders>
                  <w:left w:val="single" w:sz="2" w:space="0" w:color="auto"/>
                </w:tcBorders>
              </w:tcPr>
            </w:tcPrChange>
          </w:tcPr>
          <w:p w14:paraId="635CE71F" w14:textId="77777777" w:rsidR="006A5067" w:rsidRPr="006A5067" w:rsidRDefault="006A5067" w:rsidP="00786FE5">
            <w:pPr>
              <w:rPr>
                <w:ins w:id="3178" w:author="Gabriella Meltzer" w:date="2024-01-02T23:40:00Z"/>
                <w:rFonts w:ascii="Arial" w:hAnsi="Arial" w:cs="Arial"/>
                <w:sz w:val="20"/>
                <w:szCs w:val="20"/>
                <w:rPrChange w:id="3179" w:author="Gabriella Meltzer" w:date="2024-01-02T23:41:00Z">
                  <w:rPr>
                    <w:ins w:id="3180" w:author="Gabriella Meltzer" w:date="2024-01-02T23:40:00Z"/>
                    <w:sz w:val="22"/>
                    <w:szCs w:val="22"/>
                  </w:rPr>
                </w:rPrChange>
              </w:rPr>
            </w:pPr>
          </w:p>
        </w:tc>
        <w:tc>
          <w:tcPr>
            <w:tcW w:w="3778" w:type="dxa"/>
            <w:tcBorders>
              <w:left w:val="single" w:sz="2" w:space="0" w:color="auto"/>
            </w:tcBorders>
            <w:tcPrChange w:id="3181" w:author="Gabriella Meltzer" w:date="2024-01-02T23:42:00Z">
              <w:tcPr>
                <w:tcW w:w="3420" w:type="dxa"/>
                <w:tcBorders>
                  <w:left w:val="single" w:sz="2" w:space="0" w:color="auto"/>
                </w:tcBorders>
              </w:tcPr>
            </w:tcPrChange>
          </w:tcPr>
          <w:p w14:paraId="7E1B7590" w14:textId="77777777" w:rsidR="006A5067" w:rsidRPr="006A5067" w:rsidRDefault="006A5067" w:rsidP="00786FE5">
            <w:pPr>
              <w:rPr>
                <w:ins w:id="3182" w:author="Gabriella Meltzer" w:date="2024-01-02T23:40:00Z"/>
                <w:rFonts w:ascii="Arial" w:hAnsi="Arial" w:cs="Arial"/>
                <w:sz w:val="20"/>
                <w:szCs w:val="20"/>
                <w:rPrChange w:id="3183" w:author="Gabriella Meltzer" w:date="2024-01-02T23:41:00Z">
                  <w:rPr>
                    <w:ins w:id="3184" w:author="Gabriella Meltzer" w:date="2024-01-02T23:40:00Z"/>
                    <w:sz w:val="22"/>
                    <w:szCs w:val="22"/>
                  </w:rPr>
                </w:rPrChange>
              </w:rPr>
            </w:pPr>
            <w:ins w:id="3185" w:author="Gabriella Meltzer" w:date="2024-01-02T23:40:00Z">
              <w:r w:rsidRPr="006A5067">
                <w:rPr>
                  <w:rFonts w:ascii="Arial" w:hAnsi="Arial" w:cs="Arial"/>
                  <w:sz w:val="20"/>
                  <w:szCs w:val="20"/>
                  <w:rPrChange w:id="3186" w:author="Gabriella Meltzer" w:date="2024-01-02T23:41:00Z">
                    <w:rPr>
                      <w:sz w:val="22"/>
                      <w:szCs w:val="22"/>
                    </w:rPr>
                  </w:rPrChange>
                </w:rPr>
                <w:t>Percent with College Degree</w:t>
              </w:r>
            </w:ins>
          </w:p>
        </w:tc>
        <w:tc>
          <w:tcPr>
            <w:tcW w:w="810" w:type="dxa"/>
            <w:tcPrChange w:id="3187" w:author="Gabriella Meltzer" w:date="2024-01-02T23:42:00Z">
              <w:tcPr>
                <w:tcW w:w="810" w:type="dxa"/>
              </w:tcPr>
            </w:tcPrChange>
          </w:tcPr>
          <w:p w14:paraId="7E7A0554" w14:textId="77777777" w:rsidR="006A5067" w:rsidRPr="006A5067" w:rsidRDefault="006A5067" w:rsidP="00786FE5">
            <w:pPr>
              <w:rPr>
                <w:ins w:id="3188" w:author="Gabriella Meltzer" w:date="2024-01-02T23:40:00Z"/>
                <w:rFonts w:ascii="Arial" w:hAnsi="Arial" w:cs="Arial"/>
                <w:sz w:val="20"/>
                <w:szCs w:val="20"/>
                <w:rPrChange w:id="3189" w:author="Gabriella Meltzer" w:date="2024-01-02T23:41:00Z">
                  <w:rPr>
                    <w:ins w:id="3190" w:author="Gabriella Meltzer" w:date="2024-01-02T23:40:00Z"/>
                    <w:sz w:val="22"/>
                    <w:szCs w:val="22"/>
                  </w:rPr>
                </w:rPrChange>
              </w:rPr>
            </w:pPr>
          </w:p>
        </w:tc>
        <w:tc>
          <w:tcPr>
            <w:tcW w:w="720" w:type="dxa"/>
            <w:tcPrChange w:id="3191" w:author="Gabriella Meltzer" w:date="2024-01-02T23:42:00Z">
              <w:tcPr>
                <w:tcW w:w="720" w:type="dxa"/>
              </w:tcPr>
            </w:tcPrChange>
          </w:tcPr>
          <w:p w14:paraId="2A2B56A3" w14:textId="77777777" w:rsidR="006A5067" w:rsidRPr="006A5067" w:rsidRDefault="006A5067" w:rsidP="00786FE5">
            <w:pPr>
              <w:rPr>
                <w:ins w:id="3192" w:author="Gabriella Meltzer" w:date="2024-01-02T23:40:00Z"/>
                <w:rFonts w:ascii="Arial" w:hAnsi="Arial" w:cs="Arial"/>
                <w:sz w:val="20"/>
                <w:szCs w:val="20"/>
                <w:rPrChange w:id="3193" w:author="Gabriella Meltzer" w:date="2024-01-02T23:41:00Z">
                  <w:rPr>
                    <w:ins w:id="3194" w:author="Gabriella Meltzer" w:date="2024-01-02T23:40:00Z"/>
                    <w:sz w:val="22"/>
                    <w:szCs w:val="22"/>
                  </w:rPr>
                </w:rPrChange>
              </w:rPr>
            </w:pPr>
            <w:ins w:id="3195" w:author="Gabriella Meltzer" w:date="2024-01-02T23:40:00Z">
              <w:r w:rsidRPr="006A5067">
                <w:rPr>
                  <w:rFonts w:ascii="Arial" w:hAnsi="Arial" w:cs="Arial"/>
                  <w:sz w:val="20"/>
                  <w:szCs w:val="20"/>
                  <w:rPrChange w:id="3196" w:author="Gabriella Meltzer" w:date="2024-01-02T23:41:00Z">
                    <w:rPr>
                      <w:sz w:val="22"/>
                      <w:szCs w:val="22"/>
                    </w:rPr>
                  </w:rPrChange>
                </w:rPr>
                <w:t>0.09</w:t>
              </w:r>
            </w:ins>
          </w:p>
        </w:tc>
        <w:tc>
          <w:tcPr>
            <w:tcW w:w="720" w:type="dxa"/>
            <w:tcPrChange w:id="3197" w:author="Gabriella Meltzer" w:date="2024-01-02T23:42:00Z">
              <w:tcPr>
                <w:tcW w:w="720" w:type="dxa"/>
              </w:tcPr>
            </w:tcPrChange>
          </w:tcPr>
          <w:p w14:paraId="5BA76D13" w14:textId="77777777" w:rsidR="006A5067" w:rsidRPr="006A5067" w:rsidRDefault="006A5067" w:rsidP="00786FE5">
            <w:pPr>
              <w:rPr>
                <w:ins w:id="3198" w:author="Gabriella Meltzer" w:date="2024-01-02T23:40:00Z"/>
                <w:rFonts w:ascii="Arial" w:hAnsi="Arial" w:cs="Arial"/>
                <w:sz w:val="20"/>
                <w:szCs w:val="20"/>
                <w:rPrChange w:id="3199" w:author="Gabriella Meltzer" w:date="2024-01-02T23:41:00Z">
                  <w:rPr>
                    <w:ins w:id="3200" w:author="Gabriella Meltzer" w:date="2024-01-02T23:40:00Z"/>
                    <w:sz w:val="22"/>
                    <w:szCs w:val="22"/>
                  </w:rPr>
                </w:rPrChange>
              </w:rPr>
            </w:pPr>
            <w:ins w:id="3201" w:author="Gabriella Meltzer" w:date="2024-01-02T23:40:00Z">
              <w:r w:rsidRPr="006A5067">
                <w:rPr>
                  <w:rFonts w:ascii="Arial" w:hAnsi="Arial" w:cs="Arial"/>
                  <w:sz w:val="20"/>
                  <w:szCs w:val="20"/>
                  <w:rPrChange w:id="3202" w:author="Gabriella Meltzer" w:date="2024-01-02T23:41:00Z">
                    <w:rPr>
                      <w:sz w:val="22"/>
                      <w:szCs w:val="22"/>
                    </w:rPr>
                  </w:rPrChange>
                </w:rPr>
                <w:t>0.12</w:t>
              </w:r>
            </w:ins>
          </w:p>
        </w:tc>
        <w:tc>
          <w:tcPr>
            <w:tcW w:w="720" w:type="dxa"/>
            <w:tcPrChange w:id="3203" w:author="Gabriella Meltzer" w:date="2024-01-02T23:42:00Z">
              <w:tcPr>
                <w:tcW w:w="720" w:type="dxa"/>
              </w:tcPr>
            </w:tcPrChange>
          </w:tcPr>
          <w:p w14:paraId="41106524" w14:textId="77777777" w:rsidR="006A5067" w:rsidRPr="006A5067" w:rsidRDefault="006A5067" w:rsidP="00786FE5">
            <w:pPr>
              <w:rPr>
                <w:ins w:id="3204" w:author="Gabriella Meltzer" w:date="2024-01-02T23:40:00Z"/>
                <w:rFonts w:ascii="Arial" w:hAnsi="Arial" w:cs="Arial"/>
                <w:sz w:val="20"/>
                <w:szCs w:val="20"/>
                <w:rPrChange w:id="3205" w:author="Gabriella Meltzer" w:date="2024-01-02T23:41:00Z">
                  <w:rPr>
                    <w:ins w:id="3206" w:author="Gabriella Meltzer" w:date="2024-01-02T23:40:00Z"/>
                    <w:sz w:val="22"/>
                    <w:szCs w:val="22"/>
                  </w:rPr>
                </w:rPrChange>
              </w:rPr>
            </w:pPr>
            <w:ins w:id="3207" w:author="Gabriella Meltzer" w:date="2024-01-02T23:40:00Z">
              <w:r w:rsidRPr="006A5067">
                <w:rPr>
                  <w:rFonts w:ascii="Arial" w:hAnsi="Arial" w:cs="Arial"/>
                  <w:sz w:val="20"/>
                  <w:szCs w:val="20"/>
                  <w:rPrChange w:id="3208" w:author="Gabriella Meltzer" w:date="2024-01-02T23:41:00Z">
                    <w:rPr>
                      <w:sz w:val="22"/>
                      <w:szCs w:val="22"/>
                    </w:rPr>
                  </w:rPrChange>
                </w:rPr>
                <w:t>0.16</w:t>
              </w:r>
            </w:ins>
          </w:p>
        </w:tc>
        <w:tc>
          <w:tcPr>
            <w:tcW w:w="720" w:type="dxa"/>
            <w:tcPrChange w:id="3209" w:author="Gabriella Meltzer" w:date="2024-01-02T23:42:00Z">
              <w:tcPr>
                <w:tcW w:w="720" w:type="dxa"/>
              </w:tcPr>
            </w:tcPrChange>
          </w:tcPr>
          <w:p w14:paraId="2D04FDDB" w14:textId="77777777" w:rsidR="006A5067" w:rsidRPr="006A5067" w:rsidRDefault="006A5067" w:rsidP="00786FE5">
            <w:pPr>
              <w:rPr>
                <w:ins w:id="3210" w:author="Gabriella Meltzer" w:date="2024-01-02T23:40:00Z"/>
                <w:rFonts w:ascii="Arial" w:hAnsi="Arial" w:cs="Arial"/>
                <w:sz w:val="20"/>
                <w:szCs w:val="20"/>
                <w:rPrChange w:id="3211" w:author="Gabriella Meltzer" w:date="2024-01-02T23:41:00Z">
                  <w:rPr>
                    <w:ins w:id="3212" w:author="Gabriella Meltzer" w:date="2024-01-02T23:40:00Z"/>
                    <w:sz w:val="22"/>
                    <w:szCs w:val="22"/>
                  </w:rPr>
                </w:rPrChange>
              </w:rPr>
            </w:pPr>
            <w:ins w:id="3213" w:author="Gabriella Meltzer" w:date="2024-01-02T23:40:00Z">
              <w:r w:rsidRPr="006A5067">
                <w:rPr>
                  <w:rFonts w:ascii="Arial" w:hAnsi="Arial" w:cs="Arial"/>
                  <w:sz w:val="20"/>
                  <w:szCs w:val="20"/>
                  <w:rPrChange w:id="3214" w:author="Gabriella Meltzer" w:date="2024-01-02T23:41:00Z">
                    <w:rPr>
                      <w:sz w:val="22"/>
                      <w:szCs w:val="22"/>
                    </w:rPr>
                  </w:rPrChange>
                </w:rPr>
                <w:t>0.21</w:t>
              </w:r>
            </w:ins>
          </w:p>
        </w:tc>
        <w:tc>
          <w:tcPr>
            <w:tcW w:w="720" w:type="dxa"/>
            <w:tcBorders>
              <w:right w:val="single" w:sz="2" w:space="0" w:color="auto"/>
            </w:tcBorders>
            <w:tcPrChange w:id="3215" w:author="Gabriella Meltzer" w:date="2024-01-02T23:42:00Z">
              <w:tcPr>
                <w:tcW w:w="720" w:type="dxa"/>
                <w:tcBorders>
                  <w:right w:val="single" w:sz="2" w:space="0" w:color="auto"/>
                </w:tcBorders>
              </w:tcPr>
            </w:tcPrChange>
          </w:tcPr>
          <w:p w14:paraId="338B83FD" w14:textId="77777777" w:rsidR="006A5067" w:rsidRPr="006A5067" w:rsidRDefault="006A5067" w:rsidP="00786FE5">
            <w:pPr>
              <w:rPr>
                <w:ins w:id="3216" w:author="Gabriella Meltzer" w:date="2024-01-02T23:40:00Z"/>
                <w:rFonts w:ascii="Arial" w:hAnsi="Arial" w:cs="Arial"/>
                <w:sz w:val="20"/>
                <w:szCs w:val="20"/>
                <w:rPrChange w:id="3217" w:author="Gabriella Meltzer" w:date="2024-01-02T23:41:00Z">
                  <w:rPr>
                    <w:ins w:id="3218" w:author="Gabriella Meltzer" w:date="2024-01-02T23:40:00Z"/>
                    <w:sz w:val="22"/>
                    <w:szCs w:val="22"/>
                  </w:rPr>
                </w:rPrChange>
              </w:rPr>
            </w:pPr>
            <w:ins w:id="3219" w:author="Gabriella Meltzer" w:date="2024-01-02T23:40:00Z">
              <w:r w:rsidRPr="006A5067">
                <w:rPr>
                  <w:rFonts w:ascii="Arial" w:hAnsi="Arial" w:cs="Arial"/>
                  <w:sz w:val="20"/>
                  <w:szCs w:val="20"/>
                  <w:rPrChange w:id="3220" w:author="Gabriella Meltzer" w:date="2024-01-02T23:41:00Z">
                    <w:rPr>
                      <w:sz w:val="22"/>
                      <w:szCs w:val="22"/>
                    </w:rPr>
                  </w:rPrChange>
                </w:rPr>
                <w:t>0.34</w:t>
              </w:r>
            </w:ins>
          </w:p>
        </w:tc>
        <w:tc>
          <w:tcPr>
            <w:tcW w:w="720" w:type="dxa"/>
            <w:tcBorders>
              <w:left w:val="single" w:sz="2" w:space="0" w:color="auto"/>
            </w:tcBorders>
            <w:tcPrChange w:id="3221" w:author="Gabriella Meltzer" w:date="2024-01-02T23:42:00Z">
              <w:tcPr>
                <w:tcW w:w="720" w:type="dxa"/>
                <w:tcBorders>
                  <w:left w:val="single" w:sz="2" w:space="0" w:color="auto"/>
                </w:tcBorders>
              </w:tcPr>
            </w:tcPrChange>
          </w:tcPr>
          <w:p w14:paraId="0A535B0D" w14:textId="77777777" w:rsidR="006A5067" w:rsidRPr="006A5067" w:rsidRDefault="006A5067" w:rsidP="00786FE5">
            <w:pPr>
              <w:rPr>
                <w:ins w:id="3222" w:author="Gabriella Meltzer" w:date="2024-01-02T23:40:00Z"/>
                <w:rFonts w:ascii="Arial" w:hAnsi="Arial" w:cs="Arial"/>
                <w:sz w:val="20"/>
                <w:szCs w:val="20"/>
                <w:rPrChange w:id="3223" w:author="Gabriella Meltzer" w:date="2024-01-02T23:41:00Z">
                  <w:rPr>
                    <w:ins w:id="3224" w:author="Gabriella Meltzer" w:date="2024-01-02T23:40:00Z"/>
                    <w:sz w:val="22"/>
                    <w:szCs w:val="22"/>
                  </w:rPr>
                </w:rPrChange>
              </w:rPr>
            </w:pPr>
            <w:ins w:id="3225" w:author="Gabriella Meltzer" w:date="2024-01-02T23:40:00Z">
              <w:r w:rsidRPr="006A5067">
                <w:rPr>
                  <w:rFonts w:ascii="Arial" w:hAnsi="Arial" w:cs="Arial"/>
                  <w:sz w:val="20"/>
                  <w:szCs w:val="20"/>
                  <w:rPrChange w:id="3226" w:author="Gabriella Meltzer" w:date="2024-01-02T23:41:00Z">
                    <w:rPr>
                      <w:sz w:val="22"/>
                      <w:szCs w:val="22"/>
                    </w:rPr>
                  </w:rPrChange>
                </w:rPr>
                <w:t>0.10</w:t>
              </w:r>
            </w:ins>
          </w:p>
        </w:tc>
        <w:tc>
          <w:tcPr>
            <w:tcW w:w="720" w:type="dxa"/>
            <w:tcPrChange w:id="3227" w:author="Gabriella Meltzer" w:date="2024-01-02T23:42:00Z">
              <w:tcPr>
                <w:tcW w:w="720" w:type="dxa"/>
              </w:tcPr>
            </w:tcPrChange>
          </w:tcPr>
          <w:p w14:paraId="3AD8C8E8" w14:textId="77777777" w:rsidR="006A5067" w:rsidRPr="006A5067" w:rsidRDefault="006A5067" w:rsidP="00786FE5">
            <w:pPr>
              <w:rPr>
                <w:ins w:id="3228" w:author="Gabriella Meltzer" w:date="2024-01-02T23:40:00Z"/>
                <w:rFonts w:ascii="Arial" w:hAnsi="Arial" w:cs="Arial"/>
                <w:sz w:val="20"/>
                <w:szCs w:val="20"/>
                <w:rPrChange w:id="3229" w:author="Gabriella Meltzer" w:date="2024-01-02T23:41:00Z">
                  <w:rPr>
                    <w:ins w:id="3230" w:author="Gabriella Meltzer" w:date="2024-01-02T23:40:00Z"/>
                    <w:sz w:val="22"/>
                    <w:szCs w:val="22"/>
                  </w:rPr>
                </w:rPrChange>
              </w:rPr>
            </w:pPr>
            <w:ins w:id="3231" w:author="Gabriella Meltzer" w:date="2024-01-02T23:40:00Z">
              <w:r w:rsidRPr="006A5067">
                <w:rPr>
                  <w:rFonts w:ascii="Arial" w:hAnsi="Arial" w:cs="Arial"/>
                  <w:sz w:val="20"/>
                  <w:szCs w:val="20"/>
                  <w:rPrChange w:id="3232" w:author="Gabriella Meltzer" w:date="2024-01-02T23:41:00Z">
                    <w:rPr>
                      <w:sz w:val="22"/>
                      <w:szCs w:val="22"/>
                    </w:rPr>
                  </w:rPrChange>
                </w:rPr>
                <w:t>0.14</w:t>
              </w:r>
            </w:ins>
          </w:p>
        </w:tc>
        <w:tc>
          <w:tcPr>
            <w:tcW w:w="720" w:type="dxa"/>
            <w:tcPrChange w:id="3233" w:author="Gabriella Meltzer" w:date="2024-01-02T23:42:00Z">
              <w:tcPr>
                <w:tcW w:w="720" w:type="dxa"/>
              </w:tcPr>
            </w:tcPrChange>
          </w:tcPr>
          <w:p w14:paraId="29A03530" w14:textId="77777777" w:rsidR="006A5067" w:rsidRPr="006A5067" w:rsidRDefault="006A5067" w:rsidP="00786FE5">
            <w:pPr>
              <w:rPr>
                <w:ins w:id="3234" w:author="Gabriella Meltzer" w:date="2024-01-02T23:40:00Z"/>
                <w:rFonts w:ascii="Arial" w:hAnsi="Arial" w:cs="Arial"/>
                <w:sz w:val="20"/>
                <w:szCs w:val="20"/>
                <w:rPrChange w:id="3235" w:author="Gabriella Meltzer" w:date="2024-01-02T23:41:00Z">
                  <w:rPr>
                    <w:ins w:id="3236" w:author="Gabriella Meltzer" w:date="2024-01-02T23:40:00Z"/>
                    <w:sz w:val="22"/>
                    <w:szCs w:val="22"/>
                  </w:rPr>
                </w:rPrChange>
              </w:rPr>
            </w:pPr>
            <w:ins w:id="3237" w:author="Gabriella Meltzer" w:date="2024-01-02T23:40:00Z">
              <w:r w:rsidRPr="006A5067">
                <w:rPr>
                  <w:rFonts w:ascii="Arial" w:hAnsi="Arial" w:cs="Arial"/>
                  <w:sz w:val="20"/>
                  <w:szCs w:val="20"/>
                  <w:rPrChange w:id="3238" w:author="Gabriella Meltzer" w:date="2024-01-02T23:41:00Z">
                    <w:rPr>
                      <w:sz w:val="22"/>
                      <w:szCs w:val="22"/>
                    </w:rPr>
                  </w:rPrChange>
                </w:rPr>
                <w:t>0.18</w:t>
              </w:r>
            </w:ins>
          </w:p>
        </w:tc>
        <w:tc>
          <w:tcPr>
            <w:tcW w:w="720" w:type="dxa"/>
            <w:tcPrChange w:id="3239" w:author="Gabriella Meltzer" w:date="2024-01-02T23:42:00Z">
              <w:tcPr>
                <w:tcW w:w="720" w:type="dxa"/>
              </w:tcPr>
            </w:tcPrChange>
          </w:tcPr>
          <w:p w14:paraId="0225422A" w14:textId="77777777" w:rsidR="006A5067" w:rsidRPr="006A5067" w:rsidRDefault="006A5067" w:rsidP="00786FE5">
            <w:pPr>
              <w:rPr>
                <w:ins w:id="3240" w:author="Gabriella Meltzer" w:date="2024-01-02T23:40:00Z"/>
                <w:rFonts w:ascii="Arial" w:hAnsi="Arial" w:cs="Arial"/>
                <w:sz w:val="20"/>
                <w:szCs w:val="20"/>
                <w:rPrChange w:id="3241" w:author="Gabriella Meltzer" w:date="2024-01-02T23:41:00Z">
                  <w:rPr>
                    <w:ins w:id="3242" w:author="Gabriella Meltzer" w:date="2024-01-02T23:40:00Z"/>
                    <w:sz w:val="22"/>
                    <w:szCs w:val="22"/>
                  </w:rPr>
                </w:rPrChange>
              </w:rPr>
            </w:pPr>
            <w:ins w:id="3243" w:author="Gabriella Meltzer" w:date="2024-01-02T23:40:00Z">
              <w:r w:rsidRPr="006A5067">
                <w:rPr>
                  <w:rFonts w:ascii="Arial" w:hAnsi="Arial" w:cs="Arial"/>
                  <w:sz w:val="20"/>
                  <w:szCs w:val="20"/>
                  <w:rPrChange w:id="3244" w:author="Gabriella Meltzer" w:date="2024-01-02T23:41:00Z">
                    <w:rPr>
                      <w:sz w:val="22"/>
                      <w:szCs w:val="22"/>
                    </w:rPr>
                  </w:rPrChange>
                </w:rPr>
                <w:t>0.24</w:t>
              </w:r>
            </w:ins>
          </w:p>
        </w:tc>
        <w:tc>
          <w:tcPr>
            <w:tcW w:w="720" w:type="dxa"/>
            <w:tcBorders>
              <w:right w:val="single" w:sz="2" w:space="0" w:color="auto"/>
            </w:tcBorders>
            <w:tcPrChange w:id="3245" w:author="Gabriella Meltzer" w:date="2024-01-02T23:42:00Z">
              <w:tcPr>
                <w:tcW w:w="720" w:type="dxa"/>
                <w:tcBorders>
                  <w:right w:val="single" w:sz="2" w:space="0" w:color="auto"/>
                </w:tcBorders>
              </w:tcPr>
            </w:tcPrChange>
          </w:tcPr>
          <w:p w14:paraId="6A6802EC" w14:textId="77777777" w:rsidR="006A5067" w:rsidRPr="006A5067" w:rsidRDefault="006A5067" w:rsidP="00786FE5">
            <w:pPr>
              <w:rPr>
                <w:ins w:id="3246" w:author="Gabriella Meltzer" w:date="2024-01-02T23:40:00Z"/>
                <w:rFonts w:ascii="Arial" w:hAnsi="Arial" w:cs="Arial"/>
                <w:sz w:val="20"/>
                <w:szCs w:val="20"/>
                <w:rPrChange w:id="3247" w:author="Gabriella Meltzer" w:date="2024-01-02T23:41:00Z">
                  <w:rPr>
                    <w:ins w:id="3248" w:author="Gabriella Meltzer" w:date="2024-01-02T23:40:00Z"/>
                    <w:sz w:val="22"/>
                    <w:szCs w:val="22"/>
                  </w:rPr>
                </w:rPrChange>
              </w:rPr>
            </w:pPr>
            <w:ins w:id="3249" w:author="Gabriella Meltzer" w:date="2024-01-02T23:40:00Z">
              <w:r w:rsidRPr="006A5067">
                <w:rPr>
                  <w:rFonts w:ascii="Arial" w:hAnsi="Arial" w:cs="Arial"/>
                  <w:sz w:val="20"/>
                  <w:szCs w:val="20"/>
                  <w:rPrChange w:id="3250" w:author="Gabriella Meltzer" w:date="2024-01-02T23:41:00Z">
                    <w:rPr>
                      <w:sz w:val="22"/>
                      <w:szCs w:val="22"/>
                    </w:rPr>
                  </w:rPrChange>
                </w:rPr>
                <w:t>0.40</w:t>
              </w:r>
            </w:ins>
          </w:p>
        </w:tc>
      </w:tr>
      <w:tr w:rsidR="006A5067" w:rsidRPr="006A5067" w14:paraId="104E037A" w14:textId="77777777" w:rsidTr="007F7277">
        <w:trPr>
          <w:ins w:id="3251" w:author="Gabriella Meltzer" w:date="2024-01-02T23:40:00Z"/>
        </w:trPr>
        <w:tc>
          <w:tcPr>
            <w:tcW w:w="3062" w:type="dxa"/>
            <w:vMerge/>
            <w:tcBorders>
              <w:left w:val="single" w:sz="2" w:space="0" w:color="auto"/>
            </w:tcBorders>
            <w:tcPrChange w:id="3252" w:author="Gabriella Meltzer" w:date="2024-01-02T23:42:00Z">
              <w:tcPr>
                <w:tcW w:w="3420" w:type="dxa"/>
                <w:vMerge/>
                <w:tcBorders>
                  <w:left w:val="single" w:sz="2" w:space="0" w:color="auto"/>
                </w:tcBorders>
              </w:tcPr>
            </w:tcPrChange>
          </w:tcPr>
          <w:p w14:paraId="79C5FC9D" w14:textId="77777777" w:rsidR="006A5067" w:rsidRPr="006A5067" w:rsidRDefault="006A5067" w:rsidP="00786FE5">
            <w:pPr>
              <w:rPr>
                <w:ins w:id="3253" w:author="Gabriella Meltzer" w:date="2024-01-02T23:40:00Z"/>
                <w:rFonts w:ascii="Arial" w:hAnsi="Arial" w:cs="Arial"/>
                <w:sz w:val="20"/>
                <w:szCs w:val="20"/>
                <w:rPrChange w:id="3254" w:author="Gabriella Meltzer" w:date="2024-01-02T23:41:00Z">
                  <w:rPr>
                    <w:ins w:id="3255" w:author="Gabriella Meltzer" w:date="2024-01-02T23:40:00Z"/>
                    <w:sz w:val="22"/>
                    <w:szCs w:val="22"/>
                  </w:rPr>
                </w:rPrChange>
              </w:rPr>
            </w:pPr>
          </w:p>
        </w:tc>
        <w:tc>
          <w:tcPr>
            <w:tcW w:w="3778" w:type="dxa"/>
            <w:tcBorders>
              <w:left w:val="single" w:sz="2" w:space="0" w:color="auto"/>
            </w:tcBorders>
            <w:tcPrChange w:id="3256" w:author="Gabriella Meltzer" w:date="2024-01-02T23:42:00Z">
              <w:tcPr>
                <w:tcW w:w="3420" w:type="dxa"/>
                <w:tcBorders>
                  <w:left w:val="single" w:sz="2" w:space="0" w:color="auto"/>
                </w:tcBorders>
              </w:tcPr>
            </w:tcPrChange>
          </w:tcPr>
          <w:p w14:paraId="3B790B25" w14:textId="77777777" w:rsidR="006A5067" w:rsidRPr="006A5067" w:rsidRDefault="006A5067" w:rsidP="00786FE5">
            <w:pPr>
              <w:rPr>
                <w:ins w:id="3257" w:author="Gabriella Meltzer" w:date="2024-01-02T23:40:00Z"/>
                <w:rFonts w:ascii="Arial" w:hAnsi="Arial" w:cs="Arial"/>
                <w:sz w:val="20"/>
                <w:szCs w:val="20"/>
                <w:rPrChange w:id="3258" w:author="Gabriella Meltzer" w:date="2024-01-02T23:41:00Z">
                  <w:rPr>
                    <w:ins w:id="3259" w:author="Gabriella Meltzer" w:date="2024-01-02T23:40:00Z"/>
                    <w:sz w:val="22"/>
                    <w:szCs w:val="22"/>
                  </w:rPr>
                </w:rPrChange>
              </w:rPr>
            </w:pPr>
            <w:ins w:id="3260" w:author="Gabriella Meltzer" w:date="2024-01-02T23:40:00Z">
              <w:r w:rsidRPr="006A5067">
                <w:rPr>
                  <w:rFonts w:ascii="Arial" w:hAnsi="Arial" w:cs="Arial"/>
                  <w:sz w:val="20"/>
                  <w:szCs w:val="20"/>
                  <w:rPrChange w:id="3261" w:author="Gabriella Meltzer" w:date="2024-01-02T23:41:00Z">
                    <w:rPr>
                      <w:sz w:val="22"/>
                      <w:szCs w:val="22"/>
                    </w:rPr>
                  </w:rPrChange>
                </w:rPr>
                <w:t xml:space="preserve">Percent Living in Poverty </w:t>
              </w:r>
            </w:ins>
          </w:p>
        </w:tc>
        <w:tc>
          <w:tcPr>
            <w:tcW w:w="810" w:type="dxa"/>
            <w:tcPrChange w:id="3262" w:author="Gabriella Meltzer" w:date="2024-01-02T23:42:00Z">
              <w:tcPr>
                <w:tcW w:w="810" w:type="dxa"/>
              </w:tcPr>
            </w:tcPrChange>
          </w:tcPr>
          <w:p w14:paraId="2DAD6AE0" w14:textId="77777777" w:rsidR="006A5067" w:rsidRPr="006A5067" w:rsidRDefault="006A5067" w:rsidP="00786FE5">
            <w:pPr>
              <w:rPr>
                <w:ins w:id="3263" w:author="Gabriella Meltzer" w:date="2024-01-02T23:40:00Z"/>
                <w:rFonts w:ascii="Arial" w:hAnsi="Arial" w:cs="Arial"/>
                <w:sz w:val="20"/>
                <w:szCs w:val="20"/>
                <w:rPrChange w:id="3264" w:author="Gabriella Meltzer" w:date="2024-01-02T23:41:00Z">
                  <w:rPr>
                    <w:ins w:id="3265" w:author="Gabriella Meltzer" w:date="2024-01-02T23:40:00Z"/>
                    <w:sz w:val="22"/>
                    <w:szCs w:val="22"/>
                  </w:rPr>
                </w:rPrChange>
              </w:rPr>
            </w:pPr>
          </w:p>
        </w:tc>
        <w:tc>
          <w:tcPr>
            <w:tcW w:w="720" w:type="dxa"/>
            <w:tcPrChange w:id="3266" w:author="Gabriella Meltzer" w:date="2024-01-02T23:42:00Z">
              <w:tcPr>
                <w:tcW w:w="720" w:type="dxa"/>
              </w:tcPr>
            </w:tcPrChange>
          </w:tcPr>
          <w:p w14:paraId="70E9E472" w14:textId="77777777" w:rsidR="006A5067" w:rsidRPr="006A5067" w:rsidRDefault="006A5067" w:rsidP="00786FE5">
            <w:pPr>
              <w:rPr>
                <w:ins w:id="3267" w:author="Gabriella Meltzer" w:date="2024-01-02T23:40:00Z"/>
                <w:rFonts w:ascii="Arial" w:hAnsi="Arial" w:cs="Arial"/>
                <w:sz w:val="20"/>
                <w:szCs w:val="20"/>
                <w:rPrChange w:id="3268" w:author="Gabriella Meltzer" w:date="2024-01-02T23:41:00Z">
                  <w:rPr>
                    <w:ins w:id="3269" w:author="Gabriella Meltzer" w:date="2024-01-02T23:40:00Z"/>
                    <w:sz w:val="22"/>
                    <w:szCs w:val="22"/>
                  </w:rPr>
                </w:rPrChange>
              </w:rPr>
            </w:pPr>
            <w:ins w:id="3270" w:author="Gabriella Meltzer" w:date="2024-01-02T23:40:00Z">
              <w:r w:rsidRPr="006A5067">
                <w:rPr>
                  <w:rFonts w:ascii="Arial" w:hAnsi="Arial" w:cs="Arial"/>
                  <w:sz w:val="20"/>
                  <w:szCs w:val="20"/>
                  <w:rPrChange w:id="3271" w:author="Gabriella Meltzer" w:date="2024-01-02T23:41:00Z">
                    <w:rPr>
                      <w:sz w:val="22"/>
                      <w:szCs w:val="22"/>
                    </w:rPr>
                  </w:rPrChange>
                </w:rPr>
                <w:t>0.09</w:t>
              </w:r>
            </w:ins>
          </w:p>
        </w:tc>
        <w:tc>
          <w:tcPr>
            <w:tcW w:w="720" w:type="dxa"/>
            <w:tcPrChange w:id="3272" w:author="Gabriella Meltzer" w:date="2024-01-02T23:42:00Z">
              <w:tcPr>
                <w:tcW w:w="720" w:type="dxa"/>
              </w:tcPr>
            </w:tcPrChange>
          </w:tcPr>
          <w:p w14:paraId="57EDD7C8" w14:textId="77777777" w:rsidR="006A5067" w:rsidRPr="006A5067" w:rsidRDefault="006A5067" w:rsidP="00786FE5">
            <w:pPr>
              <w:rPr>
                <w:ins w:id="3273" w:author="Gabriella Meltzer" w:date="2024-01-02T23:40:00Z"/>
                <w:rFonts w:ascii="Arial" w:hAnsi="Arial" w:cs="Arial"/>
                <w:sz w:val="20"/>
                <w:szCs w:val="20"/>
                <w:rPrChange w:id="3274" w:author="Gabriella Meltzer" w:date="2024-01-02T23:41:00Z">
                  <w:rPr>
                    <w:ins w:id="3275" w:author="Gabriella Meltzer" w:date="2024-01-02T23:40:00Z"/>
                    <w:sz w:val="22"/>
                    <w:szCs w:val="22"/>
                  </w:rPr>
                </w:rPrChange>
              </w:rPr>
            </w:pPr>
            <w:ins w:id="3276" w:author="Gabriella Meltzer" w:date="2024-01-02T23:40:00Z">
              <w:r w:rsidRPr="006A5067">
                <w:rPr>
                  <w:rFonts w:ascii="Arial" w:hAnsi="Arial" w:cs="Arial"/>
                  <w:sz w:val="20"/>
                  <w:szCs w:val="20"/>
                  <w:rPrChange w:id="3277" w:author="Gabriella Meltzer" w:date="2024-01-02T23:41:00Z">
                    <w:rPr>
                      <w:sz w:val="22"/>
                      <w:szCs w:val="22"/>
                    </w:rPr>
                  </w:rPrChange>
                </w:rPr>
                <w:t>0.13</w:t>
              </w:r>
            </w:ins>
          </w:p>
        </w:tc>
        <w:tc>
          <w:tcPr>
            <w:tcW w:w="720" w:type="dxa"/>
            <w:tcPrChange w:id="3278" w:author="Gabriella Meltzer" w:date="2024-01-02T23:42:00Z">
              <w:tcPr>
                <w:tcW w:w="720" w:type="dxa"/>
              </w:tcPr>
            </w:tcPrChange>
          </w:tcPr>
          <w:p w14:paraId="5A7C02EC" w14:textId="77777777" w:rsidR="006A5067" w:rsidRPr="006A5067" w:rsidRDefault="006A5067" w:rsidP="00786FE5">
            <w:pPr>
              <w:rPr>
                <w:ins w:id="3279" w:author="Gabriella Meltzer" w:date="2024-01-02T23:40:00Z"/>
                <w:rFonts w:ascii="Arial" w:hAnsi="Arial" w:cs="Arial"/>
                <w:sz w:val="20"/>
                <w:szCs w:val="20"/>
                <w:rPrChange w:id="3280" w:author="Gabriella Meltzer" w:date="2024-01-02T23:41:00Z">
                  <w:rPr>
                    <w:ins w:id="3281" w:author="Gabriella Meltzer" w:date="2024-01-02T23:40:00Z"/>
                    <w:sz w:val="22"/>
                    <w:szCs w:val="22"/>
                  </w:rPr>
                </w:rPrChange>
              </w:rPr>
            </w:pPr>
            <w:ins w:id="3282" w:author="Gabriella Meltzer" w:date="2024-01-02T23:40:00Z">
              <w:r w:rsidRPr="006A5067">
                <w:rPr>
                  <w:rFonts w:ascii="Arial" w:hAnsi="Arial" w:cs="Arial"/>
                  <w:sz w:val="20"/>
                  <w:szCs w:val="20"/>
                  <w:rPrChange w:id="3283" w:author="Gabriella Meltzer" w:date="2024-01-02T23:41:00Z">
                    <w:rPr>
                      <w:sz w:val="22"/>
                      <w:szCs w:val="22"/>
                    </w:rPr>
                  </w:rPrChange>
                </w:rPr>
                <w:t>0.17</w:t>
              </w:r>
            </w:ins>
          </w:p>
        </w:tc>
        <w:tc>
          <w:tcPr>
            <w:tcW w:w="720" w:type="dxa"/>
            <w:tcPrChange w:id="3284" w:author="Gabriella Meltzer" w:date="2024-01-02T23:42:00Z">
              <w:tcPr>
                <w:tcW w:w="720" w:type="dxa"/>
              </w:tcPr>
            </w:tcPrChange>
          </w:tcPr>
          <w:p w14:paraId="62890DD2" w14:textId="77777777" w:rsidR="006A5067" w:rsidRPr="006A5067" w:rsidRDefault="006A5067" w:rsidP="00786FE5">
            <w:pPr>
              <w:rPr>
                <w:ins w:id="3285" w:author="Gabriella Meltzer" w:date="2024-01-02T23:40:00Z"/>
                <w:rFonts w:ascii="Arial" w:hAnsi="Arial" w:cs="Arial"/>
                <w:sz w:val="20"/>
                <w:szCs w:val="20"/>
                <w:rPrChange w:id="3286" w:author="Gabriella Meltzer" w:date="2024-01-02T23:41:00Z">
                  <w:rPr>
                    <w:ins w:id="3287" w:author="Gabriella Meltzer" w:date="2024-01-02T23:40:00Z"/>
                    <w:sz w:val="22"/>
                    <w:szCs w:val="22"/>
                  </w:rPr>
                </w:rPrChange>
              </w:rPr>
            </w:pPr>
            <w:ins w:id="3288" w:author="Gabriella Meltzer" w:date="2024-01-02T23:40:00Z">
              <w:r w:rsidRPr="006A5067">
                <w:rPr>
                  <w:rFonts w:ascii="Arial" w:hAnsi="Arial" w:cs="Arial"/>
                  <w:sz w:val="20"/>
                  <w:szCs w:val="20"/>
                  <w:rPrChange w:id="3289" w:author="Gabriella Meltzer" w:date="2024-01-02T23:41:00Z">
                    <w:rPr>
                      <w:sz w:val="22"/>
                      <w:szCs w:val="22"/>
                    </w:rPr>
                  </w:rPrChange>
                </w:rPr>
                <w:t>0.20</w:t>
              </w:r>
            </w:ins>
          </w:p>
        </w:tc>
        <w:tc>
          <w:tcPr>
            <w:tcW w:w="720" w:type="dxa"/>
            <w:tcBorders>
              <w:right w:val="single" w:sz="2" w:space="0" w:color="auto"/>
            </w:tcBorders>
            <w:tcPrChange w:id="3290" w:author="Gabriella Meltzer" w:date="2024-01-02T23:42:00Z">
              <w:tcPr>
                <w:tcW w:w="720" w:type="dxa"/>
                <w:tcBorders>
                  <w:right w:val="single" w:sz="2" w:space="0" w:color="auto"/>
                </w:tcBorders>
              </w:tcPr>
            </w:tcPrChange>
          </w:tcPr>
          <w:p w14:paraId="3EE41552" w14:textId="77777777" w:rsidR="006A5067" w:rsidRPr="006A5067" w:rsidRDefault="006A5067" w:rsidP="00786FE5">
            <w:pPr>
              <w:rPr>
                <w:ins w:id="3291" w:author="Gabriella Meltzer" w:date="2024-01-02T23:40:00Z"/>
                <w:rFonts w:ascii="Arial" w:hAnsi="Arial" w:cs="Arial"/>
                <w:sz w:val="20"/>
                <w:szCs w:val="20"/>
                <w:rPrChange w:id="3292" w:author="Gabriella Meltzer" w:date="2024-01-02T23:41:00Z">
                  <w:rPr>
                    <w:ins w:id="3293" w:author="Gabriella Meltzer" w:date="2024-01-02T23:40:00Z"/>
                    <w:sz w:val="22"/>
                    <w:szCs w:val="22"/>
                  </w:rPr>
                </w:rPrChange>
              </w:rPr>
            </w:pPr>
            <w:ins w:id="3294" w:author="Gabriella Meltzer" w:date="2024-01-02T23:40:00Z">
              <w:r w:rsidRPr="006A5067">
                <w:rPr>
                  <w:rFonts w:ascii="Arial" w:hAnsi="Arial" w:cs="Arial"/>
                  <w:sz w:val="20"/>
                  <w:szCs w:val="20"/>
                  <w:rPrChange w:id="3295" w:author="Gabriella Meltzer" w:date="2024-01-02T23:41:00Z">
                    <w:rPr>
                      <w:sz w:val="22"/>
                      <w:szCs w:val="22"/>
                    </w:rPr>
                  </w:rPrChange>
                </w:rPr>
                <w:t>0.27</w:t>
              </w:r>
            </w:ins>
          </w:p>
        </w:tc>
        <w:tc>
          <w:tcPr>
            <w:tcW w:w="720" w:type="dxa"/>
            <w:tcBorders>
              <w:left w:val="single" w:sz="2" w:space="0" w:color="auto"/>
            </w:tcBorders>
            <w:tcPrChange w:id="3296" w:author="Gabriella Meltzer" w:date="2024-01-02T23:42:00Z">
              <w:tcPr>
                <w:tcW w:w="720" w:type="dxa"/>
                <w:tcBorders>
                  <w:left w:val="single" w:sz="2" w:space="0" w:color="auto"/>
                </w:tcBorders>
              </w:tcPr>
            </w:tcPrChange>
          </w:tcPr>
          <w:p w14:paraId="4F12B112" w14:textId="77777777" w:rsidR="006A5067" w:rsidRPr="006A5067" w:rsidRDefault="006A5067" w:rsidP="00786FE5">
            <w:pPr>
              <w:rPr>
                <w:ins w:id="3297" w:author="Gabriella Meltzer" w:date="2024-01-02T23:40:00Z"/>
                <w:rFonts w:ascii="Arial" w:hAnsi="Arial" w:cs="Arial"/>
                <w:sz w:val="20"/>
                <w:szCs w:val="20"/>
                <w:rPrChange w:id="3298" w:author="Gabriella Meltzer" w:date="2024-01-02T23:41:00Z">
                  <w:rPr>
                    <w:ins w:id="3299" w:author="Gabriella Meltzer" w:date="2024-01-02T23:40:00Z"/>
                    <w:sz w:val="22"/>
                    <w:szCs w:val="22"/>
                  </w:rPr>
                </w:rPrChange>
              </w:rPr>
            </w:pPr>
            <w:ins w:id="3300" w:author="Gabriella Meltzer" w:date="2024-01-02T23:40:00Z">
              <w:r w:rsidRPr="006A5067">
                <w:rPr>
                  <w:rFonts w:ascii="Arial" w:hAnsi="Arial" w:cs="Arial"/>
                  <w:sz w:val="20"/>
                  <w:szCs w:val="20"/>
                  <w:rPrChange w:id="3301" w:author="Gabriella Meltzer" w:date="2024-01-02T23:41:00Z">
                    <w:rPr>
                      <w:sz w:val="22"/>
                      <w:szCs w:val="22"/>
                    </w:rPr>
                  </w:rPrChange>
                </w:rPr>
                <w:t>0.09</w:t>
              </w:r>
            </w:ins>
          </w:p>
        </w:tc>
        <w:tc>
          <w:tcPr>
            <w:tcW w:w="720" w:type="dxa"/>
            <w:tcPrChange w:id="3302" w:author="Gabriella Meltzer" w:date="2024-01-02T23:42:00Z">
              <w:tcPr>
                <w:tcW w:w="720" w:type="dxa"/>
              </w:tcPr>
            </w:tcPrChange>
          </w:tcPr>
          <w:p w14:paraId="1B1FE7EB" w14:textId="77777777" w:rsidR="006A5067" w:rsidRPr="006A5067" w:rsidRDefault="006A5067" w:rsidP="00786FE5">
            <w:pPr>
              <w:rPr>
                <w:ins w:id="3303" w:author="Gabriella Meltzer" w:date="2024-01-02T23:40:00Z"/>
                <w:rFonts w:ascii="Arial" w:hAnsi="Arial" w:cs="Arial"/>
                <w:sz w:val="20"/>
                <w:szCs w:val="20"/>
                <w:rPrChange w:id="3304" w:author="Gabriella Meltzer" w:date="2024-01-02T23:41:00Z">
                  <w:rPr>
                    <w:ins w:id="3305" w:author="Gabriella Meltzer" w:date="2024-01-02T23:40:00Z"/>
                    <w:sz w:val="22"/>
                    <w:szCs w:val="22"/>
                  </w:rPr>
                </w:rPrChange>
              </w:rPr>
            </w:pPr>
            <w:ins w:id="3306" w:author="Gabriella Meltzer" w:date="2024-01-02T23:40:00Z">
              <w:r w:rsidRPr="006A5067">
                <w:rPr>
                  <w:rFonts w:ascii="Arial" w:hAnsi="Arial" w:cs="Arial"/>
                  <w:sz w:val="20"/>
                  <w:szCs w:val="20"/>
                  <w:rPrChange w:id="3307" w:author="Gabriella Meltzer" w:date="2024-01-02T23:41:00Z">
                    <w:rPr>
                      <w:sz w:val="22"/>
                      <w:szCs w:val="22"/>
                    </w:rPr>
                  </w:rPrChange>
                </w:rPr>
                <w:t>0.13</w:t>
              </w:r>
            </w:ins>
          </w:p>
        </w:tc>
        <w:tc>
          <w:tcPr>
            <w:tcW w:w="720" w:type="dxa"/>
            <w:tcPrChange w:id="3308" w:author="Gabriella Meltzer" w:date="2024-01-02T23:42:00Z">
              <w:tcPr>
                <w:tcW w:w="720" w:type="dxa"/>
              </w:tcPr>
            </w:tcPrChange>
          </w:tcPr>
          <w:p w14:paraId="3210D6D2" w14:textId="77777777" w:rsidR="006A5067" w:rsidRPr="006A5067" w:rsidRDefault="006A5067" w:rsidP="00786FE5">
            <w:pPr>
              <w:rPr>
                <w:ins w:id="3309" w:author="Gabriella Meltzer" w:date="2024-01-02T23:40:00Z"/>
                <w:rFonts w:ascii="Arial" w:hAnsi="Arial" w:cs="Arial"/>
                <w:sz w:val="20"/>
                <w:szCs w:val="20"/>
                <w:rPrChange w:id="3310" w:author="Gabriella Meltzer" w:date="2024-01-02T23:41:00Z">
                  <w:rPr>
                    <w:ins w:id="3311" w:author="Gabriella Meltzer" w:date="2024-01-02T23:40:00Z"/>
                    <w:sz w:val="22"/>
                    <w:szCs w:val="22"/>
                  </w:rPr>
                </w:rPrChange>
              </w:rPr>
            </w:pPr>
            <w:ins w:id="3312" w:author="Gabriella Meltzer" w:date="2024-01-02T23:40:00Z">
              <w:r w:rsidRPr="006A5067">
                <w:rPr>
                  <w:rFonts w:ascii="Arial" w:hAnsi="Arial" w:cs="Arial"/>
                  <w:sz w:val="20"/>
                  <w:szCs w:val="20"/>
                  <w:rPrChange w:id="3313" w:author="Gabriella Meltzer" w:date="2024-01-02T23:41:00Z">
                    <w:rPr>
                      <w:sz w:val="22"/>
                      <w:szCs w:val="22"/>
                    </w:rPr>
                  </w:rPrChange>
                </w:rPr>
                <w:t>0.16</w:t>
              </w:r>
            </w:ins>
          </w:p>
        </w:tc>
        <w:tc>
          <w:tcPr>
            <w:tcW w:w="720" w:type="dxa"/>
            <w:tcPrChange w:id="3314" w:author="Gabriella Meltzer" w:date="2024-01-02T23:42:00Z">
              <w:tcPr>
                <w:tcW w:w="720" w:type="dxa"/>
              </w:tcPr>
            </w:tcPrChange>
          </w:tcPr>
          <w:p w14:paraId="4B0E15D3" w14:textId="77777777" w:rsidR="006A5067" w:rsidRPr="006A5067" w:rsidRDefault="006A5067" w:rsidP="00786FE5">
            <w:pPr>
              <w:rPr>
                <w:ins w:id="3315" w:author="Gabriella Meltzer" w:date="2024-01-02T23:40:00Z"/>
                <w:rFonts w:ascii="Arial" w:hAnsi="Arial" w:cs="Arial"/>
                <w:sz w:val="20"/>
                <w:szCs w:val="20"/>
                <w:rPrChange w:id="3316" w:author="Gabriella Meltzer" w:date="2024-01-02T23:41:00Z">
                  <w:rPr>
                    <w:ins w:id="3317" w:author="Gabriella Meltzer" w:date="2024-01-02T23:40:00Z"/>
                    <w:sz w:val="22"/>
                    <w:szCs w:val="22"/>
                  </w:rPr>
                </w:rPrChange>
              </w:rPr>
            </w:pPr>
            <w:ins w:id="3318" w:author="Gabriella Meltzer" w:date="2024-01-02T23:40:00Z">
              <w:r w:rsidRPr="006A5067">
                <w:rPr>
                  <w:rFonts w:ascii="Arial" w:hAnsi="Arial" w:cs="Arial"/>
                  <w:sz w:val="20"/>
                  <w:szCs w:val="20"/>
                  <w:rPrChange w:id="3319" w:author="Gabriella Meltzer" w:date="2024-01-02T23:41:00Z">
                    <w:rPr>
                      <w:sz w:val="22"/>
                      <w:szCs w:val="22"/>
                    </w:rPr>
                  </w:rPrChange>
                </w:rPr>
                <w:t>0.20</w:t>
              </w:r>
            </w:ins>
          </w:p>
        </w:tc>
        <w:tc>
          <w:tcPr>
            <w:tcW w:w="720" w:type="dxa"/>
            <w:tcBorders>
              <w:right w:val="single" w:sz="2" w:space="0" w:color="auto"/>
            </w:tcBorders>
            <w:tcPrChange w:id="3320" w:author="Gabriella Meltzer" w:date="2024-01-02T23:42:00Z">
              <w:tcPr>
                <w:tcW w:w="720" w:type="dxa"/>
                <w:tcBorders>
                  <w:right w:val="single" w:sz="2" w:space="0" w:color="auto"/>
                </w:tcBorders>
              </w:tcPr>
            </w:tcPrChange>
          </w:tcPr>
          <w:p w14:paraId="766809D4" w14:textId="77777777" w:rsidR="006A5067" w:rsidRPr="006A5067" w:rsidRDefault="006A5067" w:rsidP="00786FE5">
            <w:pPr>
              <w:rPr>
                <w:ins w:id="3321" w:author="Gabriella Meltzer" w:date="2024-01-02T23:40:00Z"/>
                <w:rFonts w:ascii="Arial" w:hAnsi="Arial" w:cs="Arial"/>
                <w:sz w:val="20"/>
                <w:szCs w:val="20"/>
                <w:rPrChange w:id="3322" w:author="Gabriella Meltzer" w:date="2024-01-02T23:41:00Z">
                  <w:rPr>
                    <w:ins w:id="3323" w:author="Gabriella Meltzer" w:date="2024-01-02T23:40:00Z"/>
                    <w:sz w:val="22"/>
                    <w:szCs w:val="22"/>
                  </w:rPr>
                </w:rPrChange>
              </w:rPr>
            </w:pPr>
            <w:ins w:id="3324" w:author="Gabriella Meltzer" w:date="2024-01-02T23:40:00Z">
              <w:r w:rsidRPr="006A5067">
                <w:rPr>
                  <w:rFonts w:ascii="Arial" w:hAnsi="Arial" w:cs="Arial"/>
                  <w:sz w:val="20"/>
                  <w:szCs w:val="20"/>
                  <w:rPrChange w:id="3325" w:author="Gabriella Meltzer" w:date="2024-01-02T23:41:00Z">
                    <w:rPr>
                      <w:sz w:val="22"/>
                      <w:szCs w:val="22"/>
                    </w:rPr>
                  </w:rPrChange>
                </w:rPr>
                <w:t>0.26</w:t>
              </w:r>
            </w:ins>
          </w:p>
        </w:tc>
      </w:tr>
      <w:tr w:rsidR="006A5067" w:rsidRPr="006A5067" w14:paraId="38B88485" w14:textId="77777777" w:rsidTr="007F7277">
        <w:trPr>
          <w:ins w:id="3326" w:author="Gabriella Meltzer" w:date="2024-01-02T23:40:00Z"/>
        </w:trPr>
        <w:tc>
          <w:tcPr>
            <w:tcW w:w="3062" w:type="dxa"/>
            <w:vMerge/>
            <w:tcBorders>
              <w:left w:val="single" w:sz="2" w:space="0" w:color="auto"/>
            </w:tcBorders>
            <w:tcPrChange w:id="3327" w:author="Gabriella Meltzer" w:date="2024-01-02T23:42:00Z">
              <w:tcPr>
                <w:tcW w:w="3420" w:type="dxa"/>
                <w:vMerge/>
                <w:tcBorders>
                  <w:left w:val="single" w:sz="2" w:space="0" w:color="auto"/>
                </w:tcBorders>
              </w:tcPr>
            </w:tcPrChange>
          </w:tcPr>
          <w:p w14:paraId="1BE823BB" w14:textId="77777777" w:rsidR="006A5067" w:rsidRPr="006A5067" w:rsidRDefault="006A5067" w:rsidP="00786FE5">
            <w:pPr>
              <w:rPr>
                <w:ins w:id="3328" w:author="Gabriella Meltzer" w:date="2024-01-02T23:40:00Z"/>
                <w:rFonts w:ascii="Arial" w:hAnsi="Arial" w:cs="Arial"/>
                <w:sz w:val="20"/>
                <w:szCs w:val="20"/>
                <w:rPrChange w:id="3329" w:author="Gabriella Meltzer" w:date="2024-01-02T23:41:00Z">
                  <w:rPr>
                    <w:ins w:id="3330" w:author="Gabriella Meltzer" w:date="2024-01-02T23:40:00Z"/>
                    <w:sz w:val="22"/>
                    <w:szCs w:val="22"/>
                  </w:rPr>
                </w:rPrChange>
              </w:rPr>
            </w:pPr>
          </w:p>
        </w:tc>
        <w:tc>
          <w:tcPr>
            <w:tcW w:w="3778" w:type="dxa"/>
            <w:tcBorders>
              <w:left w:val="single" w:sz="2" w:space="0" w:color="auto"/>
            </w:tcBorders>
            <w:tcPrChange w:id="3331" w:author="Gabriella Meltzer" w:date="2024-01-02T23:42:00Z">
              <w:tcPr>
                <w:tcW w:w="3420" w:type="dxa"/>
                <w:tcBorders>
                  <w:left w:val="single" w:sz="2" w:space="0" w:color="auto"/>
                </w:tcBorders>
              </w:tcPr>
            </w:tcPrChange>
          </w:tcPr>
          <w:p w14:paraId="33AF908E" w14:textId="77777777" w:rsidR="006A5067" w:rsidRPr="006A5067" w:rsidRDefault="006A5067" w:rsidP="00786FE5">
            <w:pPr>
              <w:rPr>
                <w:ins w:id="3332" w:author="Gabriella Meltzer" w:date="2024-01-02T23:40:00Z"/>
                <w:rFonts w:ascii="Arial" w:hAnsi="Arial" w:cs="Arial"/>
                <w:sz w:val="20"/>
                <w:szCs w:val="20"/>
                <w:rPrChange w:id="3333" w:author="Gabriella Meltzer" w:date="2024-01-02T23:41:00Z">
                  <w:rPr>
                    <w:ins w:id="3334" w:author="Gabriella Meltzer" w:date="2024-01-02T23:40:00Z"/>
                    <w:sz w:val="22"/>
                    <w:szCs w:val="22"/>
                  </w:rPr>
                </w:rPrChange>
              </w:rPr>
            </w:pPr>
            <w:ins w:id="3335" w:author="Gabriella Meltzer" w:date="2024-01-02T23:40:00Z">
              <w:r w:rsidRPr="006A5067">
                <w:rPr>
                  <w:rFonts w:ascii="Arial" w:hAnsi="Arial" w:cs="Arial"/>
                  <w:sz w:val="20"/>
                  <w:szCs w:val="20"/>
                  <w:rPrChange w:id="3336" w:author="Gabriella Meltzer" w:date="2024-01-02T23:41:00Z">
                    <w:rPr>
                      <w:sz w:val="22"/>
                      <w:szCs w:val="22"/>
                    </w:rPr>
                  </w:rPrChange>
                </w:rPr>
                <w:t>Percent Single-Mother Households</w:t>
              </w:r>
            </w:ins>
          </w:p>
        </w:tc>
        <w:tc>
          <w:tcPr>
            <w:tcW w:w="810" w:type="dxa"/>
            <w:tcPrChange w:id="3337" w:author="Gabriella Meltzer" w:date="2024-01-02T23:42:00Z">
              <w:tcPr>
                <w:tcW w:w="810" w:type="dxa"/>
              </w:tcPr>
            </w:tcPrChange>
          </w:tcPr>
          <w:p w14:paraId="71496655" w14:textId="77777777" w:rsidR="006A5067" w:rsidRPr="006A5067" w:rsidRDefault="006A5067" w:rsidP="00786FE5">
            <w:pPr>
              <w:rPr>
                <w:ins w:id="3338" w:author="Gabriella Meltzer" w:date="2024-01-02T23:40:00Z"/>
                <w:rFonts w:ascii="Arial" w:hAnsi="Arial" w:cs="Arial"/>
                <w:sz w:val="20"/>
                <w:szCs w:val="20"/>
                <w:rPrChange w:id="3339" w:author="Gabriella Meltzer" w:date="2024-01-02T23:41:00Z">
                  <w:rPr>
                    <w:ins w:id="3340" w:author="Gabriella Meltzer" w:date="2024-01-02T23:40:00Z"/>
                    <w:sz w:val="22"/>
                    <w:szCs w:val="22"/>
                  </w:rPr>
                </w:rPrChange>
              </w:rPr>
            </w:pPr>
          </w:p>
        </w:tc>
        <w:tc>
          <w:tcPr>
            <w:tcW w:w="720" w:type="dxa"/>
            <w:tcPrChange w:id="3341" w:author="Gabriella Meltzer" w:date="2024-01-02T23:42:00Z">
              <w:tcPr>
                <w:tcW w:w="720" w:type="dxa"/>
              </w:tcPr>
            </w:tcPrChange>
          </w:tcPr>
          <w:p w14:paraId="27E7C769" w14:textId="77777777" w:rsidR="006A5067" w:rsidRPr="006A5067" w:rsidRDefault="006A5067" w:rsidP="00786FE5">
            <w:pPr>
              <w:rPr>
                <w:ins w:id="3342" w:author="Gabriella Meltzer" w:date="2024-01-02T23:40:00Z"/>
                <w:rFonts w:ascii="Arial" w:hAnsi="Arial" w:cs="Arial"/>
                <w:sz w:val="20"/>
                <w:szCs w:val="20"/>
                <w:rPrChange w:id="3343" w:author="Gabriella Meltzer" w:date="2024-01-02T23:41:00Z">
                  <w:rPr>
                    <w:ins w:id="3344" w:author="Gabriella Meltzer" w:date="2024-01-02T23:40:00Z"/>
                    <w:sz w:val="22"/>
                    <w:szCs w:val="22"/>
                  </w:rPr>
                </w:rPrChange>
              </w:rPr>
            </w:pPr>
            <w:ins w:id="3345" w:author="Gabriella Meltzer" w:date="2024-01-02T23:40:00Z">
              <w:r w:rsidRPr="006A5067">
                <w:rPr>
                  <w:rFonts w:ascii="Arial" w:hAnsi="Arial" w:cs="Arial"/>
                  <w:sz w:val="20"/>
                  <w:szCs w:val="20"/>
                  <w:rPrChange w:id="3346" w:author="Gabriella Meltzer" w:date="2024-01-02T23:41:00Z">
                    <w:rPr>
                      <w:sz w:val="22"/>
                      <w:szCs w:val="22"/>
                    </w:rPr>
                  </w:rPrChange>
                </w:rPr>
                <w:t>0.11</w:t>
              </w:r>
            </w:ins>
          </w:p>
        </w:tc>
        <w:tc>
          <w:tcPr>
            <w:tcW w:w="720" w:type="dxa"/>
            <w:tcPrChange w:id="3347" w:author="Gabriella Meltzer" w:date="2024-01-02T23:42:00Z">
              <w:tcPr>
                <w:tcW w:w="720" w:type="dxa"/>
              </w:tcPr>
            </w:tcPrChange>
          </w:tcPr>
          <w:p w14:paraId="01D9DCCB" w14:textId="77777777" w:rsidR="006A5067" w:rsidRPr="006A5067" w:rsidRDefault="006A5067" w:rsidP="00786FE5">
            <w:pPr>
              <w:rPr>
                <w:ins w:id="3348" w:author="Gabriella Meltzer" w:date="2024-01-02T23:40:00Z"/>
                <w:rFonts w:ascii="Arial" w:hAnsi="Arial" w:cs="Arial"/>
                <w:sz w:val="20"/>
                <w:szCs w:val="20"/>
                <w:rPrChange w:id="3349" w:author="Gabriella Meltzer" w:date="2024-01-02T23:41:00Z">
                  <w:rPr>
                    <w:ins w:id="3350" w:author="Gabriella Meltzer" w:date="2024-01-02T23:40:00Z"/>
                    <w:sz w:val="22"/>
                    <w:szCs w:val="22"/>
                  </w:rPr>
                </w:rPrChange>
              </w:rPr>
            </w:pPr>
            <w:ins w:id="3351" w:author="Gabriella Meltzer" w:date="2024-01-02T23:40:00Z">
              <w:r w:rsidRPr="006A5067">
                <w:rPr>
                  <w:rFonts w:ascii="Arial" w:hAnsi="Arial" w:cs="Arial"/>
                  <w:sz w:val="20"/>
                  <w:szCs w:val="20"/>
                  <w:rPrChange w:id="3352" w:author="Gabriella Meltzer" w:date="2024-01-02T23:41:00Z">
                    <w:rPr>
                      <w:sz w:val="22"/>
                      <w:szCs w:val="22"/>
                    </w:rPr>
                  </w:rPrChange>
                </w:rPr>
                <w:t>0.15</w:t>
              </w:r>
            </w:ins>
          </w:p>
        </w:tc>
        <w:tc>
          <w:tcPr>
            <w:tcW w:w="720" w:type="dxa"/>
            <w:tcPrChange w:id="3353" w:author="Gabriella Meltzer" w:date="2024-01-02T23:42:00Z">
              <w:tcPr>
                <w:tcW w:w="720" w:type="dxa"/>
              </w:tcPr>
            </w:tcPrChange>
          </w:tcPr>
          <w:p w14:paraId="1DF7FC77" w14:textId="77777777" w:rsidR="006A5067" w:rsidRPr="006A5067" w:rsidRDefault="006A5067" w:rsidP="00786FE5">
            <w:pPr>
              <w:rPr>
                <w:ins w:id="3354" w:author="Gabriella Meltzer" w:date="2024-01-02T23:40:00Z"/>
                <w:rFonts w:ascii="Arial" w:hAnsi="Arial" w:cs="Arial"/>
                <w:sz w:val="20"/>
                <w:szCs w:val="20"/>
                <w:rPrChange w:id="3355" w:author="Gabriella Meltzer" w:date="2024-01-02T23:41:00Z">
                  <w:rPr>
                    <w:ins w:id="3356" w:author="Gabriella Meltzer" w:date="2024-01-02T23:40:00Z"/>
                    <w:sz w:val="22"/>
                    <w:szCs w:val="22"/>
                  </w:rPr>
                </w:rPrChange>
              </w:rPr>
            </w:pPr>
            <w:ins w:id="3357" w:author="Gabriella Meltzer" w:date="2024-01-02T23:40:00Z">
              <w:r w:rsidRPr="006A5067">
                <w:rPr>
                  <w:rFonts w:ascii="Arial" w:hAnsi="Arial" w:cs="Arial"/>
                  <w:sz w:val="20"/>
                  <w:szCs w:val="20"/>
                  <w:rPrChange w:id="3358" w:author="Gabriella Meltzer" w:date="2024-01-02T23:41:00Z">
                    <w:rPr>
                      <w:sz w:val="22"/>
                      <w:szCs w:val="22"/>
                    </w:rPr>
                  </w:rPrChange>
                </w:rPr>
                <w:t>0.18</w:t>
              </w:r>
            </w:ins>
          </w:p>
        </w:tc>
        <w:tc>
          <w:tcPr>
            <w:tcW w:w="720" w:type="dxa"/>
            <w:tcPrChange w:id="3359" w:author="Gabriella Meltzer" w:date="2024-01-02T23:42:00Z">
              <w:tcPr>
                <w:tcW w:w="720" w:type="dxa"/>
              </w:tcPr>
            </w:tcPrChange>
          </w:tcPr>
          <w:p w14:paraId="4D9D14DC" w14:textId="77777777" w:rsidR="006A5067" w:rsidRPr="006A5067" w:rsidRDefault="006A5067" w:rsidP="00786FE5">
            <w:pPr>
              <w:rPr>
                <w:ins w:id="3360" w:author="Gabriella Meltzer" w:date="2024-01-02T23:40:00Z"/>
                <w:rFonts w:ascii="Arial" w:hAnsi="Arial" w:cs="Arial"/>
                <w:sz w:val="20"/>
                <w:szCs w:val="20"/>
                <w:rPrChange w:id="3361" w:author="Gabriella Meltzer" w:date="2024-01-02T23:41:00Z">
                  <w:rPr>
                    <w:ins w:id="3362" w:author="Gabriella Meltzer" w:date="2024-01-02T23:40:00Z"/>
                    <w:sz w:val="22"/>
                    <w:szCs w:val="22"/>
                  </w:rPr>
                </w:rPrChange>
              </w:rPr>
            </w:pPr>
            <w:ins w:id="3363" w:author="Gabriella Meltzer" w:date="2024-01-02T23:40:00Z">
              <w:r w:rsidRPr="006A5067">
                <w:rPr>
                  <w:rFonts w:ascii="Arial" w:hAnsi="Arial" w:cs="Arial"/>
                  <w:sz w:val="20"/>
                  <w:szCs w:val="20"/>
                  <w:rPrChange w:id="3364" w:author="Gabriella Meltzer" w:date="2024-01-02T23:41:00Z">
                    <w:rPr>
                      <w:sz w:val="22"/>
                      <w:szCs w:val="22"/>
                    </w:rPr>
                  </w:rPrChange>
                </w:rPr>
                <w:t>0.22</w:t>
              </w:r>
            </w:ins>
          </w:p>
        </w:tc>
        <w:tc>
          <w:tcPr>
            <w:tcW w:w="720" w:type="dxa"/>
            <w:tcBorders>
              <w:right w:val="single" w:sz="2" w:space="0" w:color="auto"/>
            </w:tcBorders>
            <w:tcPrChange w:id="3365" w:author="Gabriella Meltzer" w:date="2024-01-02T23:42:00Z">
              <w:tcPr>
                <w:tcW w:w="720" w:type="dxa"/>
                <w:tcBorders>
                  <w:right w:val="single" w:sz="2" w:space="0" w:color="auto"/>
                </w:tcBorders>
              </w:tcPr>
            </w:tcPrChange>
          </w:tcPr>
          <w:p w14:paraId="1E360C2C" w14:textId="77777777" w:rsidR="006A5067" w:rsidRPr="006A5067" w:rsidRDefault="006A5067" w:rsidP="00786FE5">
            <w:pPr>
              <w:rPr>
                <w:ins w:id="3366" w:author="Gabriella Meltzer" w:date="2024-01-02T23:40:00Z"/>
                <w:rFonts w:ascii="Arial" w:hAnsi="Arial" w:cs="Arial"/>
                <w:sz w:val="20"/>
                <w:szCs w:val="20"/>
                <w:rPrChange w:id="3367" w:author="Gabriella Meltzer" w:date="2024-01-02T23:41:00Z">
                  <w:rPr>
                    <w:ins w:id="3368" w:author="Gabriella Meltzer" w:date="2024-01-02T23:40:00Z"/>
                    <w:sz w:val="22"/>
                    <w:szCs w:val="22"/>
                  </w:rPr>
                </w:rPrChange>
              </w:rPr>
            </w:pPr>
            <w:ins w:id="3369" w:author="Gabriella Meltzer" w:date="2024-01-02T23:40:00Z">
              <w:r w:rsidRPr="006A5067">
                <w:rPr>
                  <w:rFonts w:ascii="Arial" w:hAnsi="Arial" w:cs="Arial"/>
                  <w:sz w:val="20"/>
                  <w:szCs w:val="20"/>
                  <w:rPrChange w:id="3370" w:author="Gabriella Meltzer" w:date="2024-01-02T23:41:00Z">
                    <w:rPr>
                      <w:sz w:val="22"/>
                      <w:szCs w:val="22"/>
                    </w:rPr>
                  </w:rPrChange>
                </w:rPr>
                <w:t>0.27</w:t>
              </w:r>
            </w:ins>
          </w:p>
        </w:tc>
        <w:tc>
          <w:tcPr>
            <w:tcW w:w="720" w:type="dxa"/>
            <w:tcBorders>
              <w:left w:val="single" w:sz="2" w:space="0" w:color="auto"/>
            </w:tcBorders>
            <w:tcPrChange w:id="3371" w:author="Gabriella Meltzer" w:date="2024-01-02T23:42:00Z">
              <w:tcPr>
                <w:tcW w:w="720" w:type="dxa"/>
                <w:tcBorders>
                  <w:left w:val="single" w:sz="2" w:space="0" w:color="auto"/>
                </w:tcBorders>
              </w:tcPr>
            </w:tcPrChange>
          </w:tcPr>
          <w:p w14:paraId="1A7DBC11" w14:textId="77777777" w:rsidR="006A5067" w:rsidRPr="006A5067" w:rsidRDefault="006A5067" w:rsidP="00786FE5">
            <w:pPr>
              <w:rPr>
                <w:ins w:id="3372" w:author="Gabriella Meltzer" w:date="2024-01-02T23:40:00Z"/>
                <w:rFonts w:ascii="Arial" w:hAnsi="Arial" w:cs="Arial"/>
                <w:sz w:val="20"/>
                <w:szCs w:val="20"/>
                <w:rPrChange w:id="3373" w:author="Gabriella Meltzer" w:date="2024-01-02T23:41:00Z">
                  <w:rPr>
                    <w:ins w:id="3374" w:author="Gabriella Meltzer" w:date="2024-01-02T23:40:00Z"/>
                    <w:sz w:val="22"/>
                    <w:szCs w:val="22"/>
                  </w:rPr>
                </w:rPrChange>
              </w:rPr>
            </w:pPr>
            <w:ins w:id="3375" w:author="Gabriella Meltzer" w:date="2024-01-02T23:40:00Z">
              <w:r w:rsidRPr="006A5067">
                <w:rPr>
                  <w:rFonts w:ascii="Arial" w:hAnsi="Arial" w:cs="Arial"/>
                  <w:sz w:val="20"/>
                  <w:szCs w:val="20"/>
                  <w:rPrChange w:id="3376" w:author="Gabriella Meltzer" w:date="2024-01-02T23:41:00Z">
                    <w:rPr>
                      <w:sz w:val="22"/>
                      <w:szCs w:val="22"/>
                    </w:rPr>
                  </w:rPrChange>
                </w:rPr>
                <w:t>0.12</w:t>
              </w:r>
            </w:ins>
          </w:p>
        </w:tc>
        <w:tc>
          <w:tcPr>
            <w:tcW w:w="720" w:type="dxa"/>
            <w:tcPrChange w:id="3377" w:author="Gabriella Meltzer" w:date="2024-01-02T23:42:00Z">
              <w:tcPr>
                <w:tcW w:w="720" w:type="dxa"/>
              </w:tcPr>
            </w:tcPrChange>
          </w:tcPr>
          <w:p w14:paraId="64A4A7F9" w14:textId="77777777" w:rsidR="006A5067" w:rsidRPr="006A5067" w:rsidRDefault="006A5067" w:rsidP="00786FE5">
            <w:pPr>
              <w:rPr>
                <w:ins w:id="3378" w:author="Gabriella Meltzer" w:date="2024-01-02T23:40:00Z"/>
                <w:rFonts w:ascii="Arial" w:hAnsi="Arial" w:cs="Arial"/>
                <w:sz w:val="20"/>
                <w:szCs w:val="20"/>
                <w:rPrChange w:id="3379" w:author="Gabriella Meltzer" w:date="2024-01-02T23:41:00Z">
                  <w:rPr>
                    <w:ins w:id="3380" w:author="Gabriella Meltzer" w:date="2024-01-02T23:40:00Z"/>
                    <w:sz w:val="22"/>
                    <w:szCs w:val="22"/>
                  </w:rPr>
                </w:rPrChange>
              </w:rPr>
            </w:pPr>
            <w:ins w:id="3381" w:author="Gabriella Meltzer" w:date="2024-01-02T23:40:00Z">
              <w:r w:rsidRPr="006A5067">
                <w:rPr>
                  <w:rFonts w:ascii="Arial" w:hAnsi="Arial" w:cs="Arial"/>
                  <w:sz w:val="20"/>
                  <w:szCs w:val="20"/>
                  <w:rPrChange w:id="3382" w:author="Gabriella Meltzer" w:date="2024-01-02T23:41:00Z">
                    <w:rPr>
                      <w:sz w:val="22"/>
                      <w:szCs w:val="22"/>
                    </w:rPr>
                  </w:rPrChange>
                </w:rPr>
                <w:t>0.15</w:t>
              </w:r>
            </w:ins>
          </w:p>
        </w:tc>
        <w:tc>
          <w:tcPr>
            <w:tcW w:w="720" w:type="dxa"/>
            <w:tcPrChange w:id="3383" w:author="Gabriella Meltzer" w:date="2024-01-02T23:42:00Z">
              <w:tcPr>
                <w:tcW w:w="720" w:type="dxa"/>
              </w:tcPr>
            </w:tcPrChange>
          </w:tcPr>
          <w:p w14:paraId="1BCCE675" w14:textId="77777777" w:rsidR="006A5067" w:rsidRPr="006A5067" w:rsidRDefault="006A5067" w:rsidP="00786FE5">
            <w:pPr>
              <w:rPr>
                <w:ins w:id="3384" w:author="Gabriella Meltzer" w:date="2024-01-02T23:40:00Z"/>
                <w:rFonts w:ascii="Arial" w:hAnsi="Arial" w:cs="Arial"/>
                <w:sz w:val="20"/>
                <w:szCs w:val="20"/>
                <w:rPrChange w:id="3385" w:author="Gabriella Meltzer" w:date="2024-01-02T23:41:00Z">
                  <w:rPr>
                    <w:ins w:id="3386" w:author="Gabriella Meltzer" w:date="2024-01-02T23:40:00Z"/>
                    <w:sz w:val="22"/>
                    <w:szCs w:val="22"/>
                  </w:rPr>
                </w:rPrChange>
              </w:rPr>
            </w:pPr>
            <w:ins w:id="3387" w:author="Gabriella Meltzer" w:date="2024-01-02T23:40:00Z">
              <w:r w:rsidRPr="006A5067">
                <w:rPr>
                  <w:rFonts w:ascii="Arial" w:hAnsi="Arial" w:cs="Arial"/>
                  <w:sz w:val="20"/>
                  <w:szCs w:val="20"/>
                  <w:rPrChange w:id="3388" w:author="Gabriella Meltzer" w:date="2024-01-02T23:41:00Z">
                    <w:rPr>
                      <w:sz w:val="22"/>
                      <w:szCs w:val="22"/>
                    </w:rPr>
                  </w:rPrChange>
                </w:rPr>
                <w:t>0.18</w:t>
              </w:r>
            </w:ins>
          </w:p>
        </w:tc>
        <w:tc>
          <w:tcPr>
            <w:tcW w:w="720" w:type="dxa"/>
            <w:tcPrChange w:id="3389" w:author="Gabriella Meltzer" w:date="2024-01-02T23:42:00Z">
              <w:tcPr>
                <w:tcW w:w="720" w:type="dxa"/>
              </w:tcPr>
            </w:tcPrChange>
          </w:tcPr>
          <w:p w14:paraId="1EB1D8AB" w14:textId="77777777" w:rsidR="006A5067" w:rsidRPr="006A5067" w:rsidRDefault="006A5067" w:rsidP="00786FE5">
            <w:pPr>
              <w:rPr>
                <w:ins w:id="3390" w:author="Gabriella Meltzer" w:date="2024-01-02T23:40:00Z"/>
                <w:rFonts w:ascii="Arial" w:hAnsi="Arial" w:cs="Arial"/>
                <w:sz w:val="20"/>
                <w:szCs w:val="20"/>
                <w:rPrChange w:id="3391" w:author="Gabriella Meltzer" w:date="2024-01-02T23:41:00Z">
                  <w:rPr>
                    <w:ins w:id="3392" w:author="Gabriella Meltzer" w:date="2024-01-02T23:40:00Z"/>
                    <w:sz w:val="22"/>
                    <w:szCs w:val="22"/>
                  </w:rPr>
                </w:rPrChange>
              </w:rPr>
            </w:pPr>
            <w:ins w:id="3393" w:author="Gabriella Meltzer" w:date="2024-01-02T23:40:00Z">
              <w:r w:rsidRPr="006A5067">
                <w:rPr>
                  <w:rFonts w:ascii="Arial" w:hAnsi="Arial" w:cs="Arial"/>
                  <w:sz w:val="20"/>
                  <w:szCs w:val="20"/>
                  <w:rPrChange w:id="3394" w:author="Gabriella Meltzer" w:date="2024-01-02T23:41:00Z">
                    <w:rPr>
                      <w:sz w:val="22"/>
                      <w:szCs w:val="22"/>
                    </w:rPr>
                  </w:rPrChange>
                </w:rPr>
                <w:t>0.22</w:t>
              </w:r>
            </w:ins>
          </w:p>
        </w:tc>
        <w:tc>
          <w:tcPr>
            <w:tcW w:w="720" w:type="dxa"/>
            <w:tcBorders>
              <w:right w:val="single" w:sz="2" w:space="0" w:color="auto"/>
            </w:tcBorders>
            <w:tcPrChange w:id="3395" w:author="Gabriella Meltzer" w:date="2024-01-02T23:42:00Z">
              <w:tcPr>
                <w:tcW w:w="720" w:type="dxa"/>
                <w:tcBorders>
                  <w:right w:val="single" w:sz="2" w:space="0" w:color="auto"/>
                </w:tcBorders>
              </w:tcPr>
            </w:tcPrChange>
          </w:tcPr>
          <w:p w14:paraId="27D1DA82" w14:textId="77777777" w:rsidR="006A5067" w:rsidRPr="006A5067" w:rsidRDefault="006A5067" w:rsidP="00786FE5">
            <w:pPr>
              <w:rPr>
                <w:ins w:id="3396" w:author="Gabriella Meltzer" w:date="2024-01-02T23:40:00Z"/>
                <w:rFonts w:ascii="Arial" w:hAnsi="Arial" w:cs="Arial"/>
                <w:sz w:val="20"/>
                <w:szCs w:val="20"/>
                <w:rPrChange w:id="3397" w:author="Gabriella Meltzer" w:date="2024-01-02T23:41:00Z">
                  <w:rPr>
                    <w:ins w:id="3398" w:author="Gabriella Meltzer" w:date="2024-01-02T23:40:00Z"/>
                    <w:sz w:val="22"/>
                    <w:szCs w:val="22"/>
                  </w:rPr>
                </w:rPrChange>
              </w:rPr>
            </w:pPr>
            <w:ins w:id="3399" w:author="Gabriella Meltzer" w:date="2024-01-02T23:40:00Z">
              <w:r w:rsidRPr="006A5067">
                <w:rPr>
                  <w:rFonts w:ascii="Arial" w:hAnsi="Arial" w:cs="Arial"/>
                  <w:sz w:val="20"/>
                  <w:szCs w:val="20"/>
                  <w:rPrChange w:id="3400" w:author="Gabriella Meltzer" w:date="2024-01-02T23:41:00Z">
                    <w:rPr>
                      <w:sz w:val="22"/>
                      <w:szCs w:val="22"/>
                    </w:rPr>
                  </w:rPrChange>
                </w:rPr>
                <w:t>0.29</w:t>
              </w:r>
            </w:ins>
          </w:p>
        </w:tc>
      </w:tr>
      <w:tr w:rsidR="006A5067" w:rsidRPr="006A5067" w14:paraId="6A050FBB" w14:textId="77777777" w:rsidTr="007F7277">
        <w:trPr>
          <w:ins w:id="3401" w:author="Gabriella Meltzer" w:date="2024-01-02T23:40:00Z"/>
        </w:trPr>
        <w:tc>
          <w:tcPr>
            <w:tcW w:w="3062" w:type="dxa"/>
            <w:vMerge/>
            <w:tcBorders>
              <w:left w:val="single" w:sz="2" w:space="0" w:color="auto"/>
              <w:bottom w:val="single" w:sz="2" w:space="0" w:color="auto"/>
            </w:tcBorders>
            <w:tcPrChange w:id="3402" w:author="Gabriella Meltzer" w:date="2024-01-02T23:42:00Z">
              <w:tcPr>
                <w:tcW w:w="3420" w:type="dxa"/>
                <w:vMerge/>
                <w:tcBorders>
                  <w:left w:val="single" w:sz="2" w:space="0" w:color="auto"/>
                  <w:bottom w:val="single" w:sz="2" w:space="0" w:color="auto"/>
                </w:tcBorders>
              </w:tcPr>
            </w:tcPrChange>
          </w:tcPr>
          <w:p w14:paraId="19C0AD3F" w14:textId="77777777" w:rsidR="006A5067" w:rsidRPr="006A5067" w:rsidRDefault="006A5067" w:rsidP="00786FE5">
            <w:pPr>
              <w:rPr>
                <w:ins w:id="3403" w:author="Gabriella Meltzer" w:date="2024-01-02T23:40:00Z"/>
                <w:rFonts w:ascii="Arial" w:hAnsi="Arial" w:cs="Arial"/>
                <w:sz w:val="20"/>
                <w:szCs w:val="20"/>
                <w:rPrChange w:id="3404" w:author="Gabriella Meltzer" w:date="2024-01-02T23:41:00Z">
                  <w:rPr>
                    <w:ins w:id="3405" w:author="Gabriella Meltzer" w:date="2024-01-02T23:40:00Z"/>
                    <w:sz w:val="22"/>
                    <w:szCs w:val="22"/>
                  </w:rPr>
                </w:rPrChange>
              </w:rPr>
            </w:pPr>
          </w:p>
        </w:tc>
        <w:tc>
          <w:tcPr>
            <w:tcW w:w="3778" w:type="dxa"/>
            <w:tcBorders>
              <w:left w:val="single" w:sz="2" w:space="0" w:color="auto"/>
              <w:bottom w:val="single" w:sz="2" w:space="0" w:color="auto"/>
            </w:tcBorders>
            <w:tcPrChange w:id="3406" w:author="Gabriella Meltzer" w:date="2024-01-02T23:42:00Z">
              <w:tcPr>
                <w:tcW w:w="3420" w:type="dxa"/>
                <w:tcBorders>
                  <w:left w:val="single" w:sz="2" w:space="0" w:color="auto"/>
                  <w:bottom w:val="single" w:sz="2" w:space="0" w:color="auto"/>
                </w:tcBorders>
              </w:tcPr>
            </w:tcPrChange>
          </w:tcPr>
          <w:p w14:paraId="0FC315F1" w14:textId="77777777" w:rsidR="006A5067" w:rsidRPr="006A5067" w:rsidRDefault="006A5067" w:rsidP="00786FE5">
            <w:pPr>
              <w:rPr>
                <w:ins w:id="3407" w:author="Gabriella Meltzer" w:date="2024-01-02T23:40:00Z"/>
                <w:rFonts w:ascii="Arial" w:hAnsi="Arial" w:cs="Arial"/>
                <w:sz w:val="20"/>
                <w:szCs w:val="20"/>
                <w:rPrChange w:id="3408" w:author="Gabriella Meltzer" w:date="2024-01-02T23:41:00Z">
                  <w:rPr>
                    <w:ins w:id="3409" w:author="Gabriella Meltzer" w:date="2024-01-02T23:40:00Z"/>
                    <w:sz w:val="22"/>
                    <w:szCs w:val="22"/>
                  </w:rPr>
                </w:rPrChange>
              </w:rPr>
            </w:pPr>
            <w:ins w:id="3410" w:author="Gabriella Meltzer" w:date="2024-01-02T23:40:00Z">
              <w:r w:rsidRPr="006A5067">
                <w:rPr>
                  <w:rFonts w:ascii="Arial" w:hAnsi="Arial" w:cs="Arial"/>
                  <w:sz w:val="20"/>
                  <w:szCs w:val="20"/>
                  <w:rPrChange w:id="3411" w:author="Gabriella Meltzer" w:date="2024-01-02T23:41:00Z">
                    <w:rPr>
                      <w:sz w:val="22"/>
                      <w:szCs w:val="22"/>
                    </w:rPr>
                  </w:rPrChange>
                </w:rPr>
                <w:t>Percent Special Education</w:t>
              </w:r>
            </w:ins>
          </w:p>
        </w:tc>
        <w:tc>
          <w:tcPr>
            <w:tcW w:w="810" w:type="dxa"/>
            <w:tcBorders>
              <w:bottom w:val="single" w:sz="2" w:space="0" w:color="auto"/>
            </w:tcBorders>
            <w:tcPrChange w:id="3412" w:author="Gabriella Meltzer" w:date="2024-01-02T23:42:00Z">
              <w:tcPr>
                <w:tcW w:w="810" w:type="dxa"/>
                <w:tcBorders>
                  <w:bottom w:val="single" w:sz="2" w:space="0" w:color="auto"/>
                </w:tcBorders>
              </w:tcPr>
            </w:tcPrChange>
          </w:tcPr>
          <w:p w14:paraId="4A2D800A" w14:textId="77777777" w:rsidR="006A5067" w:rsidRPr="006A5067" w:rsidRDefault="006A5067" w:rsidP="00786FE5">
            <w:pPr>
              <w:rPr>
                <w:ins w:id="3413" w:author="Gabriella Meltzer" w:date="2024-01-02T23:40:00Z"/>
                <w:rFonts w:ascii="Arial" w:hAnsi="Arial" w:cs="Arial"/>
                <w:sz w:val="20"/>
                <w:szCs w:val="20"/>
                <w:rPrChange w:id="3414" w:author="Gabriella Meltzer" w:date="2024-01-02T23:41:00Z">
                  <w:rPr>
                    <w:ins w:id="3415" w:author="Gabriella Meltzer" w:date="2024-01-02T23:40:00Z"/>
                    <w:sz w:val="22"/>
                    <w:szCs w:val="22"/>
                  </w:rPr>
                </w:rPrChange>
              </w:rPr>
            </w:pPr>
          </w:p>
        </w:tc>
        <w:tc>
          <w:tcPr>
            <w:tcW w:w="720" w:type="dxa"/>
            <w:tcBorders>
              <w:bottom w:val="single" w:sz="2" w:space="0" w:color="auto"/>
            </w:tcBorders>
            <w:tcPrChange w:id="3416" w:author="Gabriella Meltzer" w:date="2024-01-02T23:42:00Z">
              <w:tcPr>
                <w:tcW w:w="720" w:type="dxa"/>
                <w:tcBorders>
                  <w:bottom w:val="single" w:sz="2" w:space="0" w:color="auto"/>
                </w:tcBorders>
              </w:tcPr>
            </w:tcPrChange>
          </w:tcPr>
          <w:p w14:paraId="4E95D008" w14:textId="77777777" w:rsidR="006A5067" w:rsidRPr="006A5067" w:rsidRDefault="006A5067" w:rsidP="00786FE5">
            <w:pPr>
              <w:rPr>
                <w:ins w:id="3417" w:author="Gabriella Meltzer" w:date="2024-01-02T23:40:00Z"/>
                <w:rFonts w:ascii="Arial" w:hAnsi="Arial" w:cs="Arial"/>
                <w:sz w:val="20"/>
                <w:szCs w:val="20"/>
                <w:rPrChange w:id="3418" w:author="Gabriella Meltzer" w:date="2024-01-02T23:41:00Z">
                  <w:rPr>
                    <w:ins w:id="3419" w:author="Gabriella Meltzer" w:date="2024-01-02T23:40:00Z"/>
                    <w:sz w:val="22"/>
                    <w:szCs w:val="22"/>
                  </w:rPr>
                </w:rPrChange>
              </w:rPr>
            </w:pPr>
            <w:ins w:id="3420" w:author="Gabriella Meltzer" w:date="2024-01-02T23:40:00Z">
              <w:r w:rsidRPr="006A5067">
                <w:rPr>
                  <w:rFonts w:ascii="Arial" w:hAnsi="Arial" w:cs="Arial"/>
                  <w:sz w:val="20"/>
                  <w:szCs w:val="20"/>
                  <w:rPrChange w:id="3421" w:author="Gabriella Meltzer" w:date="2024-01-02T23:41:00Z">
                    <w:rPr>
                      <w:sz w:val="22"/>
                      <w:szCs w:val="22"/>
                    </w:rPr>
                  </w:rPrChange>
                </w:rPr>
                <w:t>0.08</w:t>
              </w:r>
            </w:ins>
          </w:p>
        </w:tc>
        <w:tc>
          <w:tcPr>
            <w:tcW w:w="720" w:type="dxa"/>
            <w:tcBorders>
              <w:bottom w:val="single" w:sz="2" w:space="0" w:color="auto"/>
            </w:tcBorders>
            <w:tcPrChange w:id="3422" w:author="Gabriella Meltzer" w:date="2024-01-02T23:42:00Z">
              <w:tcPr>
                <w:tcW w:w="720" w:type="dxa"/>
                <w:tcBorders>
                  <w:bottom w:val="single" w:sz="2" w:space="0" w:color="auto"/>
                </w:tcBorders>
              </w:tcPr>
            </w:tcPrChange>
          </w:tcPr>
          <w:p w14:paraId="645A98EC" w14:textId="77777777" w:rsidR="006A5067" w:rsidRPr="006A5067" w:rsidRDefault="006A5067" w:rsidP="00786FE5">
            <w:pPr>
              <w:rPr>
                <w:ins w:id="3423" w:author="Gabriella Meltzer" w:date="2024-01-02T23:40:00Z"/>
                <w:rFonts w:ascii="Arial" w:hAnsi="Arial" w:cs="Arial"/>
                <w:sz w:val="20"/>
                <w:szCs w:val="20"/>
                <w:rPrChange w:id="3424" w:author="Gabriella Meltzer" w:date="2024-01-02T23:41:00Z">
                  <w:rPr>
                    <w:ins w:id="3425" w:author="Gabriella Meltzer" w:date="2024-01-02T23:40:00Z"/>
                    <w:sz w:val="22"/>
                    <w:szCs w:val="22"/>
                  </w:rPr>
                </w:rPrChange>
              </w:rPr>
            </w:pPr>
            <w:ins w:id="3426" w:author="Gabriella Meltzer" w:date="2024-01-02T23:40:00Z">
              <w:r w:rsidRPr="006A5067">
                <w:rPr>
                  <w:rFonts w:ascii="Arial" w:hAnsi="Arial" w:cs="Arial"/>
                  <w:sz w:val="20"/>
                  <w:szCs w:val="20"/>
                  <w:rPrChange w:id="3427" w:author="Gabriella Meltzer" w:date="2024-01-02T23:41:00Z">
                    <w:rPr>
                      <w:sz w:val="22"/>
                      <w:szCs w:val="22"/>
                    </w:rPr>
                  </w:rPrChange>
                </w:rPr>
                <w:t>0.11</w:t>
              </w:r>
            </w:ins>
          </w:p>
        </w:tc>
        <w:tc>
          <w:tcPr>
            <w:tcW w:w="720" w:type="dxa"/>
            <w:tcBorders>
              <w:bottom w:val="single" w:sz="2" w:space="0" w:color="auto"/>
            </w:tcBorders>
            <w:tcPrChange w:id="3428" w:author="Gabriella Meltzer" w:date="2024-01-02T23:42:00Z">
              <w:tcPr>
                <w:tcW w:w="720" w:type="dxa"/>
                <w:tcBorders>
                  <w:bottom w:val="single" w:sz="2" w:space="0" w:color="auto"/>
                </w:tcBorders>
              </w:tcPr>
            </w:tcPrChange>
          </w:tcPr>
          <w:p w14:paraId="02A983A9" w14:textId="77777777" w:rsidR="006A5067" w:rsidRPr="006A5067" w:rsidRDefault="006A5067" w:rsidP="00786FE5">
            <w:pPr>
              <w:rPr>
                <w:ins w:id="3429" w:author="Gabriella Meltzer" w:date="2024-01-02T23:40:00Z"/>
                <w:rFonts w:ascii="Arial" w:hAnsi="Arial" w:cs="Arial"/>
                <w:sz w:val="20"/>
                <w:szCs w:val="20"/>
                <w:rPrChange w:id="3430" w:author="Gabriella Meltzer" w:date="2024-01-02T23:41:00Z">
                  <w:rPr>
                    <w:ins w:id="3431" w:author="Gabriella Meltzer" w:date="2024-01-02T23:40:00Z"/>
                    <w:sz w:val="22"/>
                    <w:szCs w:val="22"/>
                  </w:rPr>
                </w:rPrChange>
              </w:rPr>
            </w:pPr>
            <w:ins w:id="3432" w:author="Gabriella Meltzer" w:date="2024-01-02T23:40:00Z">
              <w:r w:rsidRPr="006A5067">
                <w:rPr>
                  <w:rFonts w:ascii="Arial" w:hAnsi="Arial" w:cs="Arial"/>
                  <w:sz w:val="20"/>
                  <w:szCs w:val="20"/>
                  <w:rPrChange w:id="3433" w:author="Gabriella Meltzer" w:date="2024-01-02T23:41:00Z">
                    <w:rPr>
                      <w:sz w:val="22"/>
                      <w:szCs w:val="22"/>
                    </w:rPr>
                  </w:rPrChange>
                </w:rPr>
                <w:t>0.12</w:t>
              </w:r>
            </w:ins>
          </w:p>
        </w:tc>
        <w:tc>
          <w:tcPr>
            <w:tcW w:w="720" w:type="dxa"/>
            <w:tcBorders>
              <w:bottom w:val="single" w:sz="2" w:space="0" w:color="auto"/>
            </w:tcBorders>
            <w:tcPrChange w:id="3434" w:author="Gabriella Meltzer" w:date="2024-01-02T23:42:00Z">
              <w:tcPr>
                <w:tcW w:w="720" w:type="dxa"/>
                <w:tcBorders>
                  <w:bottom w:val="single" w:sz="2" w:space="0" w:color="auto"/>
                </w:tcBorders>
              </w:tcPr>
            </w:tcPrChange>
          </w:tcPr>
          <w:p w14:paraId="3C2C896A" w14:textId="77777777" w:rsidR="006A5067" w:rsidRPr="006A5067" w:rsidRDefault="006A5067" w:rsidP="00786FE5">
            <w:pPr>
              <w:rPr>
                <w:ins w:id="3435" w:author="Gabriella Meltzer" w:date="2024-01-02T23:40:00Z"/>
                <w:rFonts w:ascii="Arial" w:hAnsi="Arial" w:cs="Arial"/>
                <w:sz w:val="20"/>
                <w:szCs w:val="20"/>
                <w:rPrChange w:id="3436" w:author="Gabriella Meltzer" w:date="2024-01-02T23:41:00Z">
                  <w:rPr>
                    <w:ins w:id="3437" w:author="Gabriella Meltzer" w:date="2024-01-02T23:40:00Z"/>
                    <w:sz w:val="22"/>
                    <w:szCs w:val="22"/>
                  </w:rPr>
                </w:rPrChange>
              </w:rPr>
            </w:pPr>
            <w:ins w:id="3438" w:author="Gabriella Meltzer" w:date="2024-01-02T23:40:00Z">
              <w:r w:rsidRPr="006A5067">
                <w:rPr>
                  <w:rFonts w:ascii="Arial" w:hAnsi="Arial" w:cs="Arial"/>
                  <w:sz w:val="20"/>
                  <w:szCs w:val="20"/>
                  <w:rPrChange w:id="3439" w:author="Gabriella Meltzer" w:date="2024-01-02T23:41:00Z">
                    <w:rPr>
                      <w:sz w:val="22"/>
                      <w:szCs w:val="22"/>
                    </w:rPr>
                  </w:rPrChange>
                </w:rPr>
                <w:t>0.14</w:t>
              </w:r>
            </w:ins>
          </w:p>
        </w:tc>
        <w:tc>
          <w:tcPr>
            <w:tcW w:w="720" w:type="dxa"/>
            <w:tcBorders>
              <w:bottom w:val="single" w:sz="2" w:space="0" w:color="auto"/>
              <w:right w:val="single" w:sz="2" w:space="0" w:color="auto"/>
            </w:tcBorders>
            <w:tcPrChange w:id="3440" w:author="Gabriella Meltzer" w:date="2024-01-02T23:42:00Z">
              <w:tcPr>
                <w:tcW w:w="720" w:type="dxa"/>
                <w:tcBorders>
                  <w:bottom w:val="single" w:sz="2" w:space="0" w:color="auto"/>
                  <w:right w:val="single" w:sz="2" w:space="0" w:color="auto"/>
                </w:tcBorders>
              </w:tcPr>
            </w:tcPrChange>
          </w:tcPr>
          <w:p w14:paraId="13A088FF" w14:textId="77777777" w:rsidR="006A5067" w:rsidRPr="006A5067" w:rsidRDefault="006A5067" w:rsidP="00786FE5">
            <w:pPr>
              <w:rPr>
                <w:ins w:id="3441" w:author="Gabriella Meltzer" w:date="2024-01-02T23:40:00Z"/>
                <w:rFonts w:ascii="Arial" w:hAnsi="Arial" w:cs="Arial"/>
                <w:sz w:val="20"/>
                <w:szCs w:val="20"/>
                <w:rPrChange w:id="3442" w:author="Gabriella Meltzer" w:date="2024-01-02T23:41:00Z">
                  <w:rPr>
                    <w:ins w:id="3443" w:author="Gabriella Meltzer" w:date="2024-01-02T23:40:00Z"/>
                    <w:sz w:val="22"/>
                    <w:szCs w:val="22"/>
                  </w:rPr>
                </w:rPrChange>
              </w:rPr>
            </w:pPr>
            <w:ins w:id="3444" w:author="Gabriella Meltzer" w:date="2024-01-02T23:40:00Z">
              <w:r w:rsidRPr="006A5067">
                <w:rPr>
                  <w:rFonts w:ascii="Arial" w:hAnsi="Arial" w:cs="Arial"/>
                  <w:sz w:val="20"/>
                  <w:szCs w:val="20"/>
                  <w:rPrChange w:id="3445" w:author="Gabriella Meltzer" w:date="2024-01-02T23:41:00Z">
                    <w:rPr>
                      <w:sz w:val="22"/>
                      <w:szCs w:val="22"/>
                    </w:rPr>
                  </w:rPrChange>
                </w:rPr>
                <w:t>0.18</w:t>
              </w:r>
            </w:ins>
          </w:p>
        </w:tc>
        <w:tc>
          <w:tcPr>
            <w:tcW w:w="720" w:type="dxa"/>
            <w:tcBorders>
              <w:left w:val="single" w:sz="2" w:space="0" w:color="auto"/>
              <w:bottom w:val="single" w:sz="2" w:space="0" w:color="auto"/>
            </w:tcBorders>
            <w:tcPrChange w:id="3446" w:author="Gabriella Meltzer" w:date="2024-01-02T23:42:00Z">
              <w:tcPr>
                <w:tcW w:w="720" w:type="dxa"/>
                <w:tcBorders>
                  <w:left w:val="single" w:sz="2" w:space="0" w:color="auto"/>
                  <w:bottom w:val="single" w:sz="2" w:space="0" w:color="auto"/>
                </w:tcBorders>
              </w:tcPr>
            </w:tcPrChange>
          </w:tcPr>
          <w:p w14:paraId="10B44ED2" w14:textId="77777777" w:rsidR="006A5067" w:rsidRPr="006A5067" w:rsidRDefault="006A5067" w:rsidP="00786FE5">
            <w:pPr>
              <w:rPr>
                <w:ins w:id="3447" w:author="Gabriella Meltzer" w:date="2024-01-02T23:40:00Z"/>
                <w:rFonts w:ascii="Arial" w:hAnsi="Arial" w:cs="Arial"/>
                <w:sz w:val="20"/>
                <w:szCs w:val="20"/>
                <w:rPrChange w:id="3448" w:author="Gabriella Meltzer" w:date="2024-01-02T23:41:00Z">
                  <w:rPr>
                    <w:ins w:id="3449" w:author="Gabriella Meltzer" w:date="2024-01-02T23:40:00Z"/>
                    <w:sz w:val="22"/>
                    <w:szCs w:val="22"/>
                  </w:rPr>
                </w:rPrChange>
              </w:rPr>
            </w:pPr>
            <w:ins w:id="3450" w:author="Gabriella Meltzer" w:date="2024-01-02T23:40:00Z">
              <w:r w:rsidRPr="006A5067">
                <w:rPr>
                  <w:rFonts w:ascii="Arial" w:hAnsi="Arial" w:cs="Arial"/>
                  <w:sz w:val="20"/>
                  <w:szCs w:val="20"/>
                  <w:rPrChange w:id="3451" w:author="Gabriella Meltzer" w:date="2024-01-02T23:41:00Z">
                    <w:rPr>
                      <w:sz w:val="22"/>
                      <w:szCs w:val="22"/>
                    </w:rPr>
                  </w:rPrChange>
                </w:rPr>
                <w:t>0.08</w:t>
              </w:r>
            </w:ins>
          </w:p>
        </w:tc>
        <w:tc>
          <w:tcPr>
            <w:tcW w:w="720" w:type="dxa"/>
            <w:tcBorders>
              <w:bottom w:val="single" w:sz="2" w:space="0" w:color="auto"/>
            </w:tcBorders>
            <w:tcPrChange w:id="3452" w:author="Gabriella Meltzer" w:date="2024-01-02T23:42:00Z">
              <w:tcPr>
                <w:tcW w:w="720" w:type="dxa"/>
                <w:tcBorders>
                  <w:bottom w:val="single" w:sz="2" w:space="0" w:color="auto"/>
                </w:tcBorders>
              </w:tcPr>
            </w:tcPrChange>
          </w:tcPr>
          <w:p w14:paraId="704079E5" w14:textId="77777777" w:rsidR="006A5067" w:rsidRPr="006A5067" w:rsidRDefault="006A5067" w:rsidP="00786FE5">
            <w:pPr>
              <w:rPr>
                <w:ins w:id="3453" w:author="Gabriella Meltzer" w:date="2024-01-02T23:40:00Z"/>
                <w:rFonts w:ascii="Arial" w:hAnsi="Arial" w:cs="Arial"/>
                <w:sz w:val="20"/>
                <w:szCs w:val="20"/>
                <w:rPrChange w:id="3454" w:author="Gabriella Meltzer" w:date="2024-01-02T23:41:00Z">
                  <w:rPr>
                    <w:ins w:id="3455" w:author="Gabriella Meltzer" w:date="2024-01-02T23:40:00Z"/>
                    <w:sz w:val="22"/>
                    <w:szCs w:val="22"/>
                  </w:rPr>
                </w:rPrChange>
              </w:rPr>
            </w:pPr>
            <w:ins w:id="3456" w:author="Gabriella Meltzer" w:date="2024-01-02T23:40:00Z">
              <w:r w:rsidRPr="006A5067">
                <w:rPr>
                  <w:rFonts w:ascii="Arial" w:hAnsi="Arial" w:cs="Arial"/>
                  <w:sz w:val="20"/>
                  <w:szCs w:val="20"/>
                  <w:rPrChange w:id="3457" w:author="Gabriella Meltzer" w:date="2024-01-02T23:41:00Z">
                    <w:rPr>
                      <w:sz w:val="22"/>
                      <w:szCs w:val="22"/>
                    </w:rPr>
                  </w:rPrChange>
                </w:rPr>
                <w:t>0.10</w:t>
              </w:r>
            </w:ins>
          </w:p>
        </w:tc>
        <w:tc>
          <w:tcPr>
            <w:tcW w:w="720" w:type="dxa"/>
            <w:tcBorders>
              <w:bottom w:val="single" w:sz="2" w:space="0" w:color="auto"/>
            </w:tcBorders>
            <w:tcPrChange w:id="3458" w:author="Gabriella Meltzer" w:date="2024-01-02T23:42:00Z">
              <w:tcPr>
                <w:tcW w:w="720" w:type="dxa"/>
                <w:tcBorders>
                  <w:bottom w:val="single" w:sz="2" w:space="0" w:color="auto"/>
                </w:tcBorders>
              </w:tcPr>
            </w:tcPrChange>
          </w:tcPr>
          <w:p w14:paraId="74913B74" w14:textId="77777777" w:rsidR="006A5067" w:rsidRPr="006A5067" w:rsidRDefault="006A5067" w:rsidP="00786FE5">
            <w:pPr>
              <w:rPr>
                <w:ins w:id="3459" w:author="Gabriella Meltzer" w:date="2024-01-02T23:40:00Z"/>
                <w:rFonts w:ascii="Arial" w:hAnsi="Arial" w:cs="Arial"/>
                <w:sz w:val="20"/>
                <w:szCs w:val="20"/>
                <w:rPrChange w:id="3460" w:author="Gabriella Meltzer" w:date="2024-01-02T23:41:00Z">
                  <w:rPr>
                    <w:ins w:id="3461" w:author="Gabriella Meltzer" w:date="2024-01-02T23:40:00Z"/>
                    <w:sz w:val="22"/>
                    <w:szCs w:val="22"/>
                  </w:rPr>
                </w:rPrChange>
              </w:rPr>
            </w:pPr>
            <w:ins w:id="3462" w:author="Gabriella Meltzer" w:date="2024-01-02T23:40:00Z">
              <w:r w:rsidRPr="006A5067">
                <w:rPr>
                  <w:rFonts w:ascii="Arial" w:hAnsi="Arial" w:cs="Arial"/>
                  <w:sz w:val="20"/>
                  <w:szCs w:val="20"/>
                  <w:rPrChange w:id="3463" w:author="Gabriella Meltzer" w:date="2024-01-02T23:41:00Z">
                    <w:rPr>
                      <w:sz w:val="22"/>
                      <w:szCs w:val="22"/>
                    </w:rPr>
                  </w:rPrChange>
                </w:rPr>
                <w:t>0.12</w:t>
              </w:r>
            </w:ins>
          </w:p>
        </w:tc>
        <w:tc>
          <w:tcPr>
            <w:tcW w:w="720" w:type="dxa"/>
            <w:tcBorders>
              <w:bottom w:val="single" w:sz="2" w:space="0" w:color="auto"/>
            </w:tcBorders>
            <w:tcPrChange w:id="3464" w:author="Gabriella Meltzer" w:date="2024-01-02T23:42:00Z">
              <w:tcPr>
                <w:tcW w:w="720" w:type="dxa"/>
                <w:tcBorders>
                  <w:bottom w:val="single" w:sz="2" w:space="0" w:color="auto"/>
                </w:tcBorders>
              </w:tcPr>
            </w:tcPrChange>
          </w:tcPr>
          <w:p w14:paraId="02A2B553" w14:textId="77777777" w:rsidR="006A5067" w:rsidRPr="006A5067" w:rsidRDefault="006A5067" w:rsidP="00786FE5">
            <w:pPr>
              <w:rPr>
                <w:ins w:id="3465" w:author="Gabriella Meltzer" w:date="2024-01-02T23:40:00Z"/>
                <w:rFonts w:ascii="Arial" w:hAnsi="Arial" w:cs="Arial"/>
                <w:sz w:val="20"/>
                <w:szCs w:val="20"/>
                <w:rPrChange w:id="3466" w:author="Gabriella Meltzer" w:date="2024-01-02T23:41:00Z">
                  <w:rPr>
                    <w:ins w:id="3467" w:author="Gabriella Meltzer" w:date="2024-01-02T23:40:00Z"/>
                    <w:sz w:val="22"/>
                    <w:szCs w:val="22"/>
                  </w:rPr>
                </w:rPrChange>
              </w:rPr>
            </w:pPr>
            <w:ins w:id="3468" w:author="Gabriella Meltzer" w:date="2024-01-02T23:40:00Z">
              <w:r w:rsidRPr="006A5067">
                <w:rPr>
                  <w:rFonts w:ascii="Arial" w:hAnsi="Arial" w:cs="Arial"/>
                  <w:sz w:val="20"/>
                  <w:szCs w:val="20"/>
                  <w:rPrChange w:id="3469" w:author="Gabriella Meltzer" w:date="2024-01-02T23:41:00Z">
                    <w:rPr>
                      <w:sz w:val="22"/>
                      <w:szCs w:val="22"/>
                    </w:rPr>
                  </w:rPrChange>
                </w:rPr>
                <w:t>0.14</w:t>
              </w:r>
            </w:ins>
          </w:p>
        </w:tc>
        <w:tc>
          <w:tcPr>
            <w:tcW w:w="720" w:type="dxa"/>
            <w:tcBorders>
              <w:bottom w:val="single" w:sz="2" w:space="0" w:color="auto"/>
              <w:right w:val="single" w:sz="2" w:space="0" w:color="auto"/>
            </w:tcBorders>
            <w:tcPrChange w:id="3470" w:author="Gabriella Meltzer" w:date="2024-01-02T23:42:00Z">
              <w:tcPr>
                <w:tcW w:w="720" w:type="dxa"/>
                <w:tcBorders>
                  <w:bottom w:val="single" w:sz="2" w:space="0" w:color="auto"/>
                  <w:right w:val="single" w:sz="2" w:space="0" w:color="auto"/>
                </w:tcBorders>
              </w:tcPr>
            </w:tcPrChange>
          </w:tcPr>
          <w:p w14:paraId="3712DF16" w14:textId="77777777" w:rsidR="006A5067" w:rsidRPr="006A5067" w:rsidRDefault="006A5067" w:rsidP="00786FE5">
            <w:pPr>
              <w:rPr>
                <w:ins w:id="3471" w:author="Gabriella Meltzer" w:date="2024-01-02T23:40:00Z"/>
                <w:rFonts w:ascii="Arial" w:hAnsi="Arial" w:cs="Arial"/>
                <w:sz w:val="20"/>
                <w:szCs w:val="20"/>
                <w:rPrChange w:id="3472" w:author="Gabriella Meltzer" w:date="2024-01-02T23:41:00Z">
                  <w:rPr>
                    <w:ins w:id="3473" w:author="Gabriella Meltzer" w:date="2024-01-02T23:40:00Z"/>
                    <w:sz w:val="22"/>
                    <w:szCs w:val="22"/>
                  </w:rPr>
                </w:rPrChange>
              </w:rPr>
            </w:pPr>
            <w:ins w:id="3474" w:author="Gabriella Meltzer" w:date="2024-01-02T23:40:00Z">
              <w:r w:rsidRPr="006A5067">
                <w:rPr>
                  <w:rFonts w:ascii="Arial" w:hAnsi="Arial" w:cs="Arial"/>
                  <w:sz w:val="20"/>
                  <w:szCs w:val="20"/>
                  <w:rPrChange w:id="3475" w:author="Gabriella Meltzer" w:date="2024-01-02T23:41:00Z">
                    <w:rPr>
                      <w:sz w:val="22"/>
                      <w:szCs w:val="22"/>
                    </w:rPr>
                  </w:rPrChange>
                </w:rPr>
                <w:t>0.18</w:t>
              </w:r>
            </w:ins>
          </w:p>
        </w:tc>
      </w:tr>
    </w:tbl>
    <w:p w14:paraId="6394719F" w14:textId="77777777" w:rsidR="006A5067" w:rsidRDefault="006A5067" w:rsidP="00025136">
      <w:pPr>
        <w:pBdr>
          <w:top w:val="nil"/>
          <w:left w:val="nil"/>
          <w:bottom w:val="nil"/>
          <w:right w:val="nil"/>
          <w:between w:val="nil"/>
        </w:pBdr>
        <w:spacing w:before="240" w:after="60"/>
        <w:contextualSpacing/>
        <w:rPr>
          <w:ins w:id="3476" w:author="Gabriella Meltzer" w:date="2024-01-02T23:40:00Z"/>
          <w:rFonts w:ascii="Arial" w:hAnsi="Arial" w:cs="Arial"/>
          <w:b/>
          <w:color w:val="000000"/>
          <w:sz w:val="20"/>
          <w:szCs w:val="20"/>
        </w:rPr>
      </w:pPr>
    </w:p>
    <w:p w14:paraId="55BCC9BB" w14:textId="1F270773" w:rsidR="00025136" w:rsidRPr="00025136" w:rsidRDefault="00E6133D" w:rsidP="00025136">
      <w:pPr>
        <w:pBdr>
          <w:top w:val="nil"/>
          <w:left w:val="nil"/>
          <w:bottom w:val="nil"/>
          <w:right w:val="nil"/>
          <w:between w:val="nil"/>
        </w:pBdr>
        <w:spacing w:before="240" w:after="60"/>
        <w:contextualSpacing/>
        <w:rPr>
          <w:rFonts w:ascii="Arial" w:hAnsi="Arial" w:cs="Arial"/>
          <w:b/>
          <w:bCs/>
          <w:color w:val="000000"/>
          <w:sz w:val="20"/>
          <w:szCs w:val="20"/>
        </w:rPr>
      </w:pPr>
      <w:r w:rsidRPr="00F649EE">
        <w:rPr>
          <w:rFonts w:ascii="Arial" w:hAnsi="Arial" w:cs="Arial"/>
          <w:b/>
          <w:color w:val="000000"/>
          <w:sz w:val="20"/>
          <w:szCs w:val="20"/>
        </w:rPr>
        <w:t>Table 1.</w:t>
      </w:r>
      <w:r w:rsidR="00F977A1">
        <w:rPr>
          <w:rFonts w:ascii="Arial" w:hAnsi="Arial" w:cs="Arial"/>
          <w:b/>
          <w:color w:val="000000"/>
          <w:sz w:val="20"/>
          <w:szCs w:val="20"/>
        </w:rPr>
        <w:t xml:space="preserve"> </w:t>
      </w:r>
      <w:r w:rsidR="00B24DCE">
        <w:rPr>
          <w:rFonts w:ascii="Arial" w:hAnsi="Arial" w:cs="Arial"/>
          <w:bCs/>
          <w:color w:val="000000"/>
          <w:sz w:val="20"/>
          <w:szCs w:val="20"/>
        </w:rPr>
        <w:t>Educational and</w:t>
      </w:r>
      <w:r w:rsidR="001F061A">
        <w:rPr>
          <w:rFonts w:ascii="Arial" w:hAnsi="Arial" w:cs="Arial"/>
          <w:color w:val="000000"/>
          <w:sz w:val="20"/>
          <w:szCs w:val="20"/>
        </w:rPr>
        <w:t xml:space="preserve"> demographic </w:t>
      </w:r>
      <w:r w:rsidR="00025136" w:rsidRPr="009450B4">
        <w:rPr>
          <w:rFonts w:ascii="Arial" w:hAnsi="Arial" w:cs="Arial"/>
          <w:color w:val="000000"/>
          <w:sz w:val="20"/>
          <w:szCs w:val="20"/>
        </w:rPr>
        <w:t xml:space="preserve">characteristics </w:t>
      </w:r>
      <w:r w:rsidR="00025136">
        <w:rPr>
          <w:rFonts w:ascii="Arial" w:hAnsi="Arial" w:cs="Arial"/>
          <w:color w:val="000000"/>
          <w:sz w:val="20"/>
          <w:szCs w:val="20"/>
        </w:rPr>
        <w:t>variables</w:t>
      </w:r>
      <w:r w:rsidR="00025136" w:rsidRPr="009450B4">
        <w:rPr>
          <w:rFonts w:ascii="Arial" w:hAnsi="Arial" w:cs="Arial"/>
          <w:color w:val="000000"/>
          <w:sz w:val="20"/>
          <w:szCs w:val="20"/>
        </w:rPr>
        <w:t xml:space="preserve"> </w:t>
      </w:r>
      <w:commentRangeStart w:id="3477"/>
      <w:r w:rsidR="00025136" w:rsidRPr="009450B4">
        <w:rPr>
          <w:rFonts w:ascii="Arial" w:hAnsi="Arial" w:cs="Arial"/>
          <w:color w:val="000000"/>
          <w:sz w:val="20"/>
          <w:szCs w:val="20"/>
        </w:rPr>
        <w:t xml:space="preserve">in </w:t>
      </w:r>
      <w:del w:id="3478" w:author="Gabriella Meltzer" w:date="2024-01-02T23:41:00Z">
        <w:r w:rsidR="00025136" w:rsidDel="006A5067">
          <w:rPr>
            <w:rFonts w:ascii="Arial" w:hAnsi="Arial" w:cs="Arial"/>
            <w:color w:val="000000"/>
            <w:sz w:val="20"/>
            <w:szCs w:val="20"/>
          </w:rPr>
          <w:delText xml:space="preserve">the </w:delText>
        </w:r>
      </w:del>
      <w:ins w:id="3479" w:author="Gabriella Meltzer" w:date="2024-01-02T23:41:00Z">
        <w:r w:rsidR="006A5067">
          <w:rPr>
            <w:rFonts w:ascii="Arial" w:hAnsi="Arial" w:cs="Arial"/>
            <w:color w:val="000000"/>
            <w:sz w:val="20"/>
            <w:szCs w:val="20"/>
          </w:rPr>
          <w:t xml:space="preserve">states exposed to hurricanes </w:t>
        </w:r>
      </w:ins>
      <w:commentRangeEnd w:id="3477"/>
      <w:ins w:id="3480" w:author="Gabriella Meltzer" w:date="2024-01-02T23:42:00Z">
        <w:r w:rsidR="009E2E34">
          <w:rPr>
            <w:rStyle w:val="CommentReference"/>
            <w:rFonts w:ascii="Times New Roman" w:eastAsia="Times New Roman" w:hAnsi="Times New Roman" w:cs="Times New Roman"/>
          </w:rPr>
          <w:commentReference w:id="3477"/>
        </w:r>
      </w:ins>
      <w:ins w:id="3481" w:author="Gabriella Meltzer" w:date="2024-01-02T23:41:00Z">
        <w:r w:rsidR="006A5067">
          <w:rPr>
            <w:rFonts w:ascii="Arial" w:hAnsi="Arial" w:cs="Arial"/>
            <w:color w:val="000000"/>
            <w:sz w:val="20"/>
            <w:szCs w:val="20"/>
          </w:rPr>
          <w:t>in the</w:t>
        </w:r>
        <w:r w:rsidR="006A5067">
          <w:rPr>
            <w:rFonts w:ascii="Arial" w:hAnsi="Arial" w:cs="Arial"/>
            <w:color w:val="000000"/>
            <w:sz w:val="20"/>
            <w:szCs w:val="20"/>
          </w:rPr>
          <w:t xml:space="preserve"> </w:t>
        </w:r>
      </w:ins>
      <w:r w:rsidR="00025136">
        <w:rPr>
          <w:rFonts w:ascii="Arial" w:hAnsi="Arial" w:cs="Arial"/>
          <w:color w:val="000000"/>
          <w:sz w:val="20"/>
          <w:szCs w:val="20"/>
        </w:rPr>
        <w:t xml:space="preserve">United States </w:t>
      </w:r>
      <w:r w:rsidR="009450B4">
        <w:rPr>
          <w:rFonts w:ascii="Arial" w:hAnsi="Arial" w:cs="Arial"/>
          <w:color w:val="000000"/>
          <w:sz w:val="20"/>
          <w:szCs w:val="20"/>
        </w:rPr>
        <w:t>in</w:t>
      </w:r>
      <w:r w:rsidR="00F0624F">
        <w:rPr>
          <w:rFonts w:ascii="Arial" w:hAnsi="Arial" w:cs="Arial"/>
          <w:color w:val="000000"/>
          <w:sz w:val="20"/>
          <w:szCs w:val="20"/>
        </w:rPr>
        <w:t xml:space="preserve"> </w:t>
      </w:r>
      <w:r w:rsidR="009450B4">
        <w:rPr>
          <w:rFonts w:ascii="Arial" w:hAnsi="Arial" w:cs="Arial"/>
          <w:color w:val="000000"/>
          <w:sz w:val="20"/>
          <w:szCs w:val="20"/>
        </w:rPr>
        <w:t>2009 and 2018</w:t>
      </w:r>
      <w:r w:rsidR="00025136" w:rsidRPr="009450B4">
        <w:rPr>
          <w:rFonts w:ascii="Arial" w:hAnsi="Arial" w:cs="Arial"/>
          <w:color w:val="000000"/>
          <w:sz w:val="20"/>
          <w:szCs w:val="20"/>
        </w:rPr>
        <w:t>.</w:t>
      </w:r>
    </w:p>
    <w:p w14:paraId="1C1ED247" w14:textId="2EA64E8D" w:rsidR="00E6133D" w:rsidRPr="00F649EE" w:rsidRDefault="00E6133D" w:rsidP="00E6133D">
      <w:pPr>
        <w:keepNext/>
        <w:pBdr>
          <w:top w:val="nil"/>
          <w:left w:val="nil"/>
          <w:bottom w:val="nil"/>
          <w:right w:val="nil"/>
          <w:between w:val="nil"/>
        </w:pBdr>
        <w:spacing w:before="240" w:after="60"/>
        <w:contextualSpacing/>
        <w:rPr>
          <w:rFonts w:ascii="Arial" w:hAnsi="Arial" w:cs="Arial"/>
          <w:b/>
          <w:color w:val="000000"/>
          <w:sz w:val="20"/>
          <w:szCs w:val="20"/>
        </w:rPr>
      </w:pPr>
    </w:p>
    <w:p w14:paraId="65759CCF" w14:textId="77777777" w:rsidR="00E6133D" w:rsidRPr="00F649EE" w:rsidRDefault="00E6133D" w:rsidP="00E6133D">
      <w:pPr>
        <w:pBdr>
          <w:top w:val="nil"/>
          <w:left w:val="nil"/>
          <w:bottom w:val="nil"/>
          <w:right w:val="nil"/>
          <w:between w:val="nil"/>
        </w:pBdr>
        <w:contextualSpacing/>
        <w:rPr>
          <w:rFonts w:ascii="Arial" w:hAnsi="Arial" w:cs="Arial"/>
          <w:color w:val="000000"/>
          <w:sz w:val="20"/>
          <w:szCs w:val="20"/>
        </w:rPr>
      </w:pPr>
    </w:p>
    <w:p w14:paraId="421FC490" w14:textId="77777777" w:rsidR="00270945" w:rsidRPr="00980C22" w:rsidRDefault="00270945">
      <w:pPr>
        <w:rPr>
          <w:rFonts w:ascii="Arial" w:hAnsi="Arial" w:cs="Arial"/>
          <w:sz w:val="20"/>
          <w:szCs w:val="20"/>
        </w:rPr>
      </w:pPr>
    </w:p>
    <w:sectPr w:rsidR="00270945" w:rsidRPr="00980C22" w:rsidSect="007D423F">
      <w:pgSz w:w="15840" w:h="12240" w:orient="landscape"/>
      <w:pgMar w:top="1800" w:right="1440" w:bottom="1800" w:left="144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ioumourtzoglou, Marianthi-Anna" w:date="2023-11-22T13:58:00Z" w:initials="MK">
    <w:p w14:paraId="0BB7FE40" w14:textId="4DD367CB" w:rsidR="002843F7" w:rsidRDefault="002843F7">
      <w:pPr>
        <w:pStyle w:val="CommentText"/>
      </w:pPr>
      <w:r>
        <w:rPr>
          <w:rStyle w:val="CommentReference"/>
        </w:rPr>
        <w:annotationRef/>
      </w:r>
      <w:r>
        <w:rPr>
          <w:rStyle w:val="CommentReference"/>
        </w:rPr>
        <w:annotationRef/>
      </w:r>
      <w:r>
        <w:t>If they do not ask for this format for submission, I’d increase font and add space between lines to make it easier for reviewers! this won’t be easy!</w:t>
      </w:r>
    </w:p>
  </w:comment>
  <w:comment w:id="3" w:author="Joan Casey" w:date="2023-11-22T10:14:00Z" w:initials="JAC">
    <w:p w14:paraId="36409422" w14:textId="220351A7" w:rsidR="00C81AB1" w:rsidRDefault="00C81AB1">
      <w:pPr>
        <w:pStyle w:val="CommentText"/>
      </w:pPr>
      <w:r>
        <w:rPr>
          <w:rStyle w:val="CommentReference"/>
        </w:rPr>
        <w:annotationRef/>
      </w:r>
      <w:r>
        <w:t>Would “performance” be a better word here?</w:t>
      </w:r>
    </w:p>
  </w:comment>
  <w:comment w:id="4" w:author="Gabriella Meltzer" w:date="2023-12-02T15:17:00Z" w:initials="GM">
    <w:p w14:paraId="2B2B1B2C"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@Robbie, what do you think? Should we change this wording to “performance” throughout the manuscript or keep “attainment”?</w:t>
      </w:r>
    </w:p>
  </w:comment>
  <w:comment w:id="5" w:author="Schwartz, Joel" w:date="2023-11-17T14:09:00Z" w:initials="SJ">
    <w:p w14:paraId="55BB240B" w14:textId="5CBD9C25" w:rsidR="006911D1" w:rsidRDefault="006911D1" w:rsidP="0012581E">
      <w:r>
        <w:rPr>
          <w:rStyle w:val="CommentReference"/>
        </w:rPr>
        <w:annotationRef/>
      </w:r>
      <w:r>
        <w:rPr>
          <w:rFonts w:ascii="Times New Roman" w:eastAsia="Times New Roman" w:hAnsi="Times New Roman" w:cs="Times New Roman"/>
          <w:color w:val="000000"/>
          <w:sz w:val="20"/>
          <w:szCs w:val="20"/>
        </w:rPr>
        <w:t>Did you restrict to cyclones during the school year?</w:t>
      </w:r>
    </w:p>
  </w:comment>
  <w:comment w:id="6" w:author="Gabriella Meltzer" w:date="2023-12-04T15:38:00Z" w:initials="GM">
    <w:p w14:paraId="60D7334F" w14:textId="77777777" w:rsidR="00CC1D18" w:rsidRDefault="00CC1D18" w:rsidP="00CC1D18">
      <w:r>
        <w:rPr>
          <w:rStyle w:val="CommentReference"/>
        </w:rPr>
        <w:annotationRef/>
      </w:r>
      <w:r>
        <w:rPr>
          <w:rFonts w:ascii="Times New Roman" w:eastAsia="Times New Roman" w:hAnsi="Times New Roman" w:cs="Times New Roman"/>
          <w:color w:val="000000"/>
          <w:sz w:val="20"/>
          <w:szCs w:val="20"/>
        </w:rPr>
        <w:t>We didn’t restrict the cyclones to the school year because they could have lagged effects; t-1 is fine</w:t>
      </w:r>
    </w:p>
  </w:comment>
  <w:comment w:id="33" w:author="Kioumourtzoglou, Marianthi-Anna" w:date="2023-11-22T14:04:00Z" w:initials="MK">
    <w:p w14:paraId="55EE6E17" w14:textId="369903A4" w:rsidR="00E22050" w:rsidRDefault="00E22050">
      <w:pPr>
        <w:pStyle w:val="CommentText"/>
      </w:pPr>
      <w:r>
        <w:rPr>
          <w:rStyle w:val="CommentReference"/>
        </w:rPr>
        <w:annotationRef/>
      </w:r>
      <w:r>
        <w:t>But the analysis was at county level and not student level, correct? This is confusing</w:t>
      </w:r>
    </w:p>
  </w:comment>
  <w:comment w:id="24" w:author="Yoshira Van Horne" w:date="2023-11-19T18:28:00Z" w:initials="YV">
    <w:p w14:paraId="240582BB" w14:textId="77777777" w:rsidR="00EB5EBA" w:rsidRDefault="00EB5EBA" w:rsidP="00EB5EBA">
      <w:r>
        <w:rPr>
          <w:rStyle w:val="CommentReference"/>
        </w:rPr>
        <w:annotationRef/>
      </w:r>
      <w:r>
        <w:rPr>
          <w:rFonts w:ascii="Times New Roman" w:eastAsia="Times New Roman" w:hAnsi="Times New Roman" w:cs="Times New Roman"/>
          <w:color w:val="000000"/>
          <w:sz w:val="20"/>
          <w:szCs w:val="20"/>
        </w:rPr>
        <w:t xml:space="preserve">From the equity field there has been a moved towards this language. I only changed the abstract, but should be changed through out the manuscript. </w:t>
      </w:r>
    </w:p>
  </w:comment>
  <w:comment w:id="25" w:author="Joan Casey" w:date="2023-11-22T10:17:00Z" w:initials="JAC">
    <w:p w14:paraId="6C8F388C" w14:textId="428084A7" w:rsidR="00E04AAC" w:rsidRDefault="00E04AAC">
      <w:pPr>
        <w:pStyle w:val="CommentText"/>
      </w:pPr>
      <w:r>
        <w:rPr>
          <w:rStyle w:val="CommentReference"/>
        </w:rPr>
        <w:annotationRef/>
      </w:r>
      <w:r>
        <w:t>I think you could cut the results here because you are just presenting usch a small subset. Perhaps just state that these groups tended to have lower test scores? Is this related to exposure or just overall? I.e., make clearer that this is a report on effect modification if that’s what it is.</w:t>
      </w:r>
    </w:p>
  </w:comment>
  <w:comment w:id="26" w:author="Gabriella Meltzer" w:date="2023-12-02T15:19:00Z" w:initials="GM">
    <w:p w14:paraId="7D300837" w14:textId="77777777" w:rsidR="00185307" w:rsidRDefault="00185307" w:rsidP="00185307">
      <w:r>
        <w:rPr>
          <w:rStyle w:val="CommentReference"/>
        </w:rPr>
        <w:annotationRef/>
      </w:r>
      <w:r>
        <w:rPr>
          <w:rFonts w:ascii="Times New Roman" w:eastAsia="Times New Roman" w:hAnsi="Times New Roman" w:cs="Times New Roman"/>
          <w:color w:val="000000"/>
          <w:sz w:val="20"/>
          <w:szCs w:val="20"/>
        </w:rPr>
        <w:t>Took out the example effect estimates</w:t>
      </w:r>
    </w:p>
  </w:comment>
  <w:comment w:id="44" w:author="Kioumourtzoglou, Marianthi-Anna" w:date="2023-11-22T14:07:00Z" w:initials="MK">
    <w:p w14:paraId="48000379" w14:textId="1F45FCB4" w:rsidR="0018343A" w:rsidRDefault="0018343A">
      <w:pPr>
        <w:pStyle w:val="CommentText"/>
      </w:pPr>
      <w:r>
        <w:rPr>
          <w:rStyle w:val="CommentReference"/>
        </w:rPr>
        <w:annotationRef/>
      </w:r>
      <w:r>
        <w:t>Did we perform a trajectories analysis?</w:t>
      </w:r>
    </w:p>
  </w:comment>
  <w:comment w:id="52" w:author="Joan Casey" w:date="2023-11-22T10:20:00Z" w:initials="JAC">
    <w:p w14:paraId="6ED77122" w14:textId="04DB8A6C" w:rsidR="007521A3" w:rsidRDefault="007521A3">
      <w:pPr>
        <w:pStyle w:val="CommentText"/>
      </w:pPr>
      <w:r>
        <w:rPr>
          <w:rStyle w:val="CommentReference"/>
        </w:rPr>
        <w:annotationRef/>
      </w:r>
      <w:r>
        <w:t>Compared to what?</w:t>
      </w:r>
    </w:p>
  </w:comment>
  <w:comment w:id="57" w:author="Joan Casey" w:date="2023-11-22T10:20:00Z" w:initials="JAC">
    <w:p w14:paraId="5651543F" w14:textId="7D1DFF3A" w:rsidR="007521A3" w:rsidRDefault="007521A3">
      <w:pPr>
        <w:pStyle w:val="CommentText"/>
      </w:pPr>
      <w:r>
        <w:rPr>
          <w:rStyle w:val="CommentReference"/>
        </w:rPr>
        <w:annotationRef/>
      </w:r>
      <w:r>
        <w:t>First mention of hurricane, not clear how hurricanes are related to tropical cyclones. Since the paper focuses on hurricanes, define early.</w:t>
      </w:r>
    </w:p>
  </w:comment>
  <w:comment w:id="60" w:author="Kioumourtzoglou, Marianthi-Anna" w:date="2023-11-22T14:11:00Z" w:initials="MK">
    <w:p w14:paraId="7196D722" w14:textId="4C0C601A" w:rsidR="008A422D" w:rsidRDefault="008A422D">
      <w:pPr>
        <w:pStyle w:val="CommentText"/>
      </w:pPr>
      <w:r>
        <w:rPr>
          <w:rStyle w:val="CommentReference"/>
        </w:rPr>
        <w:annotationRef/>
      </w:r>
      <w:r>
        <w:t>Is this part of the objective? This is the method to achieve the objective, so it’s a bit awkwardly written here….</w:t>
      </w:r>
    </w:p>
  </w:comment>
  <w:comment w:id="62" w:author="Kioumourtzoglou, Marianthi-Anna" w:date="2023-11-22T14:11:00Z" w:initials="MK">
    <w:p w14:paraId="49DCA381" w14:textId="24045690" w:rsidR="00247679" w:rsidRDefault="00247679">
      <w:pPr>
        <w:pStyle w:val="CommentText"/>
      </w:pPr>
      <w:r>
        <w:rPr>
          <w:rStyle w:val="CommentReference"/>
        </w:rPr>
        <w:annotationRef/>
      </w:r>
      <w:r>
        <w:t>Why would this be of interest? Should something (even short) about this be mentioned above?</w:t>
      </w:r>
    </w:p>
  </w:comment>
  <w:comment w:id="63" w:author="Yoshira Van Horne" w:date="2023-11-19T17:12:00Z" w:initials="YV">
    <w:p w14:paraId="4B80552A" w14:textId="1881FB19" w:rsidR="00E67483" w:rsidRDefault="00E67483" w:rsidP="00E67483">
      <w:r>
        <w:rPr>
          <w:rStyle w:val="CommentReference"/>
        </w:rPr>
        <w:annotationRef/>
      </w:r>
      <w:r>
        <w:rPr>
          <w:rFonts w:ascii="Times New Roman" w:eastAsia="Times New Roman" w:hAnsi="Times New Roman" w:cs="Times New Roman"/>
          <w:color w:val="000000"/>
          <w:sz w:val="20"/>
          <w:szCs w:val="20"/>
        </w:rPr>
        <w:t xml:space="preserve">Are there differences by cohorts across the counties and states? </w:t>
      </w:r>
    </w:p>
  </w:comment>
  <w:comment w:id="64" w:author="Joan Casey" w:date="2023-11-22T10:23:00Z" w:initials="JAC">
    <w:p w14:paraId="50AC049C" w14:textId="4774D07B" w:rsidR="00791CD0" w:rsidRDefault="00791CD0">
      <w:pPr>
        <w:pStyle w:val="CommentText"/>
      </w:pPr>
      <w:r>
        <w:rPr>
          <w:rStyle w:val="CommentReference"/>
        </w:rPr>
        <w:annotationRef/>
      </w:r>
      <w:r>
        <w:t>Especially considering hurricane vs. non hurricane exposed counties?</w:t>
      </w:r>
    </w:p>
  </w:comment>
  <w:comment w:id="70" w:author="Yoshira Van Horne" w:date="2023-11-19T18:17:00Z" w:initials="YV">
    <w:p w14:paraId="154D86B4" w14:textId="77777777" w:rsidR="00030E4C" w:rsidRDefault="00030E4C" w:rsidP="00030E4C">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73" w:author="Joan Casey" w:date="2023-11-22T10:34:00Z" w:initials="JAC">
    <w:p w14:paraId="3E10172D" w14:textId="576E0BD8" w:rsidR="00D80D3E" w:rsidRDefault="00D80D3E">
      <w:pPr>
        <w:pStyle w:val="CommentText"/>
      </w:pPr>
      <w:r>
        <w:rPr>
          <w:rStyle w:val="CommentReference"/>
        </w:rPr>
        <w:annotationRef/>
      </w:r>
      <w:r>
        <w:t>I am surprised by the space taken up by this. See Westreich and Greenland 2013 in AJE Table 2 Fallacy.</w:t>
      </w:r>
    </w:p>
  </w:comment>
  <w:comment w:id="74" w:author="Yoshira Van Horne" w:date="2023-11-19T17:01:00Z" w:initials="YV">
    <w:p w14:paraId="0AB57FAA" w14:textId="103BEBAD" w:rsidR="00E67483" w:rsidRDefault="00D17B23" w:rsidP="00E67483">
      <w:r>
        <w:rPr>
          <w:rStyle w:val="CommentReference"/>
        </w:rPr>
        <w:annotationRef/>
      </w:r>
      <w:r w:rsidR="00E67483">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75" w:author="Joan Casey" w:date="2023-11-22T10:33:00Z" w:initials="JAC">
    <w:p w14:paraId="4648D90C" w14:textId="4604E4EE" w:rsidR="00280527" w:rsidRDefault="00280527">
      <w:pPr>
        <w:pStyle w:val="CommentText"/>
      </w:pPr>
      <w:r>
        <w:rPr>
          <w:rStyle w:val="CommentReference"/>
        </w:rPr>
        <w:annotationRef/>
      </w:r>
      <w:r>
        <w:t xml:space="preserve">Why is there so much on this? It doesn’t seem germane to the main question you are asking. </w:t>
      </w:r>
    </w:p>
  </w:comment>
  <w:comment w:id="79" w:author="Yoshira Van Horne" w:date="2023-11-19T17:16:00Z" w:initials="YV">
    <w:p w14:paraId="36CEF0CD" w14:textId="77777777" w:rsidR="00EB76A4" w:rsidRDefault="00EB76A4" w:rsidP="00EB76A4">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80" w:author="Joan Casey" w:date="2023-11-22T10:36:00Z" w:initials="JAC">
    <w:p w14:paraId="15B242CF" w14:textId="7695A814" w:rsidR="0058332D" w:rsidRDefault="0058332D">
      <w:pPr>
        <w:pStyle w:val="CommentText"/>
      </w:pPr>
      <w:r>
        <w:rPr>
          <w:rStyle w:val="CommentReference"/>
        </w:rPr>
        <w:annotationRef/>
      </w:r>
      <w:r>
        <w:t>This is the main result of the paper. I would remove a lot of the prior two paragraphs because I do not see them as particularly related to the final question. You could test for effect modification by SES and race but as presented now, it’s just described educational trends by SES and race and that’s something perhaps better left to education researchers.</w:t>
      </w:r>
    </w:p>
  </w:comment>
  <w:comment w:id="82" w:author="Schwartz, Joel" w:date="2023-11-17T14:32:00Z" w:initials="SJ">
    <w:p w14:paraId="2C5A2707" w14:textId="77777777" w:rsidR="00F10811" w:rsidRDefault="00F10811" w:rsidP="00F10811">
      <w:r>
        <w:rPr>
          <w:rStyle w:val="CommentReference"/>
        </w:rPr>
        <w:annotationRef/>
      </w:r>
      <w:r>
        <w:rPr>
          <w:rFonts w:ascii="Times New Roman" w:eastAsia="Times New Roman" w:hAnsi="Times New Roman" w:cs="Times New Roman"/>
          <w:color w:val="000000"/>
          <w:sz w:val="20"/>
          <w:szCs w:val="20"/>
        </w:rPr>
        <w:t>Did you look at an interaction with grade. Younger children and older children may not respond the same.</w:t>
      </w:r>
    </w:p>
  </w:comment>
  <w:comment w:id="83" w:author="Joan Casey" w:date="2023-11-22T10:37:00Z" w:initials="JAC">
    <w:p w14:paraId="2C9F06A5" w14:textId="3F4C45F8" w:rsidR="00F10811" w:rsidRDefault="00F10811">
      <w:pPr>
        <w:pStyle w:val="CommentText"/>
      </w:pPr>
      <w:r>
        <w:rPr>
          <w:rStyle w:val="CommentReference"/>
        </w:rPr>
        <w:annotationRef/>
      </w:r>
      <w:r>
        <w:t>Likewise for some measure of SES</w:t>
      </w:r>
    </w:p>
  </w:comment>
  <w:comment w:id="89" w:author="Gabriella Meltzer" w:date="2023-12-02T16:26:00Z" w:initials="GM">
    <w:p w14:paraId="15E6FAEA" w14:textId="77777777" w:rsidR="00FD1A63" w:rsidRDefault="005B38AA" w:rsidP="00FD1A63">
      <w:r>
        <w:rPr>
          <w:rStyle w:val="CommentReference"/>
        </w:rPr>
        <w:annotationRef/>
      </w:r>
      <w:r w:rsidR="00FD1A63">
        <w:rPr>
          <w:rFonts w:ascii="Times New Roman" w:eastAsia="Times New Roman" w:hAnsi="Times New Roman" w:cs="Times New Roman"/>
          <w:sz w:val="20"/>
          <w:szCs w:val="20"/>
        </w:rPr>
        <w:t>@Robbie, I cut this down by removing the effects estimates and shortening the language a bit but it will be easier to cut further once we’ve accepted the track changes.</w:t>
      </w:r>
    </w:p>
    <w:p w14:paraId="59349FC6" w14:textId="77777777" w:rsidR="00FD1A63" w:rsidRDefault="00FD1A63" w:rsidP="00FD1A63"/>
    <w:p w14:paraId="6F0A357C" w14:textId="77777777" w:rsidR="00FD1A63" w:rsidRDefault="00FD1A63" w:rsidP="00FD1A63">
      <w:r>
        <w:rPr>
          <w:rFonts w:ascii="Times New Roman" w:eastAsia="Times New Roman" w:hAnsi="Times New Roman" w:cs="Times New Roman"/>
          <w:sz w:val="20"/>
          <w:szCs w:val="20"/>
        </w:rPr>
        <w:t>Another option would be to integrate these results into the paragraphs above, saying which groups performed better/worse in math and RLA</w:t>
      </w:r>
    </w:p>
  </w:comment>
  <w:comment w:id="90" w:author="Yoshira Van Horne" w:date="2023-11-19T18:17:00Z" w:initials="YV">
    <w:p w14:paraId="5D9AE70C" w14:textId="4FD78AAD" w:rsidR="00E3139F" w:rsidRDefault="00E3139F" w:rsidP="00E3139F">
      <w:r>
        <w:rPr>
          <w:rStyle w:val="CommentReference"/>
        </w:rPr>
        <w:annotationRef/>
      </w:r>
      <w:r>
        <w:rPr>
          <w:rFonts w:ascii="Times New Roman" w:eastAsia="Times New Roman" w:hAnsi="Times New Roman" w:cs="Times New Roman"/>
          <w:color w:val="000000"/>
          <w:sz w:val="20"/>
          <w:szCs w:val="20"/>
        </w:rPr>
        <w:t>Do we need to include gender differences?</w:t>
      </w:r>
    </w:p>
  </w:comment>
  <w:comment w:id="94" w:author="Joan Casey" w:date="2023-11-22T10:34:00Z" w:initials="JAC">
    <w:p w14:paraId="1A9E9818" w14:textId="77777777" w:rsidR="00E3139F" w:rsidRDefault="00E3139F" w:rsidP="00E3139F">
      <w:pPr>
        <w:pStyle w:val="CommentText"/>
      </w:pPr>
      <w:r>
        <w:rPr>
          <w:rStyle w:val="CommentReference"/>
        </w:rPr>
        <w:annotationRef/>
      </w:r>
      <w:r>
        <w:t>I am surprised by the space taken up by this. See Westreich and Greenland 2013 in AJE Table 2 Fallacy.</w:t>
      </w:r>
    </w:p>
  </w:comment>
  <w:comment w:id="95" w:author="Gabriella Meltzer" w:date="2023-12-02T16:33:00Z" w:initials="GM">
    <w:p w14:paraId="08EA2D3D" w14:textId="77777777" w:rsidR="005B38AA" w:rsidRDefault="005B38AA" w:rsidP="005B38AA">
      <w:r>
        <w:rPr>
          <w:rStyle w:val="CommentReference"/>
        </w:rPr>
        <w:annotationRef/>
      </w:r>
      <w:r>
        <w:rPr>
          <w:rFonts w:ascii="Times New Roman" w:eastAsia="Times New Roman" w:hAnsi="Times New Roman" w:cs="Times New Roman"/>
          <w:color w:val="000000"/>
          <w:sz w:val="20"/>
          <w:szCs w:val="20"/>
        </w:rPr>
        <w:t>@Robbie, how do you want to address this? Does shortening the section do the trick?</w:t>
      </w:r>
    </w:p>
  </w:comment>
  <w:comment w:id="103" w:author="Yoshira Van Horne" w:date="2023-11-19T17:01:00Z" w:initials="YV">
    <w:p w14:paraId="513D974D" w14:textId="2B21E8DA" w:rsidR="00E3139F" w:rsidRDefault="00E3139F" w:rsidP="00E3139F">
      <w:r>
        <w:rPr>
          <w:rStyle w:val="CommentReference"/>
        </w:rPr>
        <w:annotationRef/>
      </w:r>
      <w:r>
        <w:rPr>
          <w:rFonts w:ascii="Times New Roman" w:eastAsia="Times New Roman" w:hAnsi="Times New Roman" w:cs="Times New Roman"/>
          <w:sz w:val="20"/>
          <w:szCs w:val="20"/>
        </w:rPr>
        <w:t xml:space="preserve">I am worried that these are going to reinforce stereotypes about academic achievement of students. I am also not entirely sure why these hypothetical are being highlighted. From the tables below there does not seem to be cohorts composed of 100% students radicalized as Black or radicalized as White or any other demographic? </w:t>
      </w:r>
    </w:p>
  </w:comment>
  <w:comment w:id="104" w:author="Joan Casey" w:date="2023-11-22T10:33:00Z" w:initials="JAC">
    <w:p w14:paraId="42E242DC" w14:textId="77777777" w:rsidR="00E3139F" w:rsidRDefault="00E3139F" w:rsidP="00E3139F">
      <w:pPr>
        <w:pStyle w:val="CommentText"/>
      </w:pPr>
      <w:r>
        <w:rPr>
          <w:rStyle w:val="CommentReference"/>
        </w:rPr>
        <w:annotationRef/>
      </w:r>
      <w:r>
        <w:t xml:space="preserve">Why is there so much on this? It doesn’t seem germane to the main question you are asking. </w:t>
      </w:r>
    </w:p>
  </w:comment>
  <w:comment w:id="148" w:author="Yoshira Van Horne" w:date="2023-11-19T17:16:00Z" w:initials="YV">
    <w:p w14:paraId="7D2BBC3F" w14:textId="77777777" w:rsidR="00E3139F" w:rsidRDefault="00E3139F" w:rsidP="00E3139F">
      <w:r>
        <w:rPr>
          <w:rStyle w:val="CommentReference"/>
        </w:rPr>
        <w:annotationRef/>
      </w:r>
      <w:r>
        <w:rPr>
          <w:rFonts w:ascii="Times New Roman" w:eastAsia="Times New Roman" w:hAnsi="Times New Roman" w:cs="Times New Roman"/>
          <w:color w:val="000000"/>
          <w:sz w:val="20"/>
          <w:szCs w:val="20"/>
        </w:rPr>
        <w:t xml:space="preserve">Education variables are not my area of expertise but are there any other county level variables that can be incorporated. Education budget is usually determined by states and then that gets disseminated through DOE and schools districts? Is it possible to get % public schools in county vs % charter or private? </w:t>
      </w:r>
    </w:p>
  </w:comment>
  <w:comment w:id="156" w:author="Gabriella Meltzer" w:date="2023-12-02T16:38:00Z" w:initials="GM">
    <w:p w14:paraId="320B80DE" w14:textId="77777777" w:rsidR="002C34D8" w:rsidRDefault="00900867" w:rsidP="002C34D8">
      <w:r>
        <w:rPr>
          <w:rStyle w:val="CommentReference"/>
        </w:rPr>
        <w:annotationRef/>
      </w:r>
      <w:r w:rsidR="002C34D8">
        <w:rPr>
          <w:rFonts w:ascii="Times New Roman" w:eastAsia="Times New Roman" w:hAnsi="Times New Roman" w:cs="Times New Roman"/>
          <w:sz w:val="20"/>
          <w:szCs w:val="20"/>
        </w:rPr>
        <w:t>@Robbie, should we hold off on editing the Discussion until we’ve run the additional analyses in the event we see anything different?</w:t>
      </w:r>
      <w:r w:rsidR="002C34D8">
        <w:rPr>
          <w:rFonts w:ascii="Times New Roman" w:eastAsia="Times New Roman" w:hAnsi="Times New Roman" w:cs="Times New Roman"/>
          <w:sz w:val="20"/>
          <w:szCs w:val="20"/>
        </w:rPr>
        <w:cr/>
      </w:r>
      <w:r w:rsidR="002C34D8">
        <w:rPr>
          <w:rFonts w:ascii="Times New Roman" w:eastAsia="Times New Roman" w:hAnsi="Times New Roman" w:cs="Times New Roman"/>
          <w:sz w:val="20"/>
          <w:szCs w:val="20"/>
        </w:rPr>
        <w:cr/>
        <w:t>Also, how would you feel about sending the manuscript to Jared and asking him to edit the Discussion text directly to address the coauthors’ comments? He can speak to the education policy side of things in a way that we can’t and has the credentials to do so.</w:t>
      </w:r>
    </w:p>
  </w:comment>
  <w:comment w:id="157" w:author="Joan Casey" w:date="2023-11-22T10:42:00Z" w:initials="JAC">
    <w:p w14:paraId="25B03D38" w14:textId="1F8DAB45" w:rsidR="00284494" w:rsidRDefault="00284494">
      <w:pPr>
        <w:pStyle w:val="CommentText"/>
      </w:pPr>
      <w:r>
        <w:rPr>
          <w:rStyle w:val="CommentReference"/>
        </w:rPr>
        <w:annotationRef/>
      </w:r>
      <w:r>
        <w:t>I would add that you see no effects in LA</w:t>
      </w:r>
    </w:p>
  </w:comment>
  <w:comment w:id="160" w:author="Joan Casey" w:date="2023-11-22T10:43:00Z" w:initials="JAC">
    <w:p w14:paraId="66ABCFB7" w14:textId="0FA1FB28" w:rsidR="00E50D98" w:rsidRDefault="00E50D98">
      <w:pPr>
        <w:pStyle w:val="CommentText"/>
      </w:pPr>
      <w:r>
        <w:rPr>
          <w:rStyle w:val="CommentReference"/>
        </w:rPr>
        <w:annotationRef/>
      </w:r>
      <w:r>
        <w:t xml:space="preserve">State more clearly what this means. </w:t>
      </w:r>
      <w:r w:rsidR="00AC2D72">
        <w:t>“</w:t>
      </w:r>
      <w:r>
        <w:t>For many states, we observed null associations between hurricane exposure and educational test scores, and in a few states, exposure appeared to increase test scores.</w:t>
      </w:r>
      <w:r w:rsidR="00AC2D72">
        <w:t>”</w:t>
      </w:r>
    </w:p>
  </w:comment>
  <w:comment w:id="161" w:author="Yoshira Van Horne" w:date="2023-11-19T17:35:00Z" w:initials="YV">
    <w:p w14:paraId="30056AFF"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I think this needs to be two separate paragraphs 1) Discussing why we see Florida scores increase after hurricanes and 2) Why Texas and NC scores decrease after hurricanes. I looked a bit into budgets for 2008 for TX, FL and it seems that in FL there were way more programs already in place but none really in Texas. Also not all counties receive the funding so I would be curious to know if the counties you identified as hurricane exposed were also the ones that received assistance</w:t>
      </w:r>
    </w:p>
    <w:p w14:paraId="5AE69519" w14:textId="77777777" w:rsidR="00C35B9B" w:rsidRDefault="00C35B9B" w:rsidP="00C35B9B"/>
    <w:p w14:paraId="5AF2BF77" w14:textId="77777777" w:rsidR="00C35B9B" w:rsidRDefault="00C35B9B" w:rsidP="00C35B9B">
      <w:r>
        <w:rPr>
          <w:rFonts w:ascii="Times New Roman" w:eastAsia="Times New Roman" w:hAnsi="Times New Roman" w:cs="Times New Roman"/>
          <w:color w:val="000000"/>
          <w:sz w:val="20"/>
          <w:szCs w:val="20"/>
        </w:rPr>
        <w:t xml:space="preserve">Possible documents to dig into to flesh this out: </w:t>
      </w:r>
      <w:hyperlink r:id="rId1" w:history="1">
        <w:r w:rsidRPr="005D2621">
          <w:rPr>
            <w:rStyle w:val="Hyperlink"/>
            <w:rFonts w:ascii="Times New Roman" w:eastAsia="Times New Roman" w:hAnsi="Times New Roman" w:cs="Times New Roman"/>
            <w:sz w:val="20"/>
            <w:szCs w:val="20"/>
          </w:rPr>
          <w:t>https://crsreports.congress.gov/product/pdf/R/R43139</w:t>
        </w:r>
      </w:hyperlink>
    </w:p>
    <w:p w14:paraId="2DA81AD6" w14:textId="77777777" w:rsidR="00C35B9B" w:rsidRDefault="00C35B9B" w:rsidP="00C35B9B"/>
    <w:p w14:paraId="251A5F15" w14:textId="77777777" w:rsidR="00C35B9B" w:rsidRDefault="00000000" w:rsidP="00C35B9B">
      <w:hyperlink r:id="rId2" w:history="1">
        <w:r w:rsidR="00C35B9B" w:rsidRPr="005D2621">
          <w:rPr>
            <w:rStyle w:val="Hyperlink"/>
            <w:rFonts w:ascii="Times New Roman" w:eastAsia="Times New Roman" w:hAnsi="Times New Roman" w:cs="Times New Roman"/>
            <w:sz w:val="20"/>
            <w:szCs w:val="20"/>
          </w:rPr>
          <w:t>https://www.fema.gov/sites/default/files/2020-10/florida_case-study.pdf</w:t>
        </w:r>
      </w:hyperlink>
    </w:p>
    <w:p w14:paraId="7FBE6C36" w14:textId="77777777" w:rsidR="00C35B9B" w:rsidRDefault="00C35B9B" w:rsidP="00C35B9B"/>
    <w:p w14:paraId="474A4DAD" w14:textId="77777777" w:rsidR="00C35B9B" w:rsidRDefault="00000000" w:rsidP="00C35B9B">
      <w:hyperlink r:id="rId3" w:history="1">
        <w:r w:rsidR="00C35B9B" w:rsidRPr="005D2621">
          <w:rPr>
            <w:rStyle w:val="Hyperlink"/>
            <w:rFonts w:ascii="Times New Roman" w:eastAsia="Times New Roman" w:hAnsi="Times New Roman" w:cs="Times New Roman"/>
            <w:sz w:val="20"/>
            <w:szCs w:val="20"/>
          </w:rPr>
          <w:t>https://www.lbb.texas.gov/Documents/Publications/Presentation/Overview%20of%202008%20State%20Hurricane%20Expenditures%20Fed%20Funding%20Presentation%20for%20Senate%20Finance%20Committee.pdf</w:t>
        </w:r>
      </w:hyperlink>
    </w:p>
    <w:p w14:paraId="0892BBA5" w14:textId="77777777" w:rsidR="00C35B9B" w:rsidRDefault="00C35B9B" w:rsidP="00C35B9B"/>
    <w:p w14:paraId="00355B99" w14:textId="77777777" w:rsidR="00C35B9B" w:rsidRDefault="00000000" w:rsidP="00C35B9B">
      <w:hyperlink r:id="rId4" w:history="1">
        <w:r w:rsidR="00C35B9B" w:rsidRPr="005D2621">
          <w:rPr>
            <w:rStyle w:val="Hyperlink"/>
            <w:rFonts w:ascii="Times New Roman" w:eastAsia="Times New Roman" w:hAnsi="Times New Roman" w:cs="Times New Roman"/>
            <w:sz w:val="20"/>
            <w:szCs w:val="20"/>
          </w:rPr>
          <w:t>https://www.texastribune.org/2017/11/03/tensions-mounting-over-how-divvy-harvey-relief-funds/</w:t>
        </w:r>
      </w:hyperlink>
    </w:p>
    <w:p w14:paraId="1A07A7F8" w14:textId="77777777" w:rsidR="00C35B9B" w:rsidRDefault="00C35B9B" w:rsidP="00C35B9B"/>
    <w:p w14:paraId="32C38F17" w14:textId="77777777" w:rsidR="00C35B9B" w:rsidRDefault="00000000" w:rsidP="00C35B9B">
      <w:hyperlink r:id="rId5" w:history="1">
        <w:r w:rsidR="00C35B9B" w:rsidRPr="005D2621">
          <w:rPr>
            <w:rStyle w:val="Hyperlink"/>
            <w:rFonts w:ascii="Times New Roman" w:eastAsia="Times New Roman" w:hAnsi="Times New Roman" w:cs="Times New Roman"/>
            <w:sz w:val="20"/>
            <w:szCs w:val="20"/>
          </w:rPr>
          <w:t>https://georgewbush-whitehouse.archives.gov/news/releases/2008/09/20080913-4.html</w:t>
        </w:r>
      </w:hyperlink>
    </w:p>
    <w:p w14:paraId="13553DD5" w14:textId="77777777" w:rsidR="00C35B9B" w:rsidRDefault="00C35B9B" w:rsidP="00C35B9B"/>
    <w:p w14:paraId="4831BD37" w14:textId="77777777" w:rsidR="00C35B9B" w:rsidRDefault="00000000" w:rsidP="00C35B9B">
      <w:hyperlink r:id="rId6" w:history="1">
        <w:r w:rsidR="00C35B9B" w:rsidRPr="005D2621">
          <w:rPr>
            <w:rStyle w:val="Hyperlink"/>
            <w:rFonts w:ascii="Times New Roman" w:eastAsia="Times New Roman" w:hAnsi="Times New Roman" w:cs="Times New Roman"/>
            <w:sz w:val="20"/>
            <w:szCs w:val="20"/>
          </w:rPr>
          <w:t>https://txhronews.wordpress.com/2018/05/09/legislature-reviewing-hurricane-harvey-school-costs/</w:t>
        </w:r>
      </w:hyperlink>
    </w:p>
    <w:p w14:paraId="3734C098" w14:textId="77777777" w:rsidR="00C35B9B" w:rsidRDefault="00C35B9B" w:rsidP="00C35B9B"/>
    <w:p w14:paraId="7DCD6A58" w14:textId="77777777" w:rsidR="00C35B9B" w:rsidRDefault="00000000" w:rsidP="00C35B9B">
      <w:hyperlink r:id="rId7" w:history="1">
        <w:r w:rsidR="00C35B9B" w:rsidRPr="005D2621">
          <w:rPr>
            <w:rStyle w:val="Hyperlink"/>
            <w:rFonts w:ascii="Times New Roman" w:eastAsia="Times New Roman" w:hAnsi="Times New Roman" w:cs="Times New Roman"/>
            <w:sz w:val="20"/>
            <w:szCs w:val="20"/>
          </w:rPr>
          <w:t>https://georgewbush-whitehouse.archives.gov/news/releases/2008/10/20081008-7.html</w:t>
        </w:r>
      </w:hyperlink>
    </w:p>
    <w:p w14:paraId="4C75BE16" w14:textId="77777777" w:rsidR="00C35B9B" w:rsidRDefault="00C35B9B" w:rsidP="00C35B9B"/>
    <w:p w14:paraId="1E4B7B2F" w14:textId="77777777" w:rsidR="00C35B9B" w:rsidRDefault="00C35B9B" w:rsidP="00C35B9B"/>
  </w:comment>
  <w:comment w:id="162" w:author="Joan Casey" w:date="2023-11-22T10:44:00Z" w:initials="JAC">
    <w:p w14:paraId="26E1301B" w14:textId="54718296" w:rsidR="00C571CA" w:rsidRDefault="00C571CA">
      <w:pPr>
        <w:pStyle w:val="CommentText"/>
      </w:pPr>
      <w:r>
        <w:rPr>
          <w:rStyle w:val="CommentReference"/>
        </w:rPr>
        <w:annotationRef/>
      </w:r>
      <w:r>
        <w:t>agree</w:t>
      </w:r>
    </w:p>
  </w:comment>
  <w:comment w:id="166" w:author="Yoshira Van Horne" w:date="2023-11-19T17:36:00Z" w:initials="YV">
    <w:p w14:paraId="32A15B17"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 xml:space="preserve">So this would make sense for the FL finding but not the TX and NC. </w:t>
      </w:r>
    </w:p>
  </w:comment>
  <w:comment w:id="167" w:author="Gabriella Meltzer" w:date="2023-11-28T13:36:00Z" w:initials="GM">
    <w:p w14:paraId="2A2EEB6C" w14:textId="77777777" w:rsidR="001C13FF" w:rsidRDefault="001C13FF" w:rsidP="001C13FF">
      <w:r>
        <w:rPr>
          <w:rStyle w:val="CommentReference"/>
        </w:rPr>
        <w:annotationRef/>
      </w:r>
      <w:r>
        <w:rPr>
          <w:rFonts w:ascii="Times New Roman" w:eastAsia="Times New Roman" w:hAnsi="Times New Roman" w:cs="Times New Roman"/>
          <w:sz w:val="20"/>
          <w:szCs w:val="20"/>
        </w:rPr>
        <w:t>State policies could dictate the dropout rates</w:t>
      </w:r>
    </w:p>
  </w:comment>
  <w:comment w:id="168" w:author="Gabriella Meltzer" w:date="2023-11-15T17:15:00Z" w:initials="GM">
    <w:p w14:paraId="5EB7732D" w14:textId="441DAAC7" w:rsidR="000A7D17" w:rsidRDefault="000A7D17" w:rsidP="000A7D17">
      <w:r>
        <w:rPr>
          <w:rStyle w:val="CommentReference"/>
        </w:rPr>
        <w:annotationRef/>
      </w:r>
      <w:r>
        <w:rPr>
          <w:rFonts w:ascii="Times New Roman" w:eastAsia="Times New Roman" w:hAnsi="Times New Roman" w:cs="Times New Roman"/>
          <w:color w:val="000000"/>
          <w:sz w:val="20"/>
          <w:szCs w:val="20"/>
        </w:rPr>
        <w:t>From Jared: “This seems to be implying that taking students from disadvantaged/traumatized backgrounds and placing them in higher performing districts has the ability to improve their performance. Just made me think of how this possibility could be used as a part of the rationale/call for the dismantling of the ongoing segregation in our schools across the U.S (perhaps worth exploring further)”</w:t>
      </w:r>
    </w:p>
    <w:p w14:paraId="3ECA6422" w14:textId="77777777" w:rsidR="000A7D17" w:rsidRDefault="000A7D17" w:rsidP="000A7D17"/>
    <w:p w14:paraId="36130598" w14:textId="77777777" w:rsidR="000A7D17" w:rsidRDefault="000A7D17" w:rsidP="000A7D17">
      <w:r>
        <w:rPr>
          <w:rFonts w:ascii="Times New Roman" w:eastAsia="Times New Roman" w:hAnsi="Times New Roman" w:cs="Times New Roman"/>
          <w:color w:val="000000"/>
          <w:sz w:val="20"/>
          <w:szCs w:val="20"/>
        </w:rPr>
        <w:t>@Yoshi, how would you address this from an equity standpoint?</w:t>
      </w:r>
    </w:p>
  </w:comment>
  <w:comment w:id="169" w:author="Schwartz, Joel" w:date="2023-11-17T14:29:00Z" w:initials="SJ">
    <w:p w14:paraId="39384B57" w14:textId="77777777" w:rsidR="001D60DE" w:rsidRDefault="001D60DE" w:rsidP="00361612">
      <w:r>
        <w:rPr>
          <w:rStyle w:val="CommentReference"/>
        </w:rPr>
        <w:annotationRef/>
      </w:r>
      <w:r>
        <w:rPr>
          <w:rFonts w:ascii="Times New Roman" w:eastAsia="Times New Roman" w:hAnsi="Times New Roman" w:cs="Times New Roman"/>
          <w:color w:val="000000"/>
          <w:sz w:val="20"/>
          <w:szCs w:val="20"/>
        </w:rPr>
        <w:t xml:space="preserve">There is data supporting this and a HUD program to target section 8 housing certificates to do just that. </w:t>
      </w:r>
    </w:p>
  </w:comment>
  <w:comment w:id="170" w:author="Yoshira Van Horne" w:date="2023-11-19T17:22:00Z" w:initials="YV">
    <w:p w14:paraId="72D6D571" w14:textId="77777777" w:rsidR="00EB76A4" w:rsidRDefault="00EB76A4" w:rsidP="00EB76A4">
      <w:r>
        <w:rPr>
          <w:rStyle w:val="CommentReference"/>
        </w:rPr>
        <w:annotationRef/>
      </w:r>
      <w:r>
        <w:rPr>
          <w:rFonts w:ascii="Times New Roman" w:eastAsia="Times New Roman" w:hAnsi="Times New Roman" w:cs="Times New Roman"/>
          <w:sz w:val="20"/>
          <w:szCs w:val="20"/>
        </w:rPr>
        <w:t xml:space="preserve">I think that says more about being in an environment/school that is well funded and has resources to adequately support students. I would re-write to emphasize that having access to schools with better resources improves performance and thus the key-takeaway is not to move students there but instead fund schools appropriately. </w:t>
      </w:r>
    </w:p>
  </w:comment>
  <w:comment w:id="171" w:author="Yoshira Van Horne" w:date="2023-11-19T17:47:00Z" w:initials="YV">
    <w:p w14:paraId="26751C6B" w14:textId="77777777" w:rsidR="00C35B9B" w:rsidRDefault="00C35B9B" w:rsidP="00C35B9B">
      <w:r>
        <w:rPr>
          <w:rStyle w:val="CommentReference"/>
        </w:rPr>
        <w:annotationRef/>
      </w:r>
      <w:r>
        <w:rPr>
          <w:rFonts w:ascii="Times New Roman" w:eastAsia="Times New Roman" w:hAnsi="Times New Roman" w:cs="Times New Roman"/>
          <w:color w:val="000000"/>
          <w:sz w:val="20"/>
          <w:szCs w:val="20"/>
        </w:rPr>
        <w:t>https://blog.mapbox.com/stanford-education-opportunity-map-f2805e3ee55d</w:t>
      </w:r>
    </w:p>
  </w:comment>
  <w:comment w:id="172" w:author="Joan Casey" w:date="2023-11-22T10:44:00Z" w:initials="JAC">
    <w:p w14:paraId="3D4B467E" w14:textId="1B1C2EEE" w:rsidR="00C571CA" w:rsidRDefault="00C571CA">
      <w:pPr>
        <w:pStyle w:val="CommentText"/>
      </w:pPr>
      <w:r>
        <w:rPr>
          <w:rStyle w:val="CommentReference"/>
        </w:rPr>
        <w:annotationRef/>
      </w:r>
      <w:r>
        <w:t>This is what I thought you were going to test with all the SES / race variables. Did you see differential effects by socially vulnerable groups?</w:t>
      </w:r>
    </w:p>
  </w:comment>
  <w:comment w:id="173" w:author="Joan Casey" w:date="2023-11-22T10:45:00Z" w:initials="JAC">
    <w:p w14:paraId="2214D22E" w14:textId="461A0FD1" w:rsidR="00B06321" w:rsidRDefault="00B06321">
      <w:pPr>
        <w:pStyle w:val="CommentText"/>
      </w:pPr>
      <w:r>
        <w:rPr>
          <w:rStyle w:val="CommentReference"/>
        </w:rPr>
        <w:annotationRef/>
      </w:r>
      <w:r>
        <w:t>Again, I would deemphasize this as I really feel it’s outside our wheelhouse to comment on this.</w:t>
      </w:r>
    </w:p>
  </w:comment>
  <w:comment w:id="174" w:author="Joan Casey" w:date="2023-11-22T10:45:00Z" w:initials="JAC">
    <w:p w14:paraId="6E66DCB9" w14:textId="0BE8FDF7" w:rsidR="0077548D" w:rsidRDefault="0077548D">
      <w:pPr>
        <w:pStyle w:val="CommentText"/>
      </w:pPr>
      <w:r>
        <w:rPr>
          <w:rStyle w:val="CommentReference"/>
        </w:rPr>
        <w:annotationRef/>
      </w:r>
      <w:r>
        <w:t>If kids relocated/were displaced, they would not be in the test score for their original county?</w:t>
      </w:r>
    </w:p>
  </w:comment>
  <w:comment w:id="193" w:author="Joan Casey" w:date="2023-11-22T10:52:00Z" w:initials="JAC">
    <w:p w14:paraId="50384D00" w14:textId="77E418BD" w:rsidR="001B5B82" w:rsidRDefault="001B5B82">
      <w:pPr>
        <w:pStyle w:val="CommentText"/>
      </w:pPr>
      <w:r>
        <w:rPr>
          <w:rStyle w:val="CommentReference"/>
        </w:rPr>
        <w:annotationRef/>
      </w:r>
      <w:r>
        <w:t>Could you include an indicator for prior hurricane exposure?</w:t>
      </w:r>
    </w:p>
  </w:comment>
  <w:comment w:id="194" w:author="Gabriella Meltzer" w:date="2023-12-02T16:36:00Z" w:initials="GM">
    <w:p w14:paraId="3157C2A4" w14:textId="77777777" w:rsidR="00900867" w:rsidRDefault="00900867" w:rsidP="00900867">
      <w:r>
        <w:rPr>
          <w:rStyle w:val="CommentReference"/>
        </w:rPr>
        <w:annotationRef/>
      </w:r>
      <w:r>
        <w:rPr>
          <w:rFonts w:ascii="Times New Roman" w:eastAsia="Times New Roman" w:hAnsi="Times New Roman" w:cs="Times New Roman"/>
          <w:color w:val="000000"/>
          <w:sz w:val="20"/>
          <w:szCs w:val="20"/>
        </w:rPr>
        <w:t>@Robbie, should we remove this limitation because we conducted the sensitivity analysis looking at counties with only 1 exposure?</w:t>
      </w:r>
    </w:p>
  </w:comment>
  <w:comment w:id="195" w:author="Joan Casey" w:date="2023-11-22T10:46:00Z" w:initials="JAC">
    <w:p w14:paraId="360953EA" w14:textId="6E711AE1" w:rsidR="0077548D" w:rsidRDefault="0077548D">
      <w:pPr>
        <w:pStyle w:val="CommentText"/>
      </w:pPr>
      <w:r>
        <w:rPr>
          <w:rStyle w:val="CommentReference"/>
        </w:rPr>
        <w:annotationRef/>
      </w:r>
      <w:r>
        <w:t>Did you meet assumptions of DiD?</w:t>
      </w:r>
    </w:p>
    <w:p w14:paraId="0E3582FD" w14:textId="77777777" w:rsidR="00DC702B" w:rsidRDefault="00DC702B">
      <w:pPr>
        <w:pStyle w:val="CommentText"/>
      </w:pPr>
      <w:r>
        <w:t>You did not assess effect modification by vulnerable subgroups</w:t>
      </w:r>
    </w:p>
    <w:p w14:paraId="1F66490E" w14:textId="5FAD1099" w:rsidR="00DC702B" w:rsidRDefault="00DC702B">
      <w:pPr>
        <w:pStyle w:val="CommentText"/>
      </w:pPr>
    </w:p>
  </w:comment>
  <w:comment w:id="196" w:author="Gabriella Meltzer" w:date="2023-11-28T13:42:00Z" w:initials="GM">
    <w:p w14:paraId="6AF458A3" w14:textId="77777777" w:rsidR="001C13FF" w:rsidRDefault="001C13FF" w:rsidP="001C13FF">
      <w:r>
        <w:rPr>
          <w:rStyle w:val="CommentReference"/>
        </w:rPr>
        <w:annotationRef/>
      </w:r>
      <w:r>
        <w:rPr>
          <w:rFonts w:ascii="Times New Roman" w:eastAsia="Times New Roman" w:hAnsi="Times New Roman" w:cs="Times New Roman"/>
          <w:sz w:val="20"/>
          <w:szCs w:val="20"/>
        </w:rPr>
        <w:t>Go to Joel’s paper and Marshall Burke’s paper and state that all assumptions were met and cite their papers</w:t>
      </w:r>
    </w:p>
  </w:comment>
  <w:comment w:id="197" w:author="Joan Casey" w:date="2023-11-22T10:53:00Z" w:initials="JAC">
    <w:p w14:paraId="49D52C17" w14:textId="334CF2EF" w:rsidR="00E77EAF" w:rsidRDefault="00E77EAF">
      <w:pPr>
        <w:pStyle w:val="CommentText"/>
      </w:pPr>
      <w:r>
        <w:rPr>
          <w:rStyle w:val="CommentReference"/>
        </w:rPr>
        <w:annotationRef/>
      </w:r>
      <w:r>
        <w:t>Would deemphasize.</w:t>
      </w:r>
    </w:p>
  </w:comment>
  <w:comment w:id="198" w:author="Gabriella Meltzer" w:date="2024-01-02T17:46:00Z" w:initials="GM">
    <w:p w14:paraId="4455C44F" w14:textId="77777777" w:rsidR="00112E43" w:rsidRDefault="00112E43" w:rsidP="00112E43">
      <w:r>
        <w:rPr>
          <w:rStyle w:val="CommentReference"/>
        </w:rPr>
        <w:annotationRef/>
      </w:r>
      <w:r>
        <w:rPr>
          <w:rFonts w:ascii="Times New Roman" w:eastAsia="Times New Roman" w:hAnsi="Times New Roman" w:cs="Times New Roman"/>
          <w:color w:val="000000"/>
          <w:sz w:val="20"/>
          <w:szCs w:val="20"/>
        </w:rPr>
        <w:t>Update this paragraph to talk about lagged hurricane exposure</w:t>
      </w:r>
    </w:p>
  </w:comment>
  <w:comment w:id="201" w:author="Schwartz, Joel" w:date="2023-11-17T14:18:00Z" w:initials="SJ">
    <w:p w14:paraId="12522CCF" w14:textId="2EE733A0" w:rsidR="006911D1" w:rsidRDefault="006911D1" w:rsidP="00A03042">
      <w:r>
        <w:rPr>
          <w:rStyle w:val="CommentReference"/>
        </w:rPr>
        <w:annotationRef/>
      </w:r>
      <w:r>
        <w:rPr>
          <w:rFonts w:ascii="Times New Roman" w:eastAsia="Times New Roman" w:hAnsi="Times New Roman" w:cs="Times New Roman"/>
          <w:color w:val="000000"/>
          <w:sz w:val="20"/>
          <w:szCs w:val="20"/>
        </w:rPr>
        <w:t xml:space="preserve">I don’t think it makes sense to include hurricanes in the fall following the spring testing as predictive of the spring test results. I know we don’t have an exact date for the school year in every state, but if you used hurricanes between august 1 of year t-1 and June 30 of year t as predictive of the scores in year t, that would be fine. But hurricanes in the fall of year t should count towards scores in year t+1. </w:t>
      </w:r>
    </w:p>
    <w:p w14:paraId="0A6999A1" w14:textId="77777777" w:rsidR="006911D1" w:rsidRDefault="006911D1" w:rsidP="00A03042"/>
  </w:comment>
  <w:comment w:id="202" w:author="Joan Casey" w:date="2023-11-22T10:29:00Z" w:initials="JAC">
    <w:p w14:paraId="48C79841" w14:textId="62D6FC66" w:rsidR="00124D78" w:rsidRDefault="00124D78">
      <w:pPr>
        <w:pStyle w:val="CommentText"/>
      </w:pPr>
      <w:r>
        <w:rPr>
          <w:rStyle w:val="CommentReference"/>
        </w:rPr>
        <w:annotationRef/>
      </w:r>
      <w:r>
        <w:t>Agree with Joel’s point. Please clarify if you already did what he suggests or if there is exposure misclassification.</w:t>
      </w:r>
    </w:p>
  </w:comment>
  <w:comment w:id="203" w:author="Kioumourtzoglou, Marianthi-Anna" w:date="2023-11-22T15:05:00Z" w:initials="MK">
    <w:p w14:paraId="0A480184" w14:textId="091CC67F" w:rsidR="00EC4A31" w:rsidRDefault="00EC4A31">
      <w:pPr>
        <w:pStyle w:val="CommentText"/>
      </w:pPr>
      <w:r>
        <w:rPr>
          <w:rStyle w:val="CommentReference"/>
        </w:rPr>
        <w:annotationRef/>
      </w:r>
      <w:r>
        <w:t xml:space="preserve">I agree as well. Also, it is not clear here what this means – is the exposure binary (has this county experienced a hurricane yes/no) or is it number of hurricanes? </w:t>
      </w:r>
    </w:p>
  </w:comment>
  <w:comment w:id="204" w:author="Yoshira Van Horne" w:date="2023-11-18T07:39:00Z" w:initials="YV">
    <w:p w14:paraId="6C907CF2" w14:textId="32EB6C9B" w:rsidR="00B90A5E" w:rsidRDefault="00450394" w:rsidP="00B90A5E">
      <w:r>
        <w:rPr>
          <w:rStyle w:val="CommentReference"/>
        </w:rPr>
        <w:annotationRef/>
      </w:r>
      <w:r w:rsidR="00B90A5E">
        <w:rPr>
          <w:rFonts w:ascii="Times New Roman" w:eastAsia="Times New Roman" w:hAnsi="Times New Roman" w:cs="Times New Roman"/>
          <w:sz w:val="20"/>
          <w:szCs w:val="20"/>
        </w:rPr>
        <w:t xml:space="preserve">Are there measures of county wide school metrics? For example $ school funding or performance? % county schools not performing well? </w:t>
      </w:r>
    </w:p>
  </w:comment>
  <w:comment w:id="205" w:author="Kioumourtzoglou, Marianthi-Anna" w:date="2023-11-22T15:18:00Z" w:initials="MK">
    <w:p w14:paraId="4CAFA7E2" w14:textId="77777777" w:rsidR="006C0CE5" w:rsidRDefault="006C0CE5">
      <w:pPr>
        <w:pStyle w:val="CommentText"/>
      </w:pPr>
      <w:r>
        <w:rPr>
          <w:rStyle w:val="CommentReference"/>
        </w:rPr>
        <w:annotationRef/>
      </w:r>
      <w:r>
        <w:t xml:space="preserve">Annual? </w:t>
      </w:r>
    </w:p>
    <w:p w14:paraId="544339C5" w14:textId="0887A0EA" w:rsidR="006C0CE5" w:rsidRDefault="006C0CE5">
      <w:pPr>
        <w:pStyle w:val="CommentText"/>
      </w:pPr>
      <w:r>
        <w:t>Also, annual ACS is not very robust and not recommended…</w:t>
      </w:r>
    </w:p>
  </w:comment>
  <w:comment w:id="211" w:author="Kioumourtzoglou, Marianthi-Anna" w:date="2023-11-22T15:19:00Z" w:initials="MK">
    <w:p w14:paraId="2DA951F6" w14:textId="3772117B" w:rsidR="00FD3C30" w:rsidRDefault="00FD3C30">
      <w:pPr>
        <w:pStyle w:val="CommentText"/>
      </w:pPr>
      <w:r>
        <w:rPr>
          <w:rStyle w:val="CommentReference"/>
        </w:rPr>
        <w:annotationRef/>
      </w:r>
      <w:r w:rsidR="00766580">
        <w:t>at</w:t>
      </w:r>
      <w:r>
        <w:t xml:space="preserve"> school</w:t>
      </w:r>
      <w:r w:rsidR="00766580">
        <w:t xml:space="preserve"> level</w:t>
      </w:r>
      <w:r>
        <w:t>? Or within county? I am a bit confused by the hierarchy… how many grade cohorts in a county? Or how many counties in a grade cohort in the state? Which way does it go?</w:t>
      </w:r>
    </w:p>
  </w:comment>
  <w:comment w:id="212" w:author="Kioumourtzoglou, Marianthi-Anna" w:date="2023-11-22T15:20:00Z" w:initials="MK">
    <w:p w14:paraId="5B6F6321" w14:textId="14DB50B5" w:rsidR="00BE719D" w:rsidRDefault="00BE719D">
      <w:pPr>
        <w:pStyle w:val="CommentText"/>
      </w:pPr>
      <w:r>
        <w:rPr>
          <w:rStyle w:val="CommentReference"/>
        </w:rPr>
        <w:annotationRef/>
      </w:r>
      <w:r>
        <w:t xml:space="preserve">Also, do you want to say why you retrieved these covariates? Are they potential confounders? Modifiers? </w:t>
      </w:r>
      <w:r w:rsidR="00E75941">
        <w:t>In either case, why are these considered?</w:t>
      </w:r>
    </w:p>
  </w:comment>
  <w:comment w:id="213" w:author="Joan Casey" w:date="2023-11-22T10:51:00Z" w:initials="JAC">
    <w:p w14:paraId="0B83A83A" w14:textId="7331D166" w:rsidR="00DC702B" w:rsidRDefault="00DC702B">
      <w:pPr>
        <w:pStyle w:val="CommentText"/>
      </w:pPr>
      <w:r>
        <w:rPr>
          <w:rStyle w:val="CommentReference"/>
        </w:rPr>
        <w:annotationRef/>
      </w:r>
      <w:r>
        <w:t>What is the benefit of this over traditional diff-in-diff?</w:t>
      </w:r>
    </w:p>
  </w:comment>
  <w:comment w:id="214" w:author="Kioumourtzoglou, Marianthi-Anna" w:date="2023-11-22T15:22:00Z" w:initials="MK">
    <w:p w14:paraId="31478CFD" w14:textId="2A012810" w:rsidR="00A36FE9" w:rsidRDefault="00A36FE9">
      <w:pPr>
        <w:pStyle w:val="CommentText"/>
      </w:pPr>
      <w:r>
        <w:rPr>
          <w:rStyle w:val="CommentReference"/>
        </w:rPr>
        <w:annotationRef/>
      </w:r>
      <w:r>
        <w:t>So analyses were ran by state then?</w:t>
      </w:r>
    </w:p>
  </w:comment>
  <w:comment w:id="215" w:author="Joan Casey" w:date="2023-11-22T10:33:00Z" w:initials="JAC">
    <w:p w14:paraId="6A784BD7" w14:textId="15728D1C" w:rsidR="0033112A" w:rsidRDefault="0033112A">
      <w:pPr>
        <w:pStyle w:val="CommentText"/>
      </w:pPr>
      <w:r>
        <w:rPr>
          <w:rStyle w:val="CommentReference"/>
        </w:rPr>
        <w:annotationRef/>
      </w:r>
      <w:r>
        <w:t>What assumptions are necessary for this model to be interpreted causally? Parallel trends? Did you assess this?</w:t>
      </w:r>
    </w:p>
  </w:comment>
  <w:comment w:id="216" w:author="Kioumourtzoglou, Marianthi-Anna" w:date="2023-11-22T15:26:00Z" w:initials="MK">
    <w:p w14:paraId="6858E530" w14:textId="63A9F5EF" w:rsidR="000D1DD2" w:rsidRDefault="000D1DD2">
      <w:pPr>
        <w:pStyle w:val="CommentText"/>
      </w:pPr>
      <w:r>
        <w:rPr>
          <w:rStyle w:val="CommentReference"/>
        </w:rPr>
        <w:annotationRef/>
      </w:r>
      <w:r>
        <w:t>Why?</w:t>
      </w:r>
      <w:r w:rsidR="00BB3A57">
        <w:t xml:space="preserve"> Does this assume that a hurricane in say 2005 has the same impact to scores in 2006 and 2016?</w:t>
      </w:r>
      <w:r w:rsidR="00617426">
        <w:t xml:space="preserve"> Shouldn’t there be some temporality considered somehow?</w:t>
      </w:r>
    </w:p>
  </w:comment>
  <w:comment w:id="217" w:author="Kioumourtzoglou, Marianthi-Anna" w:date="2023-11-22T15:22:00Z" w:initials="MK">
    <w:p w14:paraId="4C684662" w14:textId="524261C6" w:rsidR="00081E8D" w:rsidRDefault="00081E8D">
      <w:pPr>
        <w:pStyle w:val="CommentText"/>
      </w:pPr>
      <w:r>
        <w:rPr>
          <w:rStyle w:val="CommentReference"/>
        </w:rPr>
        <w:annotationRef/>
      </w:r>
      <w:r>
        <w:t>I see. This should be defined further up!</w:t>
      </w:r>
    </w:p>
  </w:comment>
  <w:comment w:id="225" w:author="Gabriella Meltzer" w:date="2023-11-28T13:43:00Z" w:initials="GM">
    <w:p w14:paraId="7F0EACBC" w14:textId="77777777" w:rsidR="001C13FF" w:rsidRDefault="001C13FF" w:rsidP="001C13FF">
      <w:r>
        <w:rPr>
          <w:rStyle w:val="CommentReference"/>
        </w:rPr>
        <w:annotationRef/>
      </w:r>
      <w:r>
        <w:rPr>
          <w:rFonts w:ascii="Times New Roman" w:eastAsia="Times New Roman" w:hAnsi="Times New Roman" w:cs="Times New Roman"/>
          <w:sz w:val="20"/>
          <w:szCs w:val="20"/>
        </w:rPr>
        <w:t>Double check that this aligns with the code and with Joel’s paper</w:t>
      </w:r>
    </w:p>
  </w:comment>
  <w:comment w:id="228" w:author="Gabriella Meltzer" w:date="2023-11-28T13:46:00Z" w:initials="GM">
    <w:p w14:paraId="7222AAD8" w14:textId="77777777" w:rsidR="0073670F" w:rsidRDefault="0073670F" w:rsidP="0073670F">
      <w:r>
        <w:rPr>
          <w:rStyle w:val="CommentReference"/>
        </w:rPr>
        <w:annotationRef/>
      </w:r>
      <w:r>
        <w:rPr>
          <w:rFonts w:ascii="Times New Roman" w:eastAsia="Times New Roman" w:hAnsi="Times New Roman" w:cs="Times New Roman"/>
          <w:sz w:val="20"/>
          <w:szCs w:val="20"/>
        </w:rPr>
        <w:t>Robbie to add sub and superscripts</w:t>
      </w:r>
    </w:p>
  </w:comment>
  <w:comment w:id="229" w:author="Joan Casey" w:date="2023-11-22T10:30:00Z" w:initials="JAC">
    <w:p w14:paraId="5E56DEC8" w14:textId="2528CB6C" w:rsidR="00A94406" w:rsidRDefault="00A94406">
      <w:pPr>
        <w:pStyle w:val="CommentText"/>
      </w:pPr>
      <w:r>
        <w:rPr>
          <w:rStyle w:val="CommentReference"/>
        </w:rPr>
        <w:annotationRef/>
      </w:r>
      <w:r>
        <w:t>Year t or school year t? I would assume school year t, otherwise exposure misclassification as Joel notes above.</w:t>
      </w:r>
    </w:p>
  </w:comment>
  <w:comment w:id="230" w:author="Joan Casey" w:date="2023-11-22T10:52:00Z" w:initials="JAC">
    <w:p w14:paraId="58236B6D" w14:textId="770293B4" w:rsidR="00CF7AE0" w:rsidRDefault="00CF7AE0">
      <w:pPr>
        <w:pStyle w:val="CommentText"/>
      </w:pPr>
      <w:r>
        <w:rPr>
          <w:rStyle w:val="CommentReference"/>
        </w:rPr>
        <w:annotationRef/>
      </w:r>
      <w:r>
        <w:t>Why are there some betas and only one of them has a subscript?</w:t>
      </w:r>
    </w:p>
  </w:comment>
  <w:comment w:id="238" w:author="Schwartz, Joel" w:date="2023-11-17T14:20:00Z" w:initials="SJ">
    <w:p w14:paraId="71EA1884" w14:textId="77777777" w:rsidR="001D60DE" w:rsidRDefault="001D60DE" w:rsidP="00A66765">
      <w:r>
        <w:rPr>
          <w:rStyle w:val="CommentReference"/>
        </w:rPr>
        <w:annotationRef/>
      </w:r>
      <w:r>
        <w:rPr>
          <w:rFonts w:ascii="Times New Roman" w:eastAsia="Times New Roman" w:hAnsi="Times New Roman" w:cs="Times New Roman"/>
          <w:color w:val="000000"/>
          <w:sz w:val="20"/>
          <w:szCs w:val="20"/>
        </w:rPr>
        <w:t xml:space="preserve">So what are the random effects, I just see fixed effects. </w:t>
      </w:r>
    </w:p>
  </w:comment>
  <w:comment w:id="239" w:author="Joan Casey" w:date="2023-11-22T10:30:00Z" w:initials="JAC">
    <w:p w14:paraId="01F70DD1" w14:textId="70016DA4" w:rsidR="007C7537" w:rsidRDefault="007C7537">
      <w:pPr>
        <w:pStyle w:val="CommentText"/>
      </w:pPr>
      <w:r>
        <w:rPr>
          <w:rStyle w:val="CommentReference"/>
        </w:rPr>
        <w:annotationRef/>
      </w:r>
      <w:r>
        <w:t>Was there a random effect for state? Otherwise, agree this is just a fixed effect model?</w:t>
      </w:r>
    </w:p>
  </w:comment>
  <w:comment w:id="240" w:author="Kioumourtzoglou, Marianthi-Anna" w:date="2023-11-22T15:24:00Z" w:initials="MK">
    <w:p w14:paraId="3370DE2D" w14:textId="120BE74B" w:rsidR="00081E8D" w:rsidRDefault="00081E8D">
      <w:pPr>
        <w:pStyle w:val="CommentText"/>
      </w:pPr>
      <w:r>
        <w:rPr>
          <w:rStyle w:val="CommentReference"/>
        </w:rPr>
        <w:annotationRef/>
      </w:r>
      <w:r w:rsidR="00EA1AF2">
        <w:t>I agree and I am quite confused with this model, I do not understand this equation… if a diff in diff, shouldn’t there be an interaction somewhere? Between treatment and status?</w:t>
      </w:r>
      <w:r w:rsidR="00B63A2C">
        <w:t xml:space="preserve"> Also, why does the model have no intercept?</w:t>
      </w:r>
      <w:r w:rsidR="008B5EB7">
        <w:t xml:space="preserve"> Even if conditional (which is not specified so I don’t think this is a conditional model) the intercepts still exist, even if not estimable</w:t>
      </w:r>
    </w:p>
  </w:comment>
  <w:comment w:id="241" w:author="Gabriella Meltzer" w:date="2023-11-28T13:49:00Z" w:initials="GM">
    <w:p w14:paraId="13E66941" w14:textId="77777777" w:rsidR="0073670F" w:rsidRDefault="0073670F" w:rsidP="0073670F">
      <w:r>
        <w:rPr>
          <w:rStyle w:val="CommentReference"/>
        </w:rPr>
        <w:annotationRef/>
      </w:r>
      <w:r>
        <w:rPr>
          <w:rFonts w:ascii="Times New Roman" w:eastAsia="Times New Roman" w:hAnsi="Times New Roman" w:cs="Times New Roman"/>
          <w:sz w:val="20"/>
          <w:szCs w:val="20"/>
        </w:rPr>
        <w:t>State interaction with the treatment of exposure to cyclones is the random effect</w:t>
      </w:r>
    </w:p>
  </w:comment>
  <w:comment w:id="243" w:author="Kioumourtzoglou, Marianthi-Anna" w:date="2023-11-22T15:33:00Z" w:initials="MK">
    <w:p w14:paraId="45A6E32A" w14:textId="3213396F" w:rsidR="00B22E7A" w:rsidRDefault="00B22E7A">
      <w:pPr>
        <w:pStyle w:val="CommentText"/>
      </w:pPr>
      <w:r>
        <w:rPr>
          <w:rStyle w:val="CommentReference"/>
        </w:rPr>
        <w:annotationRef/>
      </w:r>
      <w:r>
        <w:t>Random effects for what? And why were they log gamma?</w:t>
      </w:r>
    </w:p>
  </w:comment>
  <w:comment w:id="244" w:author="Gabriella Meltzer" w:date="2023-11-28T13:51:00Z" w:initials="GM">
    <w:p w14:paraId="7018D081" w14:textId="77777777" w:rsidR="0073670F" w:rsidRDefault="0073670F" w:rsidP="0073670F">
      <w:r>
        <w:rPr>
          <w:rStyle w:val="CommentReference"/>
        </w:rPr>
        <w:annotationRef/>
      </w:r>
      <w:r>
        <w:rPr>
          <w:rFonts w:ascii="Times New Roman" w:eastAsia="Times New Roman" w:hAnsi="Times New Roman" w:cs="Times New Roman"/>
          <w:sz w:val="20"/>
          <w:szCs w:val="20"/>
        </w:rPr>
        <w:t>Robbie to explain</w:t>
      </w:r>
    </w:p>
  </w:comment>
  <w:comment w:id="245" w:author="Kioumourtzoglou, Marianthi-Anna" w:date="2023-11-22T15:34:00Z" w:initials="MK">
    <w:p w14:paraId="2DE633A3" w14:textId="67FCFD36" w:rsidR="00B22E7A" w:rsidRDefault="00B22E7A">
      <w:pPr>
        <w:pStyle w:val="CommentText"/>
      </w:pPr>
      <w:r>
        <w:rPr>
          <w:rStyle w:val="CommentReference"/>
        </w:rPr>
        <w:annotationRef/>
      </w:r>
      <w:r>
        <w:t>So what if the CrI did not exclude the null?</w:t>
      </w:r>
      <w:r w:rsidR="00F64491">
        <w:t xml:space="preserve"> Not reported?</w:t>
      </w:r>
    </w:p>
  </w:comment>
  <w:comment w:id="246" w:author="Kioumourtzoglou, Marianthi-Anna" w:date="2023-11-22T15:35:00Z" w:initials="MK">
    <w:p w14:paraId="5B021BD0" w14:textId="15D153FC" w:rsidR="00030D0F" w:rsidRDefault="00030D0F">
      <w:pPr>
        <w:pStyle w:val="CommentText"/>
      </w:pPr>
      <w:r>
        <w:rPr>
          <w:rStyle w:val="CommentReference"/>
        </w:rPr>
        <w:annotationRef/>
      </w:r>
      <w:r>
        <w:t>Maybe give an example? Not sure that all readers would know what a comparative analysis is…</w:t>
      </w:r>
    </w:p>
  </w:comment>
  <w:comment w:id="247" w:author="Kioumourtzoglou, Marianthi-Anna" w:date="2023-11-22T15:37:00Z" w:initials="MK">
    <w:p w14:paraId="58181ED6" w14:textId="4AB7D1F3" w:rsidR="00B10506" w:rsidRDefault="00B10506">
      <w:pPr>
        <w:pStyle w:val="CommentText"/>
      </w:pPr>
      <w:r>
        <w:rPr>
          <w:rStyle w:val="CommentReference"/>
        </w:rPr>
        <w:annotationRef/>
      </w:r>
      <w:r>
        <w:t>Why?</w:t>
      </w:r>
    </w:p>
  </w:comment>
  <w:comment w:id="248" w:author="Kioumourtzoglou, Marianthi-Anna" w:date="2023-11-22T15:37:00Z" w:initials="MK">
    <w:p w14:paraId="50DAEBD5" w14:textId="1044DF6F" w:rsidR="00B10506" w:rsidRDefault="00B10506">
      <w:pPr>
        <w:pStyle w:val="CommentText"/>
      </w:pPr>
      <w:r>
        <w:rPr>
          <w:rStyle w:val="CommentReference"/>
        </w:rPr>
        <w:annotationRef/>
      </w:r>
      <w:r>
        <w:t>So how was this a diff-in-diff if all counties were exposed?</w:t>
      </w:r>
    </w:p>
  </w:comment>
  <w:comment w:id="249" w:author="Kioumourtzoglou, Marianthi-Anna" w:date="2023-11-22T15:37:00Z" w:initials="MK">
    <w:p w14:paraId="2CD3D4DD" w14:textId="36541B52" w:rsidR="00385C7F" w:rsidRDefault="00385C7F">
      <w:pPr>
        <w:pStyle w:val="CommentText"/>
      </w:pPr>
      <w:r>
        <w:rPr>
          <w:rStyle w:val="CommentReference"/>
        </w:rPr>
        <w:annotationRef/>
      </w:r>
      <w:r>
        <w:t>How? what lagged effects?</w:t>
      </w:r>
    </w:p>
  </w:comment>
  <w:comment w:id="258" w:author="Kioumourtzoglou, Marianthi-Anna" w:date="2023-11-22T15:38:00Z" w:initials="MK">
    <w:p w14:paraId="29375ECB" w14:textId="7979D216" w:rsidR="007A4509" w:rsidRDefault="007A4509">
      <w:pPr>
        <w:pStyle w:val="CommentText"/>
      </w:pPr>
      <w:r>
        <w:rPr>
          <w:rStyle w:val="CommentReference"/>
        </w:rPr>
        <w:annotationRef/>
      </w:r>
      <w:r>
        <w:t xml:space="preserve">What does meaningfully different </w:t>
      </w:r>
      <w:r w:rsidR="006D6406">
        <w:t>mean?</w:t>
      </w:r>
    </w:p>
  </w:comment>
  <w:comment w:id="259" w:author="Kioumourtzoglou, Marianthi-Anna" w:date="2023-11-22T15:38:00Z" w:initials="MK">
    <w:p w14:paraId="4D6E67A3" w14:textId="491A39A2" w:rsidR="00001889" w:rsidRDefault="00001889">
      <w:pPr>
        <w:pStyle w:val="CommentText"/>
      </w:pPr>
      <w:r>
        <w:rPr>
          <w:rStyle w:val="CommentReference"/>
        </w:rPr>
        <w:annotationRef/>
      </w:r>
      <w:r>
        <w:t>Sens anal to priors?</w:t>
      </w:r>
      <w:r w:rsidR="000F7701">
        <w:t xml:space="preserve"> To binary vs non-negative integer hurricanes? To not considering once exposed always exposed?</w:t>
      </w:r>
    </w:p>
  </w:comment>
  <w:comment w:id="260" w:author="Gabriella Meltzer" w:date="2023-11-13T17:11:00Z" w:initials="GM">
    <w:p w14:paraId="024D0283" w14:textId="09E0503D" w:rsidR="00E95B0F" w:rsidRDefault="00E95B0F" w:rsidP="00645485">
      <w:r>
        <w:rPr>
          <w:rStyle w:val="CommentReference"/>
        </w:rPr>
        <w:annotationRef/>
      </w:r>
      <w:r>
        <w:rPr>
          <w:rFonts w:ascii="Times New Roman" w:eastAsia="Times New Roman" w:hAnsi="Times New Roman" w:cs="Times New Roman"/>
          <w:sz w:val="20"/>
          <w:szCs w:val="20"/>
        </w:rPr>
        <w:t>Coauthors, we kindly ask that you add your funding sources here. Thank you!</w:t>
      </w:r>
    </w:p>
  </w:comment>
  <w:comment w:id="264" w:author="Gabriella Meltzer" w:date="2024-01-02T16:00:00Z" w:initials="GM">
    <w:p w14:paraId="5453A6BC" w14:textId="77777777" w:rsidR="00E515D0" w:rsidRDefault="00E515D0" w:rsidP="00E515D0">
      <w:r>
        <w:rPr>
          <w:rStyle w:val="CommentReference"/>
        </w:rPr>
        <w:annotationRef/>
      </w:r>
      <w:r>
        <w:rPr>
          <w:rFonts w:ascii="Times New Roman" w:eastAsia="Times New Roman" w:hAnsi="Times New Roman" w:cs="Times New Roman"/>
          <w:sz w:val="20"/>
          <w:szCs w:val="20"/>
        </w:rPr>
        <w:t>This is now updated for lagged exposure.</w:t>
      </w:r>
    </w:p>
    <w:p w14:paraId="28305317" w14:textId="77777777" w:rsidR="00E515D0" w:rsidRDefault="00E515D0" w:rsidP="00E515D0"/>
    <w:p w14:paraId="757F7D4D" w14:textId="77777777" w:rsidR="00E515D0" w:rsidRDefault="00E515D0" w:rsidP="00E515D0">
      <w:r>
        <w:rPr>
          <w:rFonts w:ascii="Times New Roman" w:eastAsia="Times New Roman" w:hAnsi="Times New Roman" w:cs="Times New Roman"/>
          <w:sz w:val="20"/>
          <w:szCs w:val="20"/>
        </w:rPr>
        <w:t xml:space="preserve">@Robbie, how should we rephrase this caption to account for lagged hurricane exposure? </w:t>
      </w:r>
    </w:p>
  </w:comment>
  <w:comment w:id="265" w:author="Joan Casey" w:date="2023-11-22T10:25:00Z" w:initials="JAC">
    <w:p w14:paraId="78230790" w14:textId="7F27A8E2" w:rsidR="006B54D3" w:rsidRDefault="006B54D3">
      <w:pPr>
        <w:pStyle w:val="CommentText"/>
      </w:pPr>
      <w:r>
        <w:rPr>
          <w:rStyle w:val="CommentReference"/>
        </w:rPr>
        <w:annotationRef/>
      </w:r>
      <w:r>
        <w:t>Nice but should you only show states that had exposure and non-exposure? Nothing else appears in your models, right?</w:t>
      </w:r>
    </w:p>
  </w:comment>
  <w:comment w:id="3477" w:author="Gabriella Meltzer" w:date="2024-01-02T23:42:00Z" w:initials="GM">
    <w:p w14:paraId="0C38B47D" w14:textId="77777777" w:rsidR="009E2E34" w:rsidRDefault="009E2E34" w:rsidP="009E2E34">
      <w:r>
        <w:rPr>
          <w:rStyle w:val="CommentReference"/>
        </w:rPr>
        <w:annotationRef/>
      </w:r>
      <w:r>
        <w:rPr>
          <w:rFonts w:ascii="Times New Roman" w:eastAsia="Times New Roman" w:hAnsi="Times New Roman" w:cs="Times New Roman"/>
          <w:color w:val="000000"/>
          <w:sz w:val="20"/>
          <w:szCs w:val="20"/>
        </w:rPr>
        <w:t>I revised the table to only include those states that were exposed to hurricanes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B7FE40" w15:done="1"/>
  <w15:commentEx w15:paraId="36409422" w15:done="1"/>
  <w15:commentEx w15:paraId="2B2B1B2C" w15:paraIdParent="36409422" w15:done="1"/>
  <w15:commentEx w15:paraId="55BB240B" w15:done="1"/>
  <w15:commentEx w15:paraId="60D7334F" w15:paraIdParent="55BB240B" w15:done="1"/>
  <w15:commentEx w15:paraId="55EE6E17" w15:done="0"/>
  <w15:commentEx w15:paraId="240582BB" w15:done="1"/>
  <w15:commentEx w15:paraId="6C8F388C" w15:paraIdParent="240582BB" w15:done="1"/>
  <w15:commentEx w15:paraId="7D300837" w15:paraIdParent="240582BB" w15:done="1"/>
  <w15:commentEx w15:paraId="48000379" w15:done="0"/>
  <w15:commentEx w15:paraId="6ED77122" w15:done="1"/>
  <w15:commentEx w15:paraId="5651543F" w15:done="1"/>
  <w15:commentEx w15:paraId="7196D722" w15:done="1"/>
  <w15:commentEx w15:paraId="49DCA381" w15:done="1"/>
  <w15:commentEx w15:paraId="4B80552A" w15:done="0"/>
  <w15:commentEx w15:paraId="50AC049C" w15:paraIdParent="4B80552A" w15:done="0"/>
  <w15:commentEx w15:paraId="154D86B4" w15:done="1"/>
  <w15:commentEx w15:paraId="3E10172D" w15:done="0"/>
  <w15:commentEx w15:paraId="0AB57FAA" w15:done="0"/>
  <w15:commentEx w15:paraId="4648D90C" w15:paraIdParent="0AB57FAA" w15:done="0"/>
  <w15:commentEx w15:paraId="36CEF0CD" w15:done="0"/>
  <w15:commentEx w15:paraId="15B242CF" w15:done="0"/>
  <w15:commentEx w15:paraId="2C5A2707" w15:done="0"/>
  <w15:commentEx w15:paraId="2C9F06A5" w15:paraIdParent="2C5A2707" w15:done="0"/>
  <w15:commentEx w15:paraId="6F0A357C" w15:done="0"/>
  <w15:commentEx w15:paraId="5D9AE70C" w15:done="1"/>
  <w15:commentEx w15:paraId="1A9E9818" w15:done="0"/>
  <w15:commentEx w15:paraId="08EA2D3D" w15:paraIdParent="1A9E9818" w15:done="0"/>
  <w15:commentEx w15:paraId="513D974D" w15:done="1"/>
  <w15:commentEx w15:paraId="42E242DC" w15:paraIdParent="513D974D" w15:done="1"/>
  <w15:commentEx w15:paraId="7D2BBC3F" w15:done="1"/>
  <w15:commentEx w15:paraId="320B80DE" w15:done="0"/>
  <w15:commentEx w15:paraId="25B03D38" w15:done="0"/>
  <w15:commentEx w15:paraId="66ABCFB7" w15:done="1"/>
  <w15:commentEx w15:paraId="1E4B7B2F" w15:done="0"/>
  <w15:commentEx w15:paraId="26E1301B" w15:paraIdParent="1E4B7B2F" w15:done="0"/>
  <w15:commentEx w15:paraId="32A15B17" w15:done="0"/>
  <w15:commentEx w15:paraId="2A2EEB6C" w15:paraIdParent="32A15B17" w15:done="0"/>
  <w15:commentEx w15:paraId="36130598" w15:done="0"/>
  <w15:commentEx w15:paraId="39384B57" w15:paraIdParent="36130598" w15:done="0"/>
  <w15:commentEx w15:paraId="72D6D571" w15:paraIdParent="36130598" w15:done="0"/>
  <w15:commentEx w15:paraId="26751C6B" w15:paraIdParent="36130598" w15:done="0"/>
  <w15:commentEx w15:paraId="3D4B467E" w15:paraIdParent="36130598" w15:done="0"/>
  <w15:commentEx w15:paraId="2214D22E" w15:done="0"/>
  <w15:commentEx w15:paraId="6E66DCB9" w15:done="0"/>
  <w15:commentEx w15:paraId="50384D00" w15:done="0"/>
  <w15:commentEx w15:paraId="3157C2A4" w15:paraIdParent="50384D00" w15:done="0"/>
  <w15:commentEx w15:paraId="1F66490E" w15:done="1"/>
  <w15:commentEx w15:paraId="6AF458A3" w15:paraIdParent="1F66490E" w15:done="1"/>
  <w15:commentEx w15:paraId="49D52C17" w15:done="0"/>
  <w15:commentEx w15:paraId="4455C44F" w15:done="0"/>
  <w15:commentEx w15:paraId="0A6999A1" w15:done="0"/>
  <w15:commentEx w15:paraId="48C79841" w15:paraIdParent="0A6999A1" w15:done="0"/>
  <w15:commentEx w15:paraId="0A480184" w15:paraIdParent="0A6999A1" w15:done="0"/>
  <w15:commentEx w15:paraId="6C907CF2" w15:done="1"/>
  <w15:commentEx w15:paraId="544339C5" w15:done="1"/>
  <w15:commentEx w15:paraId="2DA951F6" w15:done="0"/>
  <w15:commentEx w15:paraId="5B6F6321" w15:done="1"/>
  <w15:commentEx w15:paraId="0B83A83A" w15:done="0"/>
  <w15:commentEx w15:paraId="31478CFD" w15:done="0"/>
  <w15:commentEx w15:paraId="6A784BD7" w15:done="0"/>
  <w15:commentEx w15:paraId="6858E530" w15:done="0"/>
  <w15:commentEx w15:paraId="4C684662" w15:done="1"/>
  <w15:commentEx w15:paraId="7F0EACBC" w15:done="1"/>
  <w15:commentEx w15:paraId="7222AAD8" w15:done="0"/>
  <w15:commentEx w15:paraId="5E56DEC8" w15:done="0"/>
  <w15:commentEx w15:paraId="58236B6D" w15:paraIdParent="5E56DEC8" w15:done="0"/>
  <w15:commentEx w15:paraId="71EA1884" w15:done="1"/>
  <w15:commentEx w15:paraId="01F70DD1" w15:paraIdParent="71EA1884" w15:done="1"/>
  <w15:commentEx w15:paraId="3370DE2D" w15:paraIdParent="71EA1884" w15:done="1"/>
  <w15:commentEx w15:paraId="13E66941" w15:paraIdParent="71EA1884" w15:done="1"/>
  <w15:commentEx w15:paraId="45A6E32A" w15:done="0"/>
  <w15:commentEx w15:paraId="7018D081" w15:paraIdParent="45A6E32A" w15:done="0"/>
  <w15:commentEx w15:paraId="2DE633A3" w15:done="0"/>
  <w15:commentEx w15:paraId="5B021BD0" w15:done="0"/>
  <w15:commentEx w15:paraId="58181ED6" w15:done="0"/>
  <w15:commentEx w15:paraId="50DAEBD5" w15:done="0"/>
  <w15:commentEx w15:paraId="2CD3D4DD" w15:done="0"/>
  <w15:commentEx w15:paraId="29375ECB" w15:done="0"/>
  <w15:commentEx w15:paraId="4D6E67A3" w15:done="0"/>
  <w15:commentEx w15:paraId="024D0283" w15:done="1"/>
  <w15:commentEx w15:paraId="757F7D4D" w15:done="0"/>
  <w15:commentEx w15:paraId="78230790" w15:done="1"/>
  <w15:commentEx w15:paraId="0C38B4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E460B15" w16cex:dateUtc="2023-11-22T18:58:00Z"/>
  <w16cex:commentExtensible w16cex:durableId="633CF5F4" w16cex:dateUtc="2023-11-22T18:14:00Z"/>
  <w16cex:commentExtensible w16cex:durableId="369531D0" w16cex:dateUtc="2023-12-02T20:17:00Z"/>
  <w16cex:commentExtensible w16cex:durableId="1FA93947" w16cex:dateUtc="2023-11-17T19:09:00Z"/>
  <w16cex:commentExtensible w16cex:durableId="176330D8" w16cex:dateUtc="2023-12-04T20:38:00Z"/>
  <w16cex:commentExtensible w16cex:durableId="18864011" w16cex:dateUtc="2023-11-22T19:04:00Z"/>
  <w16cex:commentExtensible w16cex:durableId="6C1DFE85" w16cex:dateUtc="2023-11-19T23:28:00Z"/>
  <w16cex:commentExtensible w16cex:durableId="46917B01" w16cex:dateUtc="2023-11-22T18:17:00Z"/>
  <w16cex:commentExtensible w16cex:durableId="46CD301E" w16cex:dateUtc="2023-12-02T20:19:00Z"/>
  <w16cex:commentExtensible w16cex:durableId="3DEFD7D5" w16cex:dateUtc="2023-11-22T19:07:00Z"/>
  <w16cex:commentExtensible w16cex:durableId="7196DFED" w16cex:dateUtc="2023-11-22T18:20:00Z"/>
  <w16cex:commentExtensible w16cex:durableId="1C6471B7" w16cex:dateUtc="2023-11-22T18:20:00Z"/>
  <w16cex:commentExtensible w16cex:durableId="2FE4B435" w16cex:dateUtc="2023-11-22T19:11:00Z"/>
  <w16cex:commentExtensible w16cex:durableId="2A85DCE9" w16cex:dateUtc="2023-11-22T19:11:00Z"/>
  <w16cex:commentExtensible w16cex:durableId="3C1EBC4F" w16cex:dateUtc="2023-11-19T22:12:00Z"/>
  <w16cex:commentExtensible w16cex:durableId="082D0ED6" w16cex:dateUtc="2023-11-22T18:23:00Z"/>
  <w16cex:commentExtensible w16cex:durableId="433CBF5D" w16cex:dateUtc="2023-11-19T23:17:00Z"/>
  <w16cex:commentExtensible w16cex:durableId="6518B814" w16cex:dateUtc="2023-11-22T18:34:00Z"/>
  <w16cex:commentExtensible w16cex:durableId="4403FE2D" w16cex:dateUtc="2023-11-19T22:01:00Z"/>
  <w16cex:commentExtensible w16cex:durableId="02B9549C" w16cex:dateUtc="2023-11-22T18:33:00Z"/>
  <w16cex:commentExtensible w16cex:durableId="47DC0A14" w16cex:dateUtc="2023-11-19T22:16:00Z"/>
  <w16cex:commentExtensible w16cex:durableId="1AAB0ED0" w16cex:dateUtc="2023-11-22T18:36:00Z"/>
  <w16cex:commentExtensible w16cex:durableId="55292CE7" w16cex:dateUtc="2023-11-17T19:32:00Z"/>
  <w16cex:commentExtensible w16cex:durableId="5C0924C4" w16cex:dateUtc="2023-11-22T18:37:00Z"/>
  <w16cex:commentExtensible w16cex:durableId="46A3AEAD" w16cex:dateUtc="2023-12-02T21:26:00Z"/>
  <w16cex:commentExtensible w16cex:durableId="1E4359E1" w16cex:dateUtc="2023-11-19T23:17:00Z"/>
  <w16cex:commentExtensible w16cex:durableId="1EA0FB66" w16cex:dateUtc="2023-11-22T18:34:00Z"/>
  <w16cex:commentExtensible w16cex:durableId="3A7E0924" w16cex:dateUtc="2023-12-02T21:33:00Z"/>
  <w16cex:commentExtensible w16cex:durableId="37102CC6" w16cex:dateUtc="2023-11-19T22:01:00Z"/>
  <w16cex:commentExtensible w16cex:durableId="5C63BA4A" w16cex:dateUtc="2023-11-22T18:33:00Z"/>
  <w16cex:commentExtensible w16cex:durableId="253A7891" w16cex:dateUtc="2023-11-19T22:16:00Z"/>
  <w16cex:commentExtensible w16cex:durableId="135C296D" w16cex:dateUtc="2023-12-02T21:38:00Z"/>
  <w16cex:commentExtensible w16cex:durableId="27236D61" w16cex:dateUtc="2023-11-22T18:42:00Z"/>
  <w16cex:commentExtensible w16cex:durableId="34CEBBDB" w16cex:dateUtc="2023-11-22T18:43:00Z"/>
  <w16cex:commentExtensible w16cex:durableId="5EF87784" w16cex:dateUtc="2023-11-19T22:35:00Z"/>
  <w16cex:commentExtensible w16cex:durableId="32D7D250" w16cex:dateUtc="2023-11-22T18:44:00Z"/>
  <w16cex:commentExtensible w16cex:durableId="121BA0D8" w16cex:dateUtc="2023-11-19T22:36:00Z"/>
  <w16cex:commentExtensible w16cex:durableId="5BCA5082" w16cex:dateUtc="2023-11-28T18:36:00Z"/>
  <w16cex:commentExtensible w16cex:durableId="3C7C674D" w16cex:dateUtc="2023-11-15T22:15:00Z"/>
  <w16cex:commentExtensible w16cex:durableId="7E00E2A7" w16cex:dateUtc="2023-11-17T19:29:00Z"/>
  <w16cex:commentExtensible w16cex:durableId="5F44FB10" w16cex:dateUtc="2023-11-19T22:22:00Z"/>
  <w16cex:commentExtensible w16cex:durableId="171F6D72" w16cex:dateUtc="2023-11-19T22:47:00Z"/>
  <w16cex:commentExtensible w16cex:durableId="183BB695" w16cex:dateUtc="2023-11-22T18:44:00Z"/>
  <w16cex:commentExtensible w16cex:durableId="6BEF14E3" w16cex:dateUtc="2023-11-22T18:45:00Z"/>
  <w16cex:commentExtensible w16cex:durableId="1CC7F80D" w16cex:dateUtc="2023-11-22T18:45:00Z"/>
  <w16cex:commentExtensible w16cex:durableId="4298D859" w16cex:dateUtc="2023-11-22T18:52:00Z"/>
  <w16cex:commentExtensible w16cex:durableId="1BFE5278" w16cex:dateUtc="2023-12-02T21:36:00Z"/>
  <w16cex:commentExtensible w16cex:durableId="7229BC15" w16cex:dateUtc="2023-11-22T18:46:00Z"/>
  <w16cex:commentExtensible w16cex:durableId="7CE3E601" w16cex:dateUtc="2023-11-28T18:42:00Z"/>
  <w16cex:commentExtensible w16cex:durableId="5EF9C7D2" w16cex:dateUtc="2023-11-22T18:53:00Z"/>
  <w16cex:commentExtensible w16cex:durableId="5F71A2BE" w16cex:dateUtc="2024-01-02T22:46:00Z"/>
  <w16cex:commentExtensible w16cex:durableId="52BADDFE" w16cex:dateUtc="2023-11-17T19:18:00Z"/>
  <w16cex:commentExtensible w16cex:durableId="4A00EE63" w16cex:dateUtc="2023-11-22T18:29:00Z"/>
  <w16cex:commentExtensible w16cex:durableId="4F6D9E17" w16cex:dateUtc="2023-11-22T20:05:00Z"/>
  <w16cex:commentExtensible w16cex:durableId="4F03FF79" w16cex:dateUtc="2023-11-18T12:39:00Z"/>
  <w16cex:commentExtensible w16cex:durableId="16869BB8" w16cex:dateUtc="2023-11-22T20:18:00Z"/>
  <w16cex:commentExtensible w16cex:durableId="16475A5C" w16cex:dateUtc="2023-11-22T20:19:00Z"/>
  <w16cex:commentExtensible w16cex:durableId="0B1EADE8" w16cex:dateUtc="2023-11-22T20:20:00Z"/>
  <w16cex:commentExtensible w16cex:durableId="5DBE7E90" w16cex:dateUtc="2023-11-22T18:51:00Z"/>
  <w16cex:commentExtensible w16cex:durableId="62F9C505" w16cex:dateUtc="2023-11-22T20:22:00Z"/>
  <w16cex:commentExtensible w16cex:durableId="6CC4A8DD" w16cex:dateUtc="2023-11-22T18:33:00Z"/>
  <w16cex:commentExtensible w16cex:durableId="2D949F39" w16cex:dateUtc="2023-11-22T20:26:00Z"/>
  <w16cex:commentExtensible w16cex:durableId="7A8DEBE1" w16cex:dateUtc="2023-11-22T20:22:00Z"/>
  <w16cex:commentExtensible w16cex:durableId="2FC6EB54" w16cex:dateUtc="2023-11-28T18:43:00Z"/>
  <w16cex:commentExtensible w16cex:durableId="46DB1D0C" w16cex:dateUtc="2023-11-28T18:46:00Z"/>
  <w16cex:commentExtensible w16cex:durableId="58E9A5C2" w16cex:dateUtc="2023-11-22T18:30:00Z"/>
  <w16cex:commentExtensible w16cex:durableId="01F95751" w16cex:dateUtc="2023-11-22T18:52:00Z"/>
  <w16cex:commentExtensible w16cex:durableId="047D77E7" w16cex:dateUtc="2023-11-17T19:20:00Z"/>
  <w16cex:commentExtensible w16cex:durableId="60B913D8" w16cex:dateUtc="2023-11-22T18:30:00Z"/>
  <w16cex:commentExtensible w16cex:durableId="67AE01BD" w16cex:dateUtc="2023-11-22T20:24:00Z"/>
  <w16cex:commentExtensible w16cex:durableId="30E765CA" w16cex:dateUtc="2023-11-28T18:49:00Z"/>
  <w16cex:commentExtensible w16cex:durableId="73BBC9C3" w16cex:dateUtc="2023-11-22T20:33:00Z"/>
  <w16cex:commentExtensible w16cex:durableId="5C0B3E73" w16cex:dateUtc="2023-11-28T18:51:00Z"/>
  <w16cex:commentExtensible w16cex:durableId="15660137" w16cex:dateUtc="2023-11-22T20:34:00Z"/>
  <w16cex:commentExtensible w16cex:durableId="714DEE07" w16cex:dateUtc="2023-11-22T20:35:00Z"/>
  <w16cex:commentExtensible w16cex:durableId="493498EF" w16cex:dateUtc="2023-11-22T20:37:00Z"/>
  <w16cex:commentExtensible w16cex:durableId="3A91DEE5" w16cex:dateUtc="2023-11-22T20:37:00Z"/>
  <w16cex:commentExtensible w16cex:durableId="1799B206" w16cex:dateUtc="2023-11-22T20:37:00Z"/>
  <w16cex:commentExtensible w16cex:durableId="258F8C21" w16cex:dateUtc="2023-11-22T20:38:00Z"/>
  <w16cex:commentExtensible w16cex:durableId="56274D43" w16cex:dateUtc="2023-11-22T20:38:00Z"/>
  <w16cex:commentExtensible w16cex:durableId="529B1311" w16cex:dateUtc="2023-11-13T22:11:00Z"/>
  <w16cex:commentExtensible w16cex:durableId="4CE2EB14" w16cex:dateUtc="2024-01-02T21:00:00Z"/>
  <w16cex:commentExtensible w16cex:durableId="50145A65" w16cex:dateUtc="2023-11-22T18:25:00Z"/>
  <w16cex:commentExtensible w16cex:durableId="7A101EF5" w16cex:dateUtc="2024-01-03T0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B7FE40" w16cid:durableId="5E460B15"/>
  <w16cid:commentId w16cid:paraId="36409422" w16cid:durableId="633CF5F4"/>
  <w16cid:commentId w16cid:paraId="2B2B1B2C" w16cid:durableId="369531D0"/>
  <w16cid:commentId w16cid:paraId="55BB240B" w16cid:durableId="1FA93947"/>
  <w16cid:commentId w16cid:paraId="60D7334F" w16cid:durableId="176330D8"/>
  <w16cid:commentId w16cid:paraId="55EE6E17" w16cid:durableId="18864011"/>
  <w16cid:commentId w16cid:paraId="240582BB" w16cid:durableId="6C1DFE85"/>
  <w16cid:commentId w16cid:paraId="6C8F388C" w16cid:durableId="46917B01"/>
  <w16cid:commentId w16cid:paraId="7D300837" w16cid:durableId="46CD301E"/>
  <w16cid:commentId w16cid:paraId="48000379" w16cid:durableId="3DEFD7D5"/>
  <w16cid:commentId w16cid:paraId="6ED77122" w16cid:durableId="7196DFED"/>
  <w16cid:commentId w16cid:paraId="5651543F" w16cid:durableId="1C6471B7"/>
  <w16cid:commentId w16cid:paraId="7196D722" w16cid:durableId="2FE4B435"/>
  <w16cid:commentId w16cid:paraId="49DCA381" w16cid:durableId="2A85DCE9"/>
  <w16cid:commentId w16cid:paraId="4B80552A" w16cid:durableId="3C1EBC4F"/>
  <w16cid:commentId w16cid:paraId="50AC049C" w16cid:durableId="082D0ED6"/>
  <w16cid:commentId w16cid:paraId="154D86B4" w16cid:durableId="433CBF5D"/>
  <w16cid:commentId w16cid:paraId="3E10172D" w16cid:durableId="6518B814"/>
  <w16cid:commentId w16cid:paraId="0AB57FAA" w16cid:durableId="4403FE2D"/>
  <w16cid:commentId w16cid:paraId="4648D90C" w16cid:durableId="02B9549C"/>
  <w16cid:commentId w16cid:paraId="36CEF0CD" w16cid:durableId="47DC0A14"/>
  <w16cid:commentId w16cid:paraId="15B242CF" w16cid:durableId="1AAB0ED0"/>
  <w16cid:commentId w16cid:paraId="2C5A2707" w16cid:durableId="55292CE7"/>
  <w16cid:commentId w16cid:paraId="2C9F06A5" w16cid:durableId="5C0924C4"/>
  <w16cid:commentId w16cid:paraId="6F0A357C" w16cid:durableId="46A3AEAD"/>
  <w16cid:commentId w16cid:paraId="5D9AE70C" w16cid:durableId="1E4359E1"/>
  <w16cid:commentId w16cid:paraId="1A9E9818" w16cid:durableId="1EA0FB66"/>
  <w16cid:commentId w16cid:paraId="08EA2D3D" w16cid:durableId="3A7E0924"/>
  <w16cid:commentId w16cid:paraId="513D974D" w16cid:durableId="37102CC6"/>
  <w16cid:commentId w16cid:paraId="42E242DC" w16cid:durableId="5C63BA4A"/>
  <w16cid:commentId w16cid:paraId="7D2BBC3F" w16cid:durableId="253A7891"/>
  <w16cid:commentId w16cid:paraId="320B80DE" w16cid:durableId="135C296D"/>
  <w16cid:commentId w16cid:paraId="25B03D38" w16cid:durableId="27236D61"/>
  <w16cid:commentId w16cid:paraId="66ABCFB7" w16cid:durableId="34CEBBDB"/>
  <w16cid:commentId w16cid:paraId="1E4B7B2F" w16cid:durableId="5EF87784"/>
  <w16cid:commentId w16cid:paraId="26E1301B" w16cid:durableId="32D7D250"/>
  <w16cid:commentId w16cid:paraId="32A15B17" w16cid:durableId="121BA0D8"/>
  <w16cid:commentId w16cid:paraId="2A2EEB6C" w16cid:durableId="5BCA5082"/>
  <w16cid:commentId w16cid:paraId="36130598" w16cid:durableId="3C7C674D"/>
  <w16cid:commentId w16cid:paraId="39384B57" w16cid:durableId="7E00E2A7"/>
  <w16cid:commentId w16cid:paraId="72D6D571" w16cid:durableId="5F44FB10"/>
  <w16cid:commentId w16cid:paraId="26751C6B" w16cid:durableId="171F6D72"/>
  <w16cid:commentId w16cid:paraId="3D4B467E" w16cid:durableId="183BB695"/>
  <w16cid:commentId w16cid:paraId="2214D22E" w16cid:durableId="6BEF14E3"/>
  <w16cid:commentId w16cid:paraId="6E66DCB9" w16cid:durableId="1CC7F80D"/>
  <w16cid:commentId w16cid:paraId="50384D00" w16cid:durableId="4298D859"/>
  <w16cid:commentId w16cid:paraId="3157C2A4" w16cid:durableId="1BFE5278"/>
  <w16cid:commentId w16cid:paraId="1F66490E" w16cid:durableId="7229BC15"/>
  <w16cid:commentId w16cid:paraId="6AF458A3" w16cid:durableId="7CE3E601"/>
  <w16cid:commentId w16cid:paraId="49D52C17" w16cid:durableId="5EF9C7D2"/>
  <w16cid:commentId w16cid:paraId="4455C44F" w16cid:durableId="5F71A2BE"/>
  <w16cid:commentId w16cid:paraId="0A6999A1" w16cid:durableId="52BADDFE"/>
  <w16cid:commentId w16cid:paraId="48C79841" w16cid:durableId="4A00EE63"/>
  <w16cid:commentId w16cid:paraId="0A480184" w16cid:durableId="4F6D9E17"/>
  <w16cid:commentId w16cid:paraId="6C907CF2" w16cid:durableId="4F03FF79"/>
  <w16cid:commentId w16cid:paraId="544339C5" w16cid:durableId="16869BB8"/>
  <w16cid:commentId w16cid:paraId="2DA951F6" w16cid:durableId="16475A5C"/>
  <w16cid:commentId w16cid:paraId="5B6F6321" w16cid:durableId="0B1EADE8"/>
  <w16cid:commentId w16cid:paraId="0B83A83A" w16cid:durableId="5DBE7E90"/>
  <w16cid:commentId w16cid:paraId="31478CFD" w16cid:durableId="62F9C505"/>
  <w16cid:commentId w16cid:paraId="6A784BD7" w16cid:durableId="6CC4A8DD"/>
  <w16cid:commentId w16cid:paraId="6858E530" w16cid:durableId="2D949F39"/>
  <w16cid:commentId w16cid:paraId="4C684662" w16cid:durableId="7A8DEBE1"/>
  <w16cid:commentId w16cid:paraId="7F0EACBC" w16cid:durableId="2FC6EB54"/>
  <w16cid:commentId w16cid:paraId="7222AAD8" w16cid:durableId="46DB1D0C"/>
  <w16cid:commentId w16cid:paraId="5E56DEC8" w16cid:durableId="58E9A5C2"/>
  <w16cid:commentId w16cid:paraId="58236B6D" w16cid:durableId="01F95751"/>
  <w16cid:commentId w16cid:paraId="71EA1884" w16cid:durableId="047D77E7"/>
  <w16cid:commentId w16cid:paraId="01F70DD1" w16cid:durableId="60B913D8"/>
  <w16cid:commentId w16cid:paraId="3370DE2D" w16cid:durableId="67AE01BD"/>
  <w16cid:commentId w16cid:paraId="13E66941" w16cid:durableId="30E765CA"/>
  <w16cid:commentId w16cid:paraId="45A6E32A" w16cid:durableId="73BBC9C3"/>
  <w16cid:commentId w16cid:paraId="7018D081" w16cid:durableId="5C0B3E73"/>
  <w16cid:commentId w16cid:paraId="2DE633A3" w16cid:durableId="15660137"/>
  <w16cid:commentId w16cid:paraId="5B021BD0" w16cid:durableId="714DEE07"/>
  <w16cid:commentId w16cid:paraId="58181ED6" w16cid:durableId="493498EF"/>
  <w16cid:commentId w16cid:paraId="50DAEBD5" w16cid:durableId="3A91DEE5"/>
  <w16cid:commentId w16cid:paraId="2CD3D4DD" w16cid:durableId="1799B206"/>
  <w16cid:commentId w16cid:paraId="29375ECB" w16cid:durableId="258F8C21"/>
  <w16cid:commentId w16cid:paraId="4D6E67A3" w16cid:durableId="56274D43"/>
  <w16cid:commentId w16cid:paraId="024D0283" w16cid:durableId="529B1311"/>
  <w16cid:commentId w16cid:paraId="757F7D4D" w16cid:durableId="4CE2EB14"/>
  <w16cid:commentId w16cid:paraId="78230790" w16cid:durableId="50145A65"/>
  <w16cid:commentId w16cid:paraId="0C38B47D" w16cid:durableId="7A101E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9B81B" w14:textId="77777777" w:rsidR="007D423F" w:rsidRDefault="007D423F">
      <w:pPr>
        <w:spacing w:after="0"/>
      </w:pPr>
      <w:r>
        <w:separator/>
      </w:r>
    </w:p>
  </w:endnote>
  <w:endnote w:type="continuationSeparator" w:id="0">
    <w:p w14:paraId="00E970D2" w14:textId="77777777" w:rsidR="007D423F" w:rsidRDefault="007D423F">
      <w:pPr>
        <w:spacing w:after="0"/>
      </w:pPr>
      <w:r>
        <w:continuationSeparator/>
      </w:r>
    </w:p>
  </w:endnote>
  <w:endnote w:type="continuationNotice" w:id="1">
    <w:p w14:paraId="2762C1F2" w14:textId="77777777" w:rsidR="007D423F" w:rsidRDefault="007D423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444FA" w14:textId="1FB46D1A" w:rsidR="00E6133D" w:rsidRDefault="00E6133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7527BE">
      <w:rPr>
        <w:noProof/>
        <w:color w:val="000000"/>
      </w:rPr>
      <w:t>2</w:t>
    </w:r>
    <w:r>
      <w:rPr>
        <w:color w:val="000000"/>
      </w:rPr>
      <w:fldChar w:fldCharType="end"/>
    </w:r>
  </w:p>
  <w:p w14:paraId="5346F214" w14:textId="77777777" w:rsidR="00E6133D" w:rsidRDefault="00E6133D">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56F42" w14:textId="77777777" w:rsidR="007D423F" w:rsidRDefault="007D423F">
      <w:pPr>
        <w:spacing w:after="0"/>
      </w:pPr>
      <w:r>
        <w:separator/>
      </w:r>
    </w:p>
  </w:footnote>
  <w:footnote w:type="continuationSeparator" w:id="0">
    <w:p w14:paraId="2AEA56FA" w14:textId="77777777" w:rsidR="007D423F" w:rsidRDefault="007D423F">
      <w:pPr>
        <w:spacing w:after="0"/>
      </w:pPr>
      <w:r>
        <w:continuationSeparator/>
      </w:r>
    </w:p>
  </w:footnote>
  <w:footnote w:type="continuationNotice" w:id="1">
    <w:p w14:paraId="51869E0A" w14:textId="77777777" w:rsidR="007D423F" w:rsidRDefault="007D423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04CCF" w14:textId="77777777" w:rsidR="00E6133D" w:rsidRDefault="00E6133D">
    <w:pPr>
      <w:jc w:val="right"/>
      <w:rPr>
        <w:sz w:val="20"/>
        <w:szCs w:val="20"/>
      </w:rPr>
    </w:pPr>
  </w:p>
  <w:p w14:paraId="186F9857" w14:textId="77777777" w:rsidR="00E6133D" w:rsidRDefault="00E613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86790"/>
    <w:multiLevelType w:val="hybridMultilevel"/>
    <w:tmpl w:val="A90EEEB6"/>
    <w:lvl w:ilvl="0" w:tplc="59DCD770">
      <w:start w:val="1"/>
      <w:numFmt w:val="bullet"/>
      <w:lvlText w:val="•"/>
      <w:lvlJc w:val="left"/>
      <w:pPr>
        <w:tabs>
          <w:tab w:val="num" w:pos="720"/>
        </w:tabs>
        <w:ind w:left="720" w:hanging="360"/>
      </w:pPr>
      <w:rPr>
        <w:rFonts w:ascii="Arial" w:hAnsi="Arial" w:hint="default"/>
      </w:rPr>
    </w:lvl>
    <w:lvl w:ilvl="1" w:tplc="8F8C50CA" w:tentative="1">
      <w:start w:val="1"/>
      <w:numFmt w:val="bullet"/>
      <w:lvlText w:val="•"/>
      <w:lvlJc w:val="left"/>
      <w:pPr>
        <w:tabs>
          <w:tab w:val="num" w:pos="1440"/>
        </w:tabs>
        <w:ind w:left="1440" w:hanging="360"/>
      </w:pPr>
      <w:rPr>
        <w:rFonts w:ascii="Arial" w:hAnsi="Arial" w:hint="default"/>
      </w:rPr>
    </w:lvl>
    <w:lvl w:ilvl="2" w:tplc="EF68F390" w:tentative="1">
      <w:start w:val="1"/>
      <w:numFmt w:val="bullet"/>
      <w:lvlText w:val="•"/>
      <w:lvlJc w:val="left"/>
      <w:pPr>
        <w:tabs>
          <w:tab w:val="num" w:pos="2160"/>
        </w:tabs>
        <w:ind w:left="2160" w:hanging="360"/>
      </w:pPr>
      <w:rPr>
        <w:rFonts w:ascii="Arial" w:hAnsi="Arial" w:hint="default"/>
      </w:rPr>
    </w:lvl>
    <w:lvl w:ilvl="3" w:tplc="7930CCF4" w:tentative="1">
      <w:start w:val="1"/>
      <w:numFmt w:val="bullet"/>
      <w:lvlText w:val="•"/>
      <w:lvlJc w:val="left"/>
      <w:pPr>
        <w:tabs>
          <w:tab w:val="num" w:pos="2880"/>
        </w:tabs>
        <w:ind w:left="2880" w:hanging="360"/>
      </w:pPr>
      <w:rPr>
        <w:rFonts w:ascii="Arial" w:hAnsi="Arial" w:hint="default"/>
      </w:rPr>
    </w:lvl>
    <w:lvl w:ilvl="4" w:tplc="51188B20" w:tentative="1">
      <w:start w:val="1"/>
      <w:numFmt w:val="bullet"/>
      <w:lvlText w:val="•"/>
      <w:lvlJc w:val="left"/>
      <w:pPr>
        <w:tabs>
          <w:tab w:val="num" w:pos="3600"/>
        </w:tabs>
        <w:ind w:left="3600" w:hanging="360"/>
      </w:pPr>
      <w:rPr>
        <w:rFonts w:ascii="Arial" w:hAnsi="Arial" w:hint="default"/>
      </w:rPr>
    </w:lvl>
    <w:lvl w:ilvl="5" w:tplc="CEF897F2" w:tentative="1">
      <w:start w:val="1"/>
      <w:numFmt w:val="bullet"/>
      <w:lvlText w:val="•"/>
      <w:lvlJc w:val="left"/>
      <w:pPr>
        <w:tabs>
          <w:tab w:val="num" w:pos="4320"/>
        </w:tabs>
        <w:ind w:left="4320" w:hanging="360"/>
      </w:pPr>
      <w:rPr>
        <w:rFonts w:ascii="Arial" w:hAnsi="Arial" w:hint="default"/>
      </w:rPr>
    </w:lvl>
    <w:lvl w:ilvl="6" w:tplc="B0BE1D66" w:tentative="1">
      <w:start w:val="1"/>
      <w:numFmt w:val="bullet"/>
      <w:lvlText w:val="•"/>
      <w:lvlJc w:val="left"/>
      <w:pPr>
        <w:tabs>
          <w:tab w:val="num" w:pos="5040"/>
        </w:tabs>
        <w:ind w:left="5040" w:hanging="360"/>
      </w:pPr>
      <w:rPr>
        <w:rFonts w:ascii="Arial" w:hAnsi="Arial" w:hint="default"/>
      </w:rPr>
    </w:lvl>
    <w:lvl w:ilvl="7" w:tplc="1A48943A" w:tentative="1">
      <w:start w:val="1"/>
      <w:numFmt w:val="bullet"/>
      <w:lvlText w:val="•"/>
      <w:lvlJc w:val="left"/>
      <w:pPr>
        <w:tabs>
          <w:tab w:val="num" w:pos="5760"/>
        </w:tabs>
        <w:ind w:left="5760" w:hanging="360"/>
      </w:pPr>
      <w:rPr>
        <w:rFonts w:ascii="Arial" w:hAnsi="Arial" w:hint="default"/>
      </w:rPr>
    </w:lvl>
    <w:lvl w:ilvl="8" w:tplc="DE26E16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3C96901"/>
    <w:multiLevelType w:val="hybridMultilevel"/>
    <w:tmpl w:val="343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467994"/>
    <w:multiLevelType w:val="hybridMultilevel"/>
    <w:tmpl w:val="05A25FB0"/>
    <w:lvl w:ilvl="0" w:tplc="779E695C">
      <w:start w:val="1"/>
      <w:numFmt w:val="bullet"/>
      <w:lvlText w:val="•"/>
      <w:lvlJc w:val="left"/>
      <w:pPr>
        <w:tabs>
          <w:tab w:val="num" w:pos="720"/>
        </w:tabs>
        <w:ind w:left="720" w:hanging="360"/>
      </w:pPr>
      <w:rPr>
        <w:rFonts w:ascii="Arial" w:hAnsi="Arial" w:hint="default"/>
      </w:rPr>
    </w:lvl>
    <w:lvl w:ilvl="1" w:tplc="83FCD21A" w:tentative="1">
      <w:start w:val="1"/>
      <w:numFmt w:val="bullet"/>
      <w:lvlText w:val="•"/>
      <w:lvlJc w:val="left"/>
      <w:pPr>
        <w:tabs>
          <w:tab w:val="num" w:pos="1440"/>
        </w:tabs>
        <w:ind w:left="1440" w:hanging="360"/>
      </w:pPr>
      <w:rPr>
        <w:rFonts w:ascii="Arial" w:hAnsi="Arial" w:hint="default"/>
      </w:rPr>
    </w:lvl>
    <w:lvl w:ilvl="2" w:tplc="C1E26C6C" w:tentative="1">
      <w:start w:val="1"/>
      <w:numFmt w:val="bullet"/>
      <w:lvlText w:val="•"/>
      <w:lvlJc w:val="left"/>
      <w:pPr>
        <w:tabs>
          <w:tab w:val="num" w:pos="2160"/>
        </w:tabs>
        <w:ind w:left="2160" w:hanging="360"/>
      </w:pPr>
      <w:rPr>
        <w:rFonts w:ascii="Arial" w:hAnsi="Arial" w:hint="default"/>
      </w:rPr>
    </w:lvl>
    <w:lvl w:ilvl="3" w:tplc="C714D450" w:tentative="1">
      <w:start w:val="1"/>
      <w:numFmt w:val="bullet"/>
      <w:lvlText w:val="•"/>
      <w:lvlJc w:val="left"/>
      <w:pPr>
        <w:tabs>
          <w:tab w:val="num" w:pos="2880"/>
        </w:tabs>
        <w:ind w:left="2880" w:hanging="360"/>
      </w:pPr>
      <w:rPr>
        <w:rFonts w:ascii="Arial" w:hAnsi="Arial" w:hint="default"/>
      </w:rPr>
    </w:lvl>
    <w:lvl w:ilvl="4" w:tplc="7F5A3916" w:tentative="1">
      <w:start w:val="1"/>
      <w:numFmt w:val="bullet"/>
      <w:lvlText w:val="•"/>
      <w:lvlJc w:val="left"/>
      <w:pPr>
        <w:tabs>
          <w:tab w:val="num" w:pos="3600"/>
        </w:tabs>
        <w:ind w:left="3600" w:hanging="360"/>
      </w:pPr>
      <w:rPr>
        <w:rFonts w:ascii="Arial" w:hAnsi="Arial" w:hint="default"/>
      </w:rPr>
    </w:lvl>
    <w:lvl w:ilvl="5" w:tplc="5846FD60" w:tentative="1">
      <w:start w:val="1"/>
      <w:numFmt w:val="bullet"/>
      <w:lvlText w:val="•"/>
      <w:lvlJc w:val="left"/>
      <w:pPr>
        <w:tabs>
          <w:tab w:val="num" w:pos="4320"/>
        </w:tabs>
        <w:ind w:left="4320" w:hanging="360"/>
      </w:pPr>
      <w:rPr>
        <w:rFonts w:ascii="Arial" w:hAnsi="Arial" w:hint="default"/>
      </w:rPr>
    </w:lvl>
    <w:lvl w:ilvl="6" w:tplc="F2B6C058" w:tentative="1">
      <w:start w:val="1"/>
      <w:numFmt w:val="bullet"/>
      <w:lvlText w:val="•"/>
      <w:lvlJc w:val="left"/>
      <w:pPr>
        <w:tabs>
          <w:tab w:val="num" w:pos="5040"/>
        </w:tabs>
        <w:ind w:left="5040" w:hanging="360"/>
      </w:pPr>
      <w:rPr>
        <w:rFonts w:ascii="Arial" w:hAnsi="Arial" w:hint="default"/>
      </w:rPr>
    </w:lvl>
    <w:lvl w:ilvl="7" w:tplc="83EA1184" w:tentative="1">
      <w:start w:val="1"/>
      <w:numFmt w:val="bullet"/>
      <w:lvlText w:val="•"/>
      <w:lvlJc w:val="left"/>
      <w:pPr>
        <w:tabs>
          <w:tab w:val="num" w:pos="5760"/>
        </w:tabs>
        <w:ind w:left="5760" w:hanging="360"/>
      </w:pPr>
      <w:rPr>
        <w:rFonts w:ascii="Arial" w:hAnsi="Arial" w:hint="default"/>
      </w:rPr>
    </w:lvl>
    <w:lvl w:ilvl="8" w:tplc="554CC688" w:tentative="1">
      <w:start w:val="1"/>
      <w:numFmt w:val="bullet"/>
      <w:lvlText w:val="•"/>
      <w:lvlJc w:val="left"/>
      <w:pPr>
        <w:tabs>
          <w:tab w:val="num" w:pos="6480"/>
        </w:tabs>
        <w:ind w:left="6480" w:hanging="360"/>
      </w:pPr>
      <w:rPr>
        <w:rFonts w:ascii="Arial" w:hAnsi="Arial" w:hint="default"/>
      </w:rPr>
    </w:lvl>
  </w:abstractNum>
  <w:num w:numId="1" w16cid:durableId="503515644">
    <w:abstractNumId w:val="1"/>
  </w:num>
  <w:num w:numId="2" w16cid:durableId="806120091">
    <w:abstractNumId w:val="2"/>
  </w:num>
  <w:num w:numId="3" w16cid:durableId="715084976">
    <w:abstractNumId w:val="3"/>
  </w:num>
  <w:num w:numId="4" w16cid:durableId="1463576281">
    <w:abstractNumId w:val="0"/>
  </w:num>
  <w:num w:numId="5" w16cid:durableId="1731612680">
    <w:abstractNumId w:val="5"/>
  </w:num>
  <w:num w:numId="6" w16cid:durableId="54017088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oumourtzoglou, Marianthi-Anna">
    <w15:presenceInfo w15:providerId="AD" w15:userId="S::mk3961@cumc.columbia.edu::ef378efc-f22b-4963-9cd9-44d2d00bded3"/>
  </w15:person>
  <w15:person w15:author="Joan Casey">
    <w15:presenceInfo w15:providerId="None" w15:userId="Joan Casey"/>
  </w15:person>
  <w15:person w15:author="Gabriella Meltzer">
    <w15:presenceInfo w15:providerId="Windows Live" w15:userId="1922e6e6f0c2cea6"/>
  </w15:person>
  <w15:person w15:author="Schwartz, Joel">
    <w15:presenceInfo w15:providerId="AD" w15:userId="S::jschwrtz@hsph.harvard.edu::a9c968cc-eab8-403d-bd4f-b23b22af6c2a"/>
  </w15:person>
  <w15:person w15:author="Yoshira Van Horne">
    <w15:presenceInfo w15:providerId="AD" w15:userId="S::yvanhorn@usc.edu::926e5b28-702a-47eb-a845-ebef0eba72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133D"/>
    <w:rsid w:val="00001889"/>
    <w:rsid w:val="000039EA"/>
    <w:rsid w:val="000078A0"/>
    <w:rsid w:val="000117DB"/>
    <w:rsid w:val="00012E11"/>
    <w:rsid w:val="00022108"/>
    <w:rsid w:val="00025136"/>
    <w:rsid w:val="00030D0F"/>
    <w:rsid w:val="00030E4C"/>
    <w:rsid w:val="00034318"/>
    <w:rsid w:val="0003701D"/>
    <w:rsid w:val="00045D1F"/>
    <w:rsid w:val="00050715"/>
    <w:rsid w:val="00052FC2"/>
    <w:rsid w:val="00055E86"/>
    <w:rsid w:val="00056E22"/>
    <w:rsid w:val="0006137D"/>
    <w:rsid w:val="00064E8C"/>
    <w:rsid w:val="00070377"/>
    <w:rsid w:val="00070F2A"/>
    <w:rsid w:val="000815ED"/>
    <w:rsid w:val="00081E8D"/>
    <w:rsid w:val="00083344"/>
    <w:rsid w:val="00086D51"/>
    <w:rsid w:val="00091E90"/>
    <w:rsid w:val="00093CA1"/>
    <w:rsid w:val="000A1489"/>
    <w:rsid w:val="000A6242"/>
    <w:rsid w:val="000A7D17"/>
    <w:rsid w:val="000B2DC3"/>
    <w:rsid w:val="000B336D"/>
    <w:rsid w:val="000B54FF"/>
    <w:rsid w:val="000B6D55"/>
    <w:rsid w:val="000C3044"/>
    <w:rsid w:val="000C5481"/>
    <w:rsid w:val="000C5AAF"/>
    <w:rsid w:val="000C7038"/>
    <w:rsid w:val="000D015D"/>
    <w:rsid w:val="000D1DD2"/>
    <w:rsid w:val="000D5F9D"/>
    <w:rsid w:val="000E1872"/>
    <w:rsid w:val="000E3180"/>
    <w:rsid w:val="000E3957"/>
    <w:rsid w:val="000F4A0E"/>
    <w:rsid w:val="000F5B21"/>
    <w:rsid w:val="000F7701"/>
    <w:rsid w:val="000F7B91"/>
    <w:rsid w:val="00101179"/>
    <w:rsid w:val="00103924"/>
    <w:rsid w:val="0010668D"/>
    <w:rsid w:val="00107814"/>
    <w:rsid w:val="00110D26"/>
    <w:rsid w:val="001115DD"/>
    <w:rsid w:val="00112E43"/>
    <w:rsid w:val="00115DC9"/>
    <w:rsid w:val="001205C1"/>
    <w:rsid w:val="00124D78"/>
    <w:rsid w:val="00125FC7"/>
    <w:rsid w:val="00130F53"/>
    <w:rsid w:val="00133F46"/>
    <w:rsid w:val="00143A69"/>
    <w:rsid w:val="0014782F"/>
    <w:rsid w:val="00157ABA"/>
    <w:rsid w:val="001642CE"/>
    <w:rsid w:val="001705FD"/>
    <w:rsid w:val="00173221"/>
    <w:rsid w:val="0017388E"/>
    <w:rsid w:val="00183153"/>
    <w:rsid w:val="0018343A"/>
    <w:rsid w:val="00184190"/>
    <w:rsid w:val="00185307"/>
    <w:rsid w:val="00192DF0"/>
    <w:rsid w:val="00194893"/>
    <w:rsid w:val="00194FFD"/>
    <w:rsid w:val="001A1622"/>
    <w:rsid w:val="001A2316"/>
    <w:rsid w:val="001A4247"/>
    <w:rsid w:val="001A42B4"/>
    <w:rsid w:val="001A7C43"/>
    <w:rsid w:val="001B487F"/>
    <w:rsid w:val="001B515A"/>
    <w:rsid w:val="001B5B82"/>
    <w:rsid w:val="001B751B"/>
    <w:rsid w:val="001C13FF"/>
    <w:rsid w:val="001C3D34"/>
    <w:rsid w:val="001C491A"/>
    <w:rsid w:val="001C4F31"/>
    <w:rsid w:val="001D146F"/>
    <w:rsid w:val="001D47B3"/>
    <w:rsid w:val="001D4C06"/>
    <w:rsid w:val="001D6035"/>
    <w:rsid w:val="001D60DE"/>
    <w:rsid w:val="001D735D"/>
    <w:rsid w:val="001E3D9A"/>
    <w:rsid w:val="001F061A"/>
    <w:rsid w:val="00203C57"/>
    <w:rsid w:val="00205050"/>
    <w:rsid w:val="00210C97"/>
    <w:rsid w:val="00214938"/>
    <w:rsid w:val="00217AAE"/>
    <w:rsid w:val="002228A2"/>
    <w:rsid w:val="00223795"/>
    <w:rsid w:val="00223F01"/>
    <w:rsid w:val="002246F9"/>
    <w:rsid w:val="00225387"/>
    <w:rsid w:val="00226032"/>
    <w:rsid w:val="0023473B"/>
    <w:rsid w:val="00242DF6"/>
    <w:rsid w:val="00244C88"/>
    <w:rsid w:val="00247679"/>
    <w:rsid w:val="00254D28"/>
    <w:rsid w:val="00257453"/>
    <w:rsid w:val="00257A75"/>
    <w:rsid w:val="00262044"/>
    <w:rsid w:val="00270945"/>
    <w:rsid w:val="00270E55"/>
    <w:rsid w:val="002729D5"/>
    <w:rsid w:val="00274D3C"/>
    <w:rsid w:val="00277E05"/>
    <w:rsid w:val="00280527"/>
    <w:rsid w:val="002843F7"/>
    <w:rsid w:val="00284494"/>
    <w:rsid w:val="00285EE5"/>
    <w:rsid w:val="00290354"/>
    <w:rsid w:val="00290EAA"/>
    <w:rsid w:val="00291546"/>
    <w:rsid w:val="00294793"/>
    <w:rsid w:val="002948E9"/>
    <w:rsid w:val="00295AEB"/>
    <w:rsid w:val="002A41F3"/>
    <w:rsid w:val="002A7053"/>
    <w:rsid w:val="002B1A3A"/>
    <w:rsid w:val="002B2848"/>
    <w:rsid w:val="002C22F7"/>
    <w:rsid w:val="002C2972"/>
    <w:rsid w:val="002C2E6C"/>
    <w:rsid w:val="002C34D8"/>
    <w:rsid w:val="002C4340"/>
    <w:rsid w:val="002C6E7F"/>
    <w:rsid w:val="002E4F31"/>
    <w:rsid w:val="002E5A3E"/>
    <w:rsid w:val="002E68FC"/>
    <w:rsid w:val="002E7CBC"/>
    <w:rsid w:val="002E7E14"/>
    <w:rsid w:val="002F0A6D"/>
    <w:rsid w:val="002F6C6B"/>
    <w:rsid w:val="003006BB"/>
    <w:rsid w:val="003019D2"/>
    <w:rsid w:val="003033B1"/>
    <w:rsid w:val="00305C5A"/>
    <w:rsid w:val="00310A61"/>
    <w:rsid w:val="00310D9F"/>
    <w:rsid w:val="00311387"/>
    <w:rsid w:val="00312B2A"/>
    <w:rsid w:val="003209BE"/>
    <w:rsid w:val="00323070"/>
    <w:rsid w:val="00326F9A"/>
    <w:rsid w:val="0033112A"/>
    <w:rsid w:val="003334DF"/>
    <w:rsid w:val="00333F4D"/>
    <w:rsid w:val="00334A29"/>
    <w:rsid w:val="003407DE"/>
    <w:rsid w:val="003440D6"/>
    <w:rsid w:val="00354ABE"/>
    <w:rsid w:val="003579FC"/>
    <w:rsid w:val="00370360"/>
    <w:rsid w:val="00371501"/>
    <w:rsid w:val="0037463A"/>
    <w:rsid w:val="00375715"/>
    <w:rsid w:val="00376B5E"/>
    <w:rsid w:val="003830A5"/>
    <w:rsid w:val="00385C7F"/>
    <w:rsid w:val="00393E16"/>
    <w:rsid w:val="00393FBC"/>
    <w:rsid w:val="00394E68"/>
    <w:rsid w:val="003B1ADF"/>
    <w:rsid w:val="003B2CF4"/>
    <w:rsid w:val="003B2DDA"/>
    <w:rsid w:val="003B3B20"/>
    <w:rsid w:val="003B4760"/>
    <w:rsid w:val="003C1C86"/>
    <w:rsid w:val="003D0FB5"/>
    <w:rsid w:val="003D4B41"/>
    <w:rsid w:val="003D5B21"/>
    <w:rsid w:val="003E02AC"/>
    <w:rsid w:val="003E4478"/>
    <w:rsid w:val="003E4BD5"/>
    <w:rsid w:val="003E61B0"/>
    <w:rsid w:val="003F29D3"/>
    <w:rsid w:val="003F4D66"/>
    <w:rsid w:val="003F6B0D"/>
    <w:rsid w:val="0040396E"/>
    <w:rsid w:val="004076DC"/>
    <w:rsid w:val="00410D5E"/>
    <w:rsid w:val="004141BF"/>
    <w:rsid w:val="00433AAB"/>
    <w:rsid w:val="004469FA"/>
    <w:rsid w:val="00450394"/>
    <w:rsid w:val="004740C6"/>
    <w:rsid w:val="00474D11"/>
    <w:rsid w:val="004768C8"/>
    <w:rsid w:val="00483D1D"/>
    <w:rsid w:val="00484379"/>
    <w:rsid w:val="00493805"/>
    <w:rsid w:val="004A7AE2"/>
    <w:rsid w:val="004B135C"/>
    <w:rsid w:val="004B22C6"/>
    <w:rsid w:val="004B615D"/>
    <w:rsid w:val="004C116D"/>
    <w:rsid w:val="004C72F2"/>
    <w:rsid w:val="004C7F45"/>
    <w:rsid w:val="004D4149"/>
    <w:rsid w:val="004D6464"/>
    <w:rsid w:val="004E14D3"/>
    <w:rsid w:val="004E50AD"/>
    <w:rsid w:val="004E7744"/>
    <w:rsid w:val="0050144B"/>
    <w:rsid w:val="00502BC3"/>
    <w:rsid w:val="00504FAC"/>
    <w:rsid w:val="00511CDA"/>
    <w:rsid w:val="00512EEE"/>
    <w:rsid w:val="0051542A"/>
    <w:rsid w:val="0051562A"/>
    <w:rsid w:val="0051587B"/>
    <w:rsid w:val="00521B6F"/>
    <w:rsid w:val="00522AF9"/>
    <w:rsid w:val="00532769"/>
    <w:rsid w:val="005441A9"/>
    <w:rsid w:val="00545B4E"/>
    <w:rsid w:val="0055035D"/>
    <w:rsid w:val="0055165B"/>
    <w:rsid w:val="005522A2"/>
    <w:rsid w:val="005553A8"/>
    <w:rsid w:val="00556E5F"/>
    <w:rsid w:val="00561E5F"/>
    <w:rsid w:val="00562263"/>
    <w:rsid w:val="0056273A"/>
    <w:rsid w:val="00562CD8"/>
    <w:rsid w:val="005754A3"/>
    <w:rsid w:val="0058332D"/>
    <w:rsid w:val="00585875"/>
    <w:rsid w:val="00587C18"/>
    <w:rsid w:val="00590A8D"/>
    <w:rsid w:val="005948E6"/>
    <w:rsid w:val="00594A4C"/>
    <w:rsid w:val="005A1444"/>
    <w:rsid w:val="005A78D5"/>
    <w:rsid w:val="005B1E2E"/>
    <w:rsid w:val="005B38AA"/>
    <w:rsid w:val="005B4FE3"/>
    <w:rsid w:val="005C7DD7"/>
    <w:rsid w:val="005D239F"/>
    <w:rsid w:val="005E34FA"/>
    <w:rsid w:val="005E7257"/>
    <w:rsid w:val="005F210A"/>
    <w:rsid w:val="005F2B9D"/>
    <w:rsid w:val="005F3F05"/>
    <w:rsid w:val="005F6629"/>
    <w:rsid w:val="00600210"/>
    <w:rsid w:val="00603353"/>
    <w:rsid w:val="00607515"/>
    <w:rsid w:val="00615375"/>
    <w:rsid w:val="00615A6E"/>
    <w:rsid w:val="00617426"/>
    <w:rsid w:val="006205B0"/>
    <w:rsid w:val="006215D6"/>
    <w:rsid w:val="00621AD9"/>
    <w:rsid w:val="00623869"/>
    <w:rsid w:val="00626135"/>
    <w:rsid w:val="006302C4"/>
    <w:rsid w:val="00633CFD"/>
    <w:rsid w:val="0063442F"/>
    <w:rsid w:val="00641182"/>
    <w:rsid w:val="00641F52"/>
    <w:rsid w:val="006438CF"/>
    <w:rsid w:val="00644172"/>
    <w:rsid w:val="00652A55"/>
    <w:rsid w:val="00665F29"/>
    <w:rsid w:val="00670448"/>
    <w:rsid w:val="006712A7"/>
    <w:rsid w:val="00671320"/>
    <w:rsid w:val="006714C2"/>
    <w:rsid w:val="00672B7B"/>
    <w:rsid w:val="00674B6F"/>
    <w:rsid w:val="00676057"/>
    <w:rsid w:val="006762E4"/>
    <w:rsid w:val="00686511"/>
    <w:rsid w:val="006907C7"/>
    <w:rsid w:val="006911D1"/>
    <w:rsid w:val="006A327D"/>
    <w:rsid w:val="006A3FD4"/>
    <w:rsid w:val="006A4EBC"/>
    <w:rsid w:val="006A5067"/>
    <w:rsid w:val="006A6BF8"/>
    <w:rsid w:val="006B0D43"/>
    <w:rsid w:val="006B2D24"/>
    <w:rsid w:val="006B54D3"/>
    <w:rsid w:val="006B5588"/>
    <w:rsid w:val="006B5D26"/>
    <w:rsid w:val="006B7312"/>
    <w:rsid w:val="006C0CE5"/>
    <w:rsid w:val="006C113B"/>
    <w:rsid w:val="006C4644"/>
    <w:rsid w:val="006D6406"/>
    <w:rsid w:val="006D7A16"/>
    <w:rsid w:val="006E20CF"/>
    <w:rsid w:val="006F2689"/>
    <w:rsid w:val="006F5F2D"/>
    <w:rsid w:val="007044A9"/>
    <w:rsid w:val="007058B4"/>
    <w:rsid w:val="00706857"/>
    <w:rsid w:val="00707C7F"/>
    <w:rsid w:val="007120BB"/>
    <w:rsid w:val="00713EDD"/>
    <w:rsid w:val="0071400E"/>
    <w:rsid w:val="00717B62"/>
    <w:rsid w:val="007212B3"/>
    <w:rsid w:val="00724F22"/>
    <w:rsid w:val="0073532F"/>
    <w:rsid w:val="00735BBE"/>
    <w:rsid w:val="00735F2A"/>
    <w:rsid w:val="0073670F"/>
    <w:rsid w:val="00736CE3"/>
    <w:rsid w:val="0074570B"/>
    <w:rsid w:val="007458B6"/>
    <w:rsid w:val="007500CC"/>
    <w:rsid w:val="007521A3"/>
    <w:rsid w:val="0075220A"/>
    <w:rsid w:val="007527BE"/>
    <w:rsid w:val="007548A2"/>
    <w:rsid w:val="00761B85"/>
    <w:rsid w:val="00766580"/>
    <w:rsid w:val="007701F7"/>
    <w:rsid w:val="007727C3"/>
    <w:rsid w:val="00772972"/>
    <w:rsid w:val="00775122"/>
    <w:rsid w:val="0077548D"/>
    <w:rsid w:val="007757E6"/>
    <w:rsid w:val="0078192F"/>
    <w:rsid w:val="007840BE"/>
    <w:rsid w:val="00784DDF"/>
    <w:rsid w:val="00786634"/>
    <w:rsid w:val="00791CD0"/>
    <w:rsid w:val="0079248B"/>
    <w:rsid w:val="0079561D"/>
    <w:rsid w:val="00796D71"/>
    <w:rsid w:val="007A4509"/>
    <w:rsid w:val="007A7323"/>
    <w:rsid w:val="007B0413"/>
    <w:rsid w:val="007B3239"/>
    <w:rsid w:val="007B4871"/>
    <w:rsid w:val="007C150D"/>
    <w:rsid w:val="007C7537"/>
    <w:rsid w:val="007D423F"/>
    <w:rsid w:val="007E1E31"/>
    <w:rsid w:val="007E2704"/>
    <w:rsid w:val="007E4B5B"/>
    <w:rsid w:val="007E6A82"/>
    <w:rsid w:val="007F1955"/>
    <w:rsid w:val="007F2252"/>
    <w:rsid w:val="007F7277"/>
    <w:rsid w:val="00802920"/>
    <w:rsid w:val="00804304"/>
    <w:rsid w:val="00806C72"/>
    <w:rsid w:val="0081375A"/>
    <w:rsid w:val="00813903"/>
    <w:rsid w:val="008143A5"/>
    <w:rsid w:val="0081454A"/>
    <w:rsid w:val="008174CC"/>
    <w:rsid w:val="00827D9D"/>
    <w:rsid w:val="00831270"/>
    <w:rsid w:val="00833102"/>
    <w:rsid w:val="00833A54"/>
    <w:rsid w:val="008344BD"/>
    <w:rsid w:val="0083583E"/>
    <w:rsid w:val="00835A55"/>
    <w:rsid w:val="00835E38"/>
    <w:rsid w:val="00842541"/>
    <w:rsid w:val="0084685D"/>
    <w:rsid w:val="00847288"/>
    <w:rsid w:val="00850252"/>
    <w:rsid w:val="00850F56"/>
    <w:rsid w:val="008629BC"/>
    <w:rsid w:val="008646BF"/>
    <w:rsid w:val="00872845"/>
    <w:rsid w:val="00874CBA"/>
    <w:rsid w:val="00876EC9"/>
    <w:rsid w:val="0088366A"/>
    <w:rsid w:val="00885B55"/>
    <w:rsid w:val="008877F0"/>
    <w:rsid w:val="00891209"/>
    <w:rsid w:val="00895B4F"/>
    <w:rsid w:val="00897D7E"/>
    <w:rsid w:val="008A0297"/>
    <w:rsid w:val="008A0D0E"/>
    <w:rsid w:val="008A422D"/>
    <w:rsid w:val="008A5CBB"/>
    <w:rsid w:val="008B0F51"/>
    <w:rsid w:val="008B3C31"/>
    <w:rsid w:val="008B3D11"/>
    <w:rsid w:val="008B5EB7"/>
    <w:rsid w:val="008B6E2D"/>
    <w:rsid w:val="008C0996"/>
    <w:rsid w:val="008C2990"/>
    <w:rsid w:val="008D0177"/>
    <w:rsid w:val="008D26C1"/>
    <w:rsid w:val="008D2D01"/>
    <w:rsid w:val="008D4AB3"/>
    <w:rsid w:val="008E46CD"/>
    <w:rsid w:val="008E6DB8"/>
    <w:rsid w:val="00900867"/>
    <w:rsid w:val="00902D7D"/>
    <w:rsid w:val="00904829"/>
    <w:rsid w:val="00904FBD"/>
    <w:rsid w:val="00906F11"/>
    <w:rsid w:val="00912A4C"/>
    <w:rsid w:val="009234ED"/>
    <w:rsid w:val="00927CD7"/>
    <w:rsid w:val="00931B05"/>
    <w:rsid w:val="009325E8"/>
    <w:rsid w:val="009427D0"/>
    <w:rsid w:val="009450B4"/>
    <w:rsid w:val="00947530"/>
    <w:rsid w:val="00952C5E"/>
    <w:rsid w:val="00953357"/>
    <w:rsid w:val="00955133"/>
    <w:rsid w:val="00960B4B"/>
    <w:rsid w:val="00961B55"/>
    <w:rsid w:val="009626D1"/>
    <w:rsid w:val="00966168"/>
    <w:rsid w:val="00971BE3"/>
    <w:rsid w:val="009726BB"/>
    <w:rsid w:val="00980C22"/>
    <w:rsid w:val="00980F39"/>
    <w:rsid w:val="0098266C"/>
    <w:rsid w:val="009841A5"/>
    <w:rsid w:val="00984F4B"/>
    <w:rsid w:val="00986196"/>
    <w:rsid w:val="009874AC"/>
    <w:rsid w:val="0099263F"/>
    <w:rsid w:val="0099570D"/>
    <w:rsid w:val="009969C0"/>
    <w:rsid w:val="009A24C4"/>
    <w:rsid w:val="009A5ED9"/>
    <w:rsid w:val="009B5454"/>
    <w:rsid w:val="009D06B6"/>
    <w:rsid w:val="009D7561"/>
    <w:rsid w:val="009D768A"/>
    <w:rsid w:val="009E013B"/>
    <w:rsid w:val="009E2E34"/>
    <w:rsid w:val="009E6F98"/>
    <w:rsid w:val="009E70D4"/>
    <w:rsid w:val="009F52EA"/>
    <w:rsid w:val="009F66BE"/>
    <w:rsid w:val="00A021E2"/>
    <w:rsid w:val="00A02363"/>
    <w:rsid w:val="00A03ABD"/>
    <w:rsid w:val="00A042E9"/>
    <w:rsid w:val="00A102FA"/>
    <w:rsid w:val="00A110F9"/>
    <w:rsid w:val="00A1310C"/>
    <w:rsid w:val="00A13743"/>
    <w:rsid w:val="00A1401C"/>
    <w:rsid w:val="00A146A3"/>
    <w:rsid w:val="00A2116E"/>
    <w:rsid w:val="00A2217E"/>
    <w:rsid w:val="00A340AE"/>
    <w:rsid w:val="00A34EBD"/>
    <w:rsid w:val="00A3694C"/>
    <w:rsid w:val="00A36FE9"/>
    <w:rsid w:val="00A37BE5"/>
    <w:rsid w:val="00A4014A"/>
    <w:rsid w:val="00A45D7E"/>
    <w:rsid w:val="00A46EDD"/>
    <w:rsid w:val="00A501F1"/>
    <w:rsid w:val="00A508E1"/>
    <w:rsid w:val="00A511B7"/>
    <w:rsid w:val="00A5147B"/>
    <w:rsid w:val="00A5261E"/>
    <w:rsid w:val="00A53343"/>
    <w:rsid w:val="00A53F8F"/>
    <w:rsid w:val="00A635A9"/>
    <w:rsid w:val="00A73CD7"/>
    <w:rsid w:val="00A757D3"/>
    <w:rsid w:val="00A80063"/>
    <w:rsid w:val="00A80FF3"/>
    <w:rsid w:val="00A85CC3"/>
    <w:rsid w:val="00A864D5"/>
    <w:rsid w:val="00A9094A"/>
    <w:rsid w:val="00A90B3C"/>
    <w:rsid w:val="00A94406"/>
    <w:rsid w:val="00A95677"/>
    <w:rsid w:val="00A95E05"/>
    <w:rsid w:val="00A9663D"/>
    <w:rsid w:val="00AA004D"/>
    <w:rsid w:val="00AA0072"/>
    <w:rsid w:val="00AA0568"/>
    <w:rsid w:val="00AA7F09"/>
    <w:rsid w:val="00AB0589"/>
    <w:rsid w:val="00AB0C95"/>
    <w:rsid w:val="00AB58E1"/>
    <w:rsid w:val="00AB640C"/>
    <w:rsid w:val="00AC2D72"/>
    <w:rsid w:val="00AC68A4"/>
    <w:rsid w:val="00AD084C"/>
    <w:rsid w:val="00AD4592"/>
    <w:rsid w:val="00AD6149"/>
    <w:rsid w:val="00AD76C5"/>
    <w:rsid w:val="00AE32AA"/>
    <w:rsid w:val="00AE60EF"/>
    <w:rsid w:val="00AF0CF1"/>
    <w:rsid w:val="00AF1B58"/>
    <w:rsid w:val="00B03EA2"/>
    <w:rsid w:val="00B06321"/>
    <w:rsid w:val="00B10506"/>
    <w:rsid w:val="00B1117A"/>
    <w:rsid w:val="00B1215E"/>
    <w:rsid w:val="00B14937"/>
    <w:rsid w:val="00B14B2C"/>
    <w:rsid w:val="00B21F63"/>
    <w:rsid w:val="00B22E7A"/>
    <w:rsid w:val="00B24DCE"/>
    <w:rsid w:val="00B25C33"/>
    <w:rsid w:val="00B264CD"/>
    <w:rsid w:val="00B26D54"/>
    <w:rsid w:val="00B30924"/>
    <w:rsid w:val="00B35C9B"/>
    <w:rsid w:val="00B35F39"/>
    <w:rsid w:val="00B407ED"/>
    <w:rsid w:val="00B4169B"/>
    <w:rsid w:val="00B507A6"/>
    <w:rsid w:val="00B5616F"/>
    <w:rsid w:val="00B6211C"/>
    <w:rsid w:val="00B625BE"/>
    <w:rsid w:val="00B63A2C"/>
    <w:rsid w:val="00B67703"/>
    <w:rsid w:val="00B70C1E"/>
    <w:rsid w:val="00B74B77"/>
    <w:rsid w:val="00B8635F"/>
    <w:rsid w:val="00B867D3"/>
    <w:rsid w:val="00B87249"/>
    <w:rsid w:val="00B90723"/>
    <w:rsid w:val="00B90A5E"/>
    <w:rsid w:val="00B9147E"/>
    <w:rsid w:val="00B929E4"/>
    <w:rsid w:val="00B93638"/>
    <w:rsid w:val="00B97984"/>
    <w:rsid w:val="00BA1ABB"/>
    <w:rsid w:val="00BA409B"/>
    <w:rsid w:val="00BA5A5E"/>
    <w:rsid w:val="00BA705A"/>
    <w:rsid w:val="00BB3A57"/>
    <w:rsid w:val="00BB4057"/>
    <w:rsid w:val="00BB58C5"/>
    <w:rsid w:val="00BB67D0"/>
    <w:rsid w:val="00BE275F"/>
    <w:rsid w:val="00BE48E6"/>
    <w:rsid w:val="00BE5C61"/>
    <w:rsid w:val="00BE719D"/>
    <w:rsid w:val="00BF04C3"/>
    <w:rsid w:val="00BF4C57"/>
    <w:rsid w:val="00BF4CD4"/>
    <w:rsid w:val="00C01B62"/>
    <w:rsid w:val="00C03A00"/>
    <w:rsid w:val="00C03C79"/>
    <w:rsid w:val="00C074E4"/>
    <w:rsid w:val="00C07F3A"/>
    <w:rsid w:val="00C10098"/>
    <w:rsid w:val="00C14A3C"/>
    <w:rsid w:val="00C14DB0"/>
    <w:rsid w:val="00C16083"/>
    <w:rsid w:val="00C20C95"/>
    <w:rsid w:val="00C273D0"/>
    <w:rsid w:val="00C3025A"/>
    <w:rsid w:val="00C310BC"/>
    <w:rsid w:val="00C33D27"/>
    <w:rsid w:val="00C34DF7"/>
    <w:rsid w:val="00C35B9B"/>
    <w:rsid w:val="00C439EC"/>
    <w:rsid w:val="00C43A0D"/>
    <w:rsid w:val="00C446D5"/>
    <w:rsid w:val="00C47E5C"/>
    <w:rsid w:val="00C47FDC"/>
    <w:rsid w:val="00C50BF3"/>
    <w:rsid w:val="00C51846"/>
    <w:rsid w:val="00C5409C"/>
    <w:rsid w:val="00C571CA"/>
    <w:rsid w:val="00C65CF0"/>
    <w:rsid w:val="00C66253"/>
    <w:rsid w:val="00C6654C"/>
    <w:rsid w:val="00C66C5C"/>
    <w:rsid w:val="00C81AB1"/>
    <w:rsid w:val="00C87E05"/>
    <w:rsid w:val="00C95CDB"/>
    <w:rsid w:val="00C96EE2"/>
    <w:rsid w:val="00C97AF8"/>
    <w:rsid w:val="00CA0B44"/>
    <w:rsid w:val="00CB1DBF"/>
    <w:rsid w:val="00CB5B28"/>
    <w:rsid w:val="00CB7F4B"/>
    <w:rsid w:val="00CC1D18"/>
    <w:rsid w:val="00CC3053"/>
    <w:rsid w:val="00CC3CBD"/>
    <w:rsid w:val="00CD0630"/>
    <w:rsid w:val="00CD2C95"/>
    <w:rsid w:val="00CE74A8"/>
    <w:rsid w:val="00CF2926"/>
    <w:rsid w:val="00CF4702"/>
    <w:rsid w:val="00CF7AE0"/>
    <w:rsid w:val="00D00856"/>
    <w:rsid w:val="00D04671"/>
    <w:rsid w:val="00D11117"/>
    <w:rsid w:val="00D17A73"/>
    <w:rsid w:val="00D17B23"/>
    <w:rsid w:val="00D2045D"/>
    <w:rsid w:val="00D2238B"/>
    <w:rsid w:val="00D23620"/>
    <w:rsid w:val="00D37C03"/>
    <w:rsid w:val="00D41F14"/>
    <w:rsid w:val="00D434C3"/>
    <w:rsid w:val="00D4552E"/>
    <w:rsid w:val="00D5226D"/>
    <w:rsid w:val="00D52CC5"/>
    <w:rsid w:val="00D61A2A"/>
    <w:rsid w:val="00D61DD4"/>
    <w:rsid w:val="00D65E6A"/>
    <w:rsid w:val="00D66F62"/>
    <w:rsid w:val="00D70080"/>
    <w:rsid w:val="00D80D3E"/>
    <w:rsid w:val="00D90C6B"/>
    <w:rsid w:val="00D92751"/>
    <w:rsid w:val="00DA0F72"/>
    <w:rsid w:val="00DA4306"/>
    <w:rsid w:val="00DA48F0"/>
    <w:rsid w:val="00DA5048"/>
    <w:rsid w:val="00DB67AB"/>
    <w:rsid w:val="00DC702B"/>
    <w:rsid w:val="00DC78EB"/>
    <w:rsid w:val="00DD02D5"/>
    <w:rsid w:val="00DD06D2"/>
    <w:rsid w:val="00DD180E"/>
    <w:rsid w:val="00DD5D61"/>
    <w:rsid w:val="00DD6C18"/>
    <w:rsid w:val="00DE6295"/>
    <w:rsid w:val="00DF43A2"/>
    <w:rsid w:val="00DF48AE"/>
    <w:rsid w:val="00E01958"/>
    <w:rsid w:val="00E04AAC"/>
    <w:rsid w:val="00E051DD"/>
    <w:rsid w:val="00E063CB"/>
    <w:rsid w:val="00E07860"/>
    <w:rsid w:val="00E11FF6"/>
    <w:rsid w:val="00E13C69"/>
    <w:rsid w:val="00E22050"/>
    <w:rsid w:val="00E27608"/>
    <w:rsid w:val="00E30D1C"/>
    <w:rsid w:val="00E3127E"/>
    <w:rsid w:val="00E3139F"/>
    <w:rsid w:val="00E34278"/>
    <w:rsid w:val="00E3759F"/>
    <w:rsid w:val="00E446B5"/>
    <w:rsid w:val="00E44C61"/>
    <w:rsid w:val="00E45095"/>
    <w:rsid w:val="00E464F8"/>
    <w:rsid w:val="00E50D98"/>
    <w:rsid w:val="00E515D0"/>
    <w:rsid w:val="00E5185B"/>
    <w:rsid w:val="00E52453"/>
    <w:rsid w:val="00E524A0"/>
    <w:rsid w:val="00E53538"/>
    <w:rsid w:val="00E55507"/>
    <w:rsid w:val="00E6133D"/>
    <w:rsid w:val="00E66E99"/>
    <w:rsid w:val="00E67483"/>
    <w:rsid w:val="00E72A52"/>
    <w:rsid w:val="00E75941"/>
    <w:rsid w:val="00E75AAA"/>
    <w:rsid w:val="00E76444"/>
    <w:rsid w:val="00E77EAF"/>
    <w:rsid w:val="00E824C0"/>
    <w:rsid w:val="00E831FE"/>
    <w:rsid w:val="00E838BB"/>
    <w:rsid w:val="00E9048B"/>
    <w:rsid w:val="00E93A08"/>
    <w:rsid w:val="00E95B0F"/>
    <w:rsid w:val="00E962D5"/>
    <w:rsid w:val="00E965D7"/>
    <w:rsid w:val="00EA1094"/>
    <w:rsid w:val="00EA1AF2"/>
    <w:rsid w:val="00EA372A"/>
    <w:rsid w:val="00EA5293"/>
    <w:rsid w:val="00EB23A1"/>
    <w:rsid w:val="00EB45DC"/>
    <w:rsid w:val="00EB5EBA"/>
    <w:rsid w:val="00EB76A4"/>
    <w:rsid w:val="00EC4A31"/>
    <w:rsid w:val="00ED3213"/>
    <w:rsid w:val="00EE15DF"/>
    <w:rsid w:val="00EE3FDA"/>
    <w:rsid w:val="00EF4DEF"/>
    <w:rsid w:val="00F0093F"/>
    <w:rsid w:val="00F0624F"/>
    <w:rsid w:val="00F10811"/>
    <w:rsid w:val="00F249BB"/>
    <w:rsid w:val="00F266BA"/>
    <w:rsid w:val="00F340E8"/>
    <w:rsid w:val="00F41840"/>
    <w:rsid w:val="00F42E94"/>
    <w:rsid w:val="00F64491"/>
    <w:rsid w:val="00F649EE"/>
    <w:rsid w:val="00F66935"/>
    <w:rsid w:val="00F82F95"/>
    <w:rsid w:val="00F839A7"/>
    <w:rsid w:val="00F85E08"/>
    <w:rsid w:val="00F8604A"/>
    <w:rsid w:val="00F8763A"/>
    <w:rsid w:val="00F901F2"/>
    <w:rsid w:val="00F977A1"/>
    <w:rsid w:val="00FA05D0"/>
    <w:rsid w:val="00FA0B88"/>
    <w:rsid w:val="00FA74E8"/>
    <w:rsid w:val="00FB097B"/>
    <w:rsid w:val="00FB17C0"/>
    <w:rsid w:val="00FB63D0"/>
    <w:rsid w:val="00FC1CCF"/>
    <w:rsid w:val="00FC35A6"/>
    <w:rsid w:val="00FC4FA2"/>
    <w:rsid w:val="00FC64B3"/>
    <w:rsid w:val="00FD1A63"/>
    <w:rsid w:val="00FD1BF3"/>
    <w:rsid w:val="00FD3C30"/>
    <w:rsid w:val="00FD7229"/>
    <w:rsid w:val="00FE0582"/>
    <w:rsid w:val="00FE05FE"/>
    <w:rsid w:val="00FE09DB"/>
    <w:rsid w:val="00FE2D67"/>
    <w:rsid w:val="00FE4920"/>
    <w:rsid w:val="00FE4F75"/>
    <w:rsid w:val="00FE666C"/>
    <w:rsid w:val="00FF00AC"/>
    <w:rsid w:val="00FF0705"/>
    <w:rsid w:val="00FF7F9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2619"/>
  <w15:chartTrackingRefBased/>
  <w15:docId w15:val="{0BACA329-D68F-41E1-8712-30BE2256A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13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434C3"/>
    <w:rPr>
      <w:color w:val="605E5C"/>
      <w:shd w:val="clear" w:color="auto" w:fill="E1DFDD"/>
    </w:rPr>
  </w:style>
  <w:style w:type="paragraph" w:styleId="Bibliography">
    <w:name w:val="Bibliography"/>
    <w:basedOn w:val="Normal"/>
    <w:next w:val="Normal"/>
    <w:uiPriority w:val="37"/>
    <w:unhideWhenUsed/>
    <w:rsid w:val="00205050"/>
    <w:pPr>
      <w:tabs>
        <w:tab w:val="left" w:pos="380"/>
      </w:tabs>
      <w:spacing w:after="240"/>
      <w:ind w:left="384" w:hanging="384"/>
    </w:pPr>
  </w:style>
  <w:style w:type="paragraph" w:styleId="Header">
    <w:name w:val="header"/>
    <w:basedOn w:val="Normal"/>
    <w:link w:val="HeaderChar"/>
    <w:uiPriority w:val="99"/>
    <w:unhideWhenUsed/>
    <w:rsid w:val="0074570B"/>
    <w:pPr>
      <w:tabs>
        <w:tab w:val="center" w:pos="4680"/>
        <w:tab w:val="right" w:pos="9360"/>
      </w:tabs>
      <w:spacing w:after="0"/>
    </w:pPr>
  </w:style>
  <w:style w:type="character" w:customStyle="1" w:styleId="HeaderChar">
    <w:name w:val="Header Char"/>
    <w:basedOn w:val="DefaultParagraphFont"/>
    <w:link w:val="Header"/>
    <w:uiPriority w:val="99"/>
    <w:rsid w:val="0074570B"/>
  </w:style>
  <w:style w:type="paragraph" w:styleId="Footer">
    <w:name w:val="footer"/>
    <w:basedOn w:val="Normal"/>
    <w:link w:val="FooterChar"/>
    <w:uiPriority w:val="99"/>
    <w:unhideWhenUsed/>
    <w:rsid w:val="0074570B"/>
    <w:pPr>
      <w:tabs>
        <w:tab w:val="center" w:pos="4680"/>
        <w:tab w:val="right" w:pos="9360"/>
      </w:tabs>
      <w:spacing w:after="0"/>
    </w:pPr>
  </w:style>
  <w:style w:type="character" w:customStyle="1" w:styleId="FooterChar">
    <w:name w:val="Footer Char"/>
    <w:basedOn w:val="DefaultParagraphFont"/>
    <w:link w:val="Footer"/>
    <w:uiPriority w:val="99"/>
    <w:rsid w:val="0074570B"/>
  </w:style>
  <w:style w:type="paragraph" w:styleId="Revision">
    <w:name w:val="Revision"/>
    <w:hidden/>
    <w:uiPriority w:val="99"/>
    <w:semiHidden/>
    <w:rsid w:val="003006BB"/>
    <w:pPr>
      <w:spacing w:after="0"/>
    </w:pPr>
  </w:style>
  <w:style w:type="table" w:styleId="TableGrid">
    <w:name w:val="Table Grid"/>
    <w:basedOn w:val="TableNormal"/>
    <w:uiPriority w:val="39"/>
    <w:rsid w:val="00D17A73"/>
    <w:pPr>
      <w:spacing w:after="0"/>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23620"/>
    <w:pPr>
      <w:ind w:left="720"/>
      <w:contextualSpacing/>
    </w:pPr>
  </w:style>
  <w:style w:type="character" w:customStyle="1" w:styleId="Heading1Char">
    <w:name w:val="Heading 1 Char"/>
    <w:basedOn w:val="DefaultParagraphFont"/>
    <w:link w:val="Heading1"/>
    <w:uiPriority w:val="9"/>
    <w:rsid w:val="0002513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493028981">
      <w:bodyDiv w:val="1"/>
      <w:marLeft w:val="0"/>
      <w:marRight w:val="0"/>
      <w:marTop w:val="0"/>
      <w:marBottom w:val="0"/>
      <w:divBdr>
        <w:top w:val="none" w:sz="0" w:space="0" w:color="auto"/>
        <w:left w:val="none" w:sz="0" w:space="0" w:color="auto"/>
        <w:bottom w:val="none" w:sz="0" w:space="0" w:color="auto"/>
        <w:right w:val="none" w:sz="0" w:space="0" w:color="auto"/>
      </w:divBdr>
    </w:div>
    <w:div w:id="610554097">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 w:id="899441193">
      <w:bodyDiv w:val="1"/>
      <w:marLeft w:val="0"/>
      <w:marRight w:val="0"/>
      <w:marTop w:val="0"/>
      <w:marBottom w:val="0"/>
      <w:divBdr>
        <w:top w:val="none" w:sz="0" w:space="0" w:color="auto"/>
        <w:left w:val="none" w:sz="0" w:space="0" w:color="auto"/>
        <w:bottom w:val="none" w:sz="0" w:space="0" w:color="auto"/>
        <w:right w:val="none" w:sz="0" w:space="0" w:color="auto"/>
      </w:divBdr>
      <w:divsChild>
        <w:div w:id="2097051257">
          <w:marLeft w:val="274"/>
          <w:marRight w:val="0"/>
          <w:marTop w:val="0"/>
          <w:marBottom w:val="0"/>
          <w:divBdr>
            <w:top w:val="none" w:sz="0" w:space="0" w:color="auto"/>
            <w:left w:val="none" w:sz="0" w:space="0" w:color="auto"/>
            <w:bottom w:val="none" w:sz="0" w:space="0" w:color="auto"/>
            <w:right w:val="none" w:sz="0" w:space="0" w:color="auto"/>
          </w:divBdr>
        </w:div>
      </w:divsChild>
    </w:div>
    <w:div w:id="1070466978">
      <w:bodyDiv w:val="1"/>
      <w:marLeft w:val="0"/>
      <w:marRight w:val="0"/>
      <w:marTop w:val="0"/>
      <w:marBottom w:val="0"/>
      <w:divBdr>
        <w:top w:val="none" w:sz="0" w:space="0" w:color="auto"/>
        <w:left w:val="none" w:sz="0" w:space="0" w:color="auto"/>
        <w:bottom w:val="none" w:sz="0" w:space="0" w:color="auto"/>
        <w:right w:val="none" w:sz="0" w:space="0" w:color="auto"/>
      </w:divBdr>
      <w:divsChild>
        <w:div w:id="1526866528">
          <w:marLeft w:val="274"/>
          <w:marRight w:val="0"/>
          <w:marTop w:val="0"/>
          <w:marBottom w:val="0"/>
          <w:divBdr>
            <w:top w:val="none" w:sz="0" w:space="0" w:color="auto"/>
            <w:left w:val="none" w:sz="0" w:space="0" w:color="auto"/>
            <w:bottom w:val="none" w:sz="0" w:space="0" w:color="auto"/>
            <w:right w:val="none" w:sz="0" w:space="0" w:color="auto"/>
          </w:divBdr>
        </w:div>
      </w:divsChild>
    </w:div>
    <w:div w:id="1223711545">
      <w:bodyDiv w:val="1"/>
      <w:marLeft w:val="0"/>
      <w:marRight w:val="0"/>
      <w:marTop w:val="0"/>
      <w:marBottom w:val="0"/>
      <w:divBdr>
        <w:top w:val="none" w:sz="0" w:space="0" w:color="auto"/>
        <w:left w:val="none" w:sz="0" w:space="0" w:color="auto"/>
        <w:bottom w:val="none" w:sz="0" w:space="0" w:color="auto"/>
        <w:right w:val="none" w:sz="0" w:space="0" w:color="auto"/>
      </w:divBdr>
    </w:div>
    <w:div w:id="1682777702">
      <w:bodyDiv w:val="1"/>
      <w:marLeft w:val="0"/>
      <w:marRight w:val="0"/>
      <w:marTop w:val="0"/>
      <w:marBottom w:val="0"/>
      <w:divBdr>
        <w:top w:val="none" w:sz="0" w:space="0" w:color="auto"/>
        <w:left w:val="none" w:sz="0" w:space="0" w:color="auto"/>
        <w:bottom w:val="none" w:sz="0" w:space="0" w:color="auto"/>
        <w:right w:val="none" w:sz="0" w:space="0" w:color="auto"/>
      </w:divBdr>
    </w:div>
    <w:div w:id="181497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lbb.texas.gov/Documents/Publications/Presentation/Overview%20of%202008%20State%20Hurricane%20Expenditures%20Fed%20Funding%20Presentation%20for%20Senate%20Finance%20Committee.pdf" TargetMode="External"/><Relationship Id="rId7" Type="http://schemas.openxmlformats.org/officeDocument/2006/relationships/hyperlink" Target="https://georgewbush-whitehouse.archives.gov/news/releases/2008/10/20081008-7.html" TargetMode="External"/><Relationship Id="rId2" Type="http://schemas.openxmlformats.org/officeDocument/2006/relationships/hyperlink" Target="https://www.fema.gov/sites/default/files/2020-10/florida_case-study.pdf" TargetMode="External"/><Relationship Id="rId1" Type="http://schemas.openxmlformats.org/officeDocument/2006/relationships/hyperlink" Target="https://crsreports.congress.gov/product/pdf/R/R43139" TargetMode="External"/><Relationship Id="rId6" Type="http://schemas.openxmlformats.org/officeDocument/2006/relationships/hyperlink" Target="https://txhronews.wordpress.com/2018/05/09/legislature-reviewing-hurricane-harvey-school-costs/" TargetMode="External"/><Relationship Id="rId5" Type="http://schemas.openxmlformats.org/officeDocument/2006/relationships/hyperlink" Target="https://georgewbush-whitehouse.archives.gov/news/releases/2008/09/20080913-4.html" TargetMode="External"/><Relationship Id="rId4" Type="http://schemas.openxmlformats.org/officeDocument/2006/relationships/hyperlink" Target="https://www.texastribune.org/2017/11/03/tensions-mounting-over-how-divvy-harvey-relief-funds/"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eader" Target="header1.xm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60275-232B-4382-BF98-8D28A500D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14</Pages>
  <Words>21640</Words>
  <Characters>123351</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The National Academies</Company>
  <LinksUpToDate>false</LinksUpToDate>
  <CharactersWithSpaces>144702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Shuler, Megan</dc:creator>
  <cp:keywords/>
  <dc:description/>
  <cp:lastModifiedBy>Gabriella Meltzer</cp:lastModifiedBy>
  <cp:revision>11</cp:revision>
  <dcterms:created xsi:type="dcterms:W3CDTF">2024-01-02T20:10:00Z</dcterms:created>
  <dcterms:modified xsi:type="dcterms:W3CDTF">2024-01-03T04:42:00Z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id="flJ3EOyh"/&gt;&lt;style id="http://www.zotero.org/styles/pnas" hasBibliography="1" bibliographyStyleHasBeenSet="1"/&gt;&lt;prefs&gt;&lt;pref name="fieldType" value="Field"/&gt;&lt;/prefs&gt;&lt;/data&gt;</vt:lpwstr>
  </property>
</Properties>
</file>